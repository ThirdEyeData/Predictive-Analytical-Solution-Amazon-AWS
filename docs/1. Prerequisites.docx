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AE0DEA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2E58861A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51D60D9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231930A9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86C9658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642A5B1E" w14:textId="77777777" w:rsidR="00640295" w:rsidRDefault="00640295" w:rsidP="00913EE7">
      <w:pPr>
        <w:tabs>
          <w:tab w:val="left" w:pos="3270"/>
        </w:tabs>
        <w:rPr>
          <w:rFonts w:ascii="Open" w:hAnsi="Open"/>
          <w:b/>
          <w:bCs/>
          <w:color w:val="404040" w:themeColor="text1" w:themeTint="BF"/>
        </w:rPr>
      </w:pPr>
    </w:p>
    <w:p w14:paraId="47F66ABC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53698A28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2E614E6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FBC7268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B7DB1C3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40193F3C" w14:textId="77777777" w:rsidR="00640295" w:rsidRDefault="00640295" w:rsidP="00640295">
      <w:pPr>
        <w:ind w:left="3600"/>
      </w:pPr>
      <w:r>
        <w:t xml:space="preserve">       </w:t>
      </w:r>
      <w:r>
        <w:rPr>
          <w:noProof/>
          <w:lang w:val="en-US" w:eastAsia="en-US" w:bidi="ar-SA"/>
        </w:rPr>
        <w:drawing>
          <wp:inline distT="0" distB="0" distL="0" distR="0" wp14:anchorId="5F4E4F32" wp14:editId="5A41144B">
            <wp:extent cx="723900" cy="7239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nde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BFE2" w14:textId="77777777" w:rsidR="002A3779" w:rsidRPr="002A3779" w:rsidRDefault="002A3779" w:rsidP="002A3779">
      <w:pPr>
        <w:jc w:val="center"/>
        <w:rPr>
          <w:color w:val="000000"/>
          <w:sz w:val="16"/>
        </w:rPr>
      </w:pPr>
      <w:r w:rsidRPr="002A3779">
        <w:rPr>
          <w:b/>
          <w:sz w:val="42"/>
          <w:szCs w:val="50"/>
        </w:rPr>
        <w:t xml:space="preserve">Running an Intelligent Analytical System on AWS </w:t>
      </w:r>
    </w:p>
    <w:p w14:paraId="291D07D6" w14:textId="77777777" w:rsidR="002A3779" w:rsidRDefault="002A3779" w:rsidP="002A3779">
      <w:pPr>
        <w:jc w:val="center"/>
        <w:rPr>
          <w:sz w:val="18"/>
        </w:rPr>
      </w:pPr>
      <w:r>
        <w:rPr>
          <w:b/>
          <w:sz w:val="36"/>
          <w:szCs w:val="42"/>
        </w:rPr>
        <w:t>Using AWS Services &amp; Solutions in AWS Marketplace</w:t>
      </w:r>
    </w:p>
    <w:p w14:paraId="59C26233" w14:textId="77777777" w:rsidR="000430DF" w:rsidRPr="00506542" w:rsidRDefault="000430DF" w:rsidP="00640295">
      <w:pPr>
        <w:jc w:val="center"/>
        <w:rPr>
          <w:b/>
          <w:sz w:val="42"/>
          <w:szCs w:val="40"/>
        </w:rPr>
      </w:pPr>
    </w:p>
    <w:p w14:paraId="113E26FB" w14:textId="77777777" w:rsidR="002543B9" w:rsidRPr="002543B9" w:rsidRDefault="002543B9" w:rsidP="00640295">
      <w:pPr>
        <w:jc w:val="center"/>
        <w:rPr>
          <w:b/>
          <w:sz w:val="46"/>
          <w:szCs w:val="40"/>
          <w:lang w:val="en-US"/>
        </w:rPr>
      </w:pPr>
      <w:r w:rsidRPr="002543B9">
        <w:rPr>
          <w:b/>
          <w:sz w:val="46"/>
          <w:szCs w:val="40"/>
          <w:lang w:val="en-US"/>
        </w:rPr>
        <w:t xml:space="preserve">            </w:t>
      </w:r>
    </w:p>
    <w:p w14:paraId="186A269B" w14:textId="77777777" w:rsidR="00640295" w:rsidRPr="00803DB9" w:rsidRDefault="00640295" w:rsidP="00640295">
      <w:pPr>
        <w:jc w:val="center"/>
        <w:rPr>
          <w:sz w:val="20"/>
        </w:rPr>
      </w:pPr>
      <w:r>
        <w:rPr>
          <w:i/>
          <w:sz w:val="40"/>
          <w:szCs w:val="40"/>
        </w:rPr>
        <w:t>Prerequisites Guide</w:t>
      </w:r>
    </w:p>
    <w:p w14:paraId="3B57BD5C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30083CFA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47181265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018682CA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2054278C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577DE71F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14187D9F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0A980765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05605DE0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5CFE05FB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663956E1" w14:textId="77777777" w:rsidR="003D504B" w:rsidRDefault="003D504B">
      <w:pPr>
        <w:rPr>
          <w:rFonts w:ascii="Open" w:hAnsi="Open"/>
          <w:b/>
          <w:bCs/>
          <w:color w:val="404040" w:themeColor="text1" w:themeTint="BF"/>
        </w:rPr>
      </w:pPr>
    </w:p>
    <w:p w14:paraId="18386373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464BF085" w14:textId="77777777" w:rsidR="00640295" w:rsidRDefault="00640295">
      <w:pPr>
        <w:rPr>
          <w:ins w:id="0" w:author="Abhinandan" w:date="2016-12-16T12:23:00Z"/>
          <w:rFonts w:ascii="Open" w:hAnsi="Open"/>
          <w:b/>
          <w:bCs/>
          <w:color w:val="404040" w:themeColor="text1" w:themeTint="BF"/>
        </w:rPr>
      </w:pPr>
    </w:p>
    <w:p w14:paraId="37058746" w14:textId="77777777" w:rsidR="0095564B" w:rsidRDefault="0095564B">
      <w:pPr>
        <w:rPr>
          <w:ins w:id="1" w:author="Abhinandan" w:date="2016-12-16T12:23:00Z"/>
          <w:rFonts w:ascii="Open" w:hAnsi="Open"/>
          <w:b/>
          <w:bCs/>
          <w:color w:val="404040" w:themeColor="text1" w:themeTint="BF"/>
        </w:rPr>
      </w:pPr>
    </w:p>
    <w:p w14:paraId="6A23535B" w14:textId="77777777" w:rsidR="0095564B" w:rsidRDefault="0095564B">
      <w:pPr>
        <w:rPr>
          <w:ins w:id="2" w:author="Abhinandan" w:date="2016-12-16T12:23:00Z"/>
          <w:rFonts w:ascii="Open" w:hAnsi="Open"/>
          <w:b/>
          <w:bCs/>
          <w:color w:val="404040" w:themeColor="text1" w:themeTint="BF"/>
        </w:rPr>
      </w:pPr>
    </w:p>
    <w:p w14:paraId="6841C7F0" w14:textId="77777777" w:rsidR="0095564B" w:rsidRDefault="0095564B">
      <w:pPr>
        <w:rPr>
          <w:ins w:id="3" w:author="Abhinandan" w:date="2016-12-16T12:23:00Z"/>
          <w:rFonts w:ascii="Open" w:hAnsi="Open"/>
          <w:b/>
          <w:bCs/>
          <w:color w:val="404040" w:themeColor="text1" w:themeTint="BF"/>
        </w:rPr>
      </w:pPr>
    </w:p>
    <w:p w14:paraId="3EA02205" w14:textId="77777777" w:rsidR="0095564B" w:rsidRDefault="0095564B">
      <w:pPr>
        <w:rPr>
          <w:rFonts w:ascii="Open" w:hAnsi="Open"/>
          <w:b/>
          <w:bCs/>
          <w:color w:val="404040" w:themeColor="text1" w:themeTint="BF"/>
        </w:rPr>
      </w:pPr>
    </w:p>
    <w:p w14:paraId="6A56EB91" w14:textId="77777777" w:rsidR="00640295" w:rsidDel="00180C41" w:rsidRDefault="00640295">
      <w:pPr>
        <w:rPr>
          <w:del w:id="4" w:author="Abhinandan" w:date="2016-12-16T13:03:00Z"/>
          <w:rFonts w:ascii="Open" w:hAnsi="Open"/>
          <w:b/>
          <w:bCs/>
          <w:color w:val="404040" w:themeColor="text1" w:themeTint="BF"/>
        </w:rPr>
      </w:pPr>
    </w:p>
    <w:p w14:paraId="2397FDEF" w14:textId="77777777" w:rsidR="00640295" w:rsidDel="00180C41" w:rsidRDefault="00640295">
      <w:pPr>
        <w:rPr>
          <w:del w:id="5" w:author="Abhinandan" w:date="2016-12-16T13:03:00Z"/>
          <w:rFonts w:ascii="Open" w:hAnsi="Open"/>
          <w:b/>
          <w:bCs/>
          <w:color w:val="404040" w:themeColor="text1" w:themeTint="BF"/>
        </w:rPr>
      </w:pPr>
    </w:p>
    <w:p w14:paraId="18F56EA7" w14:textId="77777777" w:rsidR="00640295" w:rsidDel="00212AE1" w:rsidRDefault="00640295">
      <w:pPr>
        <w:rPr>
          <w:del w:id="6" w:author="Abhinandan" w:date="2016-12-16T13:03:00Z"/>
          <w:rFonts w:ascii="Open" w:hAnsi="Open"/>
          <w:b/>
          <w:bCs/>
          <w:color w:val="404040" w:themeColor="text1" w:themeTint="BF"/>
        </w:rPr>
      </w:pPr>
    </w:p>
    <w:p w14:paraId="25A33CAF" w14:textId="77777777" w:rsidR="00212AE1" w:rsidRDefault="00212AE1">
      <w:pPr>
        <w:rPr>
          <w:ins w:id="7" w:author="Abhinandan" w:date="2016-12-16T13:49:00Z"/>
          <w:rFonts w:ascii="Open" w:hAnsi="Open"/>
          <w:b/>
          <w:bCs/>
          <w:color w:val="404040" w:themeColor="text1" w:themeTint="BF"/>
        </w:rPr>
      </w:pPr>
    </w:p>
    <w:p w14:paraId="025BDBD2" w14:textId="77777777" w:rsidR="00212AE1" w:rsidRDefault="00212AE1">
      <w:pPr>
        <w:rPr>
          <w:ins w:id="8" w:author="Abhinandan" w:date="2016-12-16T13:49:00Z"/>
          <w:rFonts w:ascii="Open" w:hAnsi="Open"/>
          <w:b/>
          <w:bCs/>
          <w:color w:val="404040" w:themeColor="text1" w:themeTint="BF"/>
        </w:rPr>
      </w:pPr>
    </w:p>
    <w:p w14:paraId="190CBD64" w14:textId="77777777" w:rsidR="00212AE1" w:rsidRDefault="00212AE1">
      <w:pPr>
        <w:rPr>
          <w:ins w:id="9" w:author="Abhinandan" w:date="2016-12-16T13:49:00Z"/>
          <w:rFonts w:ascii="Open" w:hAnsi="Open"/>
          <w:b/>
          <w:bCs/>
          <w:color w:val="404040" w:themeColor="text1" w:themeTint="BF"/>
        </w:rPr>
      </w:pPr>
    </w:p>
    <w:p w14:paraId="18CA5E5B" w14:textId="77777777" w:rsidR="00212AE1" w:rsidRDefault="00212AE1">
      <w:pPr>
        <w:rPr>
          <w:ins w:id="10" w:author="Abhinandan" w:date="2016-12-16T13:49:00Z"/>
          <w:rFonts w:ascii="Open" w:hAnsi="Open"/>
          <w:b/>
          <w:bCs/>
          <w:color w:val="404040" w:themeColor="text1" w:themeTint="BF"/>
        </w:rPr>
      </w:pPr>
    </w:p>
    <w:p w14:paraId="1AA2B252" w14:textId="77777777" w:rsidR="00640295" w:rsidDel="00180C41" w:rsidRDefault="00640295">
      <w:pPr>
        <w:rPr>
          <w:del w:id="11" w:author="Abhinandan" w:date="2016-12-16T13:03:00Z"/>
          <w:rFonts w:ascii="Open" w:hAnsi="Open"/>
          <w:b/>
          <w:bCs/>
          <w:color w:val="404040" w:themeColor="text1" w:themeTint="BF"/>
        </w:rPr>
      </w:pPr>
    </w:p>
    <w:p w14:paraId="53C85651" w14:textId="77777777" w:rsidR="0095564B" w:rsidDel="00180C41" w:rsidRDefault="0095564B">
      <w:pPr>
        <w:rPr>
          <w:del w:id="12" w:author="Abhinandan" w:date="2016-12-16T13:03:00Z"/>
          <w:rFonts w:ascii="Open" w:hAnsi="Open"/>
          <w:b/>
          <w:bCs/>
          <w:color w:val="404040" w:themeColor="text1" w:themeTint="BF"/>
        </w:rPr>
      </w:pPr>
    </w:p>
    <w:p w14:paraId="129F7D76" w14:textId="76693389" w:rsidR="0095564B" w:rsidRPr="0095564B" w:rsidRDefault="0095564B">
      <w:pPr>
        <w:tabs>
          <w:tab w:val="left" w:pos="5805"/>
        </w:tabs>
        <w:rPr>
          <w:rFonts w:ascii="Open" w:hAnsi="Open"/>
          <w:rPrChange w:id="13" w:author="Abhinandan" w:date="2016-12-16T12:23:00Z">
            <w:rPr>
              <w:rFonts w:ascii="Open" w:hAnsi="Open"/>
              <w:b/>
              <w:bCs/>
              <w:color w:val="404040" w:themeColor="text1" w:themeTint="BF"/>
            </w:rPr>
          </w:rPrChange>
        </w:rPr>
        <w:pPrChange w:id="14" w:author="Abhinandan" w:date="2016-12-16T12:23:00Z">
          <w:pPr/>
        </w:pPrChange>
      </w:pPr>
    </w:p>
    <w:sdt>
      <w:sdtPr>
        <w:rPr>
          <w:rFonts w:ascii="Liberation Serif" w:eastAsia="Droid Sans Fallback" w:hAnsi="Liberation Serif" w:cs="FreeSans"/>
          <w:b w:val="0"/>
          <w:color w:val="00000A"/>
          <w:sz w:val="24"/>
          <w:szCs w:val="24"/>
          <w:lang w:val="en-IN" w:eastAsia="zh-CN" w:bidi="hi-IN"/>
        </w:rPr>
        <w:id w:val="64362986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bookmarkStart w:id="15" w:name="_GoBack" w:displacedByCustomXml="prev"/>
        <w:bookmarkEnd w:id="15" w:displacedByCustomXml="prev"/>
        <w:p w14:paraId="3F1BAA5A" w14:textId="77777777" w:rsidR="00D00F2B" w:rsidRPr="00B03DBC" w:rsidRDefault="00D00F2B" w:rsidP="00AE2367">
          <w:pPr>
            <w:pStyle w:val="TOCHeading"/>
            <w:jc w:val="center"/>
          </w:pPr>
          <w:r w:rsidRPr="00B03DBC">
            <w:t>Table of Contents</w:t>
          </w:r>
        </w:p>
        <w:p w14:paraId="67944E56" w14:textId="77777777" w:rsidR="003D504B" w:rsidRDefault="00D00F2B">
          <w:pPr>
            <w:pStyle w:val="TOC1"/>
            <w:tabs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B03DBC">
            <w:rPr>
              <w:rFonts w:ascii="Open Sans" w:hAnsi="Open Sans"/>
            </w:rPr>
            <w:fldChar w:fldCharType="begin"/>
          </w:r>
          <w:r w:rsidRPr="00B03DBC">
            <w:rPr>
              <w:rFonts w:ascii="Open Sans" w:hAnsi="Open Sans"/>
            </w:rPr>
            <w:instrText xml:space="preserve"> TOC \o "1-3" \h \z \u </w:instrText>
          </w:r>
          <w:r w:rsidRPr="00B03DBC">
            <w:rPr>
              <w:rFonts w:ascii="Open Sans" w:hAnsi="Open Sans"/>
            </w:rPr>
            <w:fldChar w:fldCharType="separate"/>
          </w:r>
          <w:r w:rsidR="003D504B">
            <w:rPr>
              <w:noProof/>
            </w:rPr>
            <w:t>1. Setup AWS Account</w:t>
          </w:r>
          <w:r w:rsidR="003D504B">
            <w:rPr>
              <w:noProof/>
            </w:rPr>
            <w:tab/>
          </w:r>
          <w:r w:rsidR="003D504B">
            <w:rPr>
              <w:noProof/>
            </w:rPr>
            <w:fldChar w:fldCharType="begin"/>
          </w:r>
          <w:r w:rsidR="003D504B">
            <w:rPr>
              <w:noProof/>
            </w:rPr>
            <w:instrText xml:space="preserve"> PAGEREF _Toc342671785 \h </w:instrText>
          </w:r>
          <w:r w:rsidR="003D504B">
            <w:rPr>
              <w:noProof/>
            </w:rPr>
          </w:r>
          <w:r w:rsidR="003D504B">
            <w:rPr>
              <w:noProof/>
            </w:rPr>
            <w:fldChar w:fldCharType="separate"/>
          </w:r>
          <w:ins w:id="16" w:author="Abhinandan" w:date="2016-12-16T13:49:00Z">
            <w:r w:rsidR="00212AE1">
              <w:rPr>
                <w:noProof/>
              </w:rPr>
              <w:t>3</w:t>
            </w:r>
          </w:ins>
          <w:del w:id="17" w:author="Abhinandan" w:date="2016-12-16T12:24:00Z">
            <w:r w:rsidR="003D504B" w:rsidDel="0095564B">
              <w:rPr>
                <w:noProof/>
              </w:rPr>
              <w:delText>3</w:delText>
            </w:r>
          </w:del>
          <w:r w:rsidR="003D504B">
            <w:rPr>
              <w:noProof/>
            </w:rPr>
            <w:fldChar w:fldCharType="end"/>
          </w:r>
        </w:p>
        <w:p w14:paraId="3F8E32A0" w14:textId="77777777" w:rsidR="003D504B" w:rsidRDefault="003D504B">
          <w:pPr>
            <w:pStyle w:val="TOC2"/>
            <w:tabs>
              <w:tab w:val="left" w:pos="840"/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3E04EF">
            <w:rPr>
              <w:noProof/>
              <w:lang w:val="en-US"/>
            </w:rPr>
            <w:t>1.1.</w:t>
          </w:r>
          <w:r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  <w:tab/>
          </w:r>
          <w:r w:rsidRPr="003E04EF">
            <w:rPr>
              <w:noProof/>
              <w:lang w:val="en-US"/>
            </w:rPr>
            <w:t>Create an AWS Account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18" w:author="Abhinandan" w:date="2016-12-16T13:49:00Z">
            <w:r w:rsidR="00212AE1">
              <w:rPr>
                <w:noProof/>
              </w:rPr>
              <w:t>3</w:t>
            </w:r>
          </w:ins>
          <w:del w:id="19" w:author="Abhinandan" w:date="2016-12-16T12:24:00Z">
            <w:r w:rsidDel="0095564B">
              <w:rPr>
                <w:noProof/>
              </w:rPr>
              <w:delText>3</w:delText>
            </w:r>
          </w:del>
          <w:r>
            <w:rPr>
              <w:noProof/>
            </w:rPr>
            <w:fldChar w:fldCharType="end"/>
          </w:r>
        </w:p>
        <w:p w14:paraId="4D3907DB" w14:textId="77777777" w:rsidR="003D504B" w:rsidRDefault="003D504B">
          <w:pPr>
            <w:pStyle w:val="TOC2"/>
            <w:tabs>
              <w:tab w:val="left" w:pos="840"/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3E04EF">
            <w:rPr>
              <w:rFonts w:eastAsia="Open Sans"/>
              <w:noProof/>
              <w:lang w:val="en-US" w:eastAsia="en-US" w:bidi="ar-SA"/>
            </w:rPr>
            <w:t>1.2.</w:t>
          </w:r>
          <w:r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  <w:tab/>
          </w:r>
          <w:r w:rsidRPr="003E04EF">
            <w:rPr>
              <w:rFonts w:eastAsia="Open Sans"/>
              <w:noProof/>
              <w:lang w:val="en-US" w:eastAsia="en-US" w:bidi="ar-SA"/>
            </w:rPr>
            <w:t>Create Identity and Access Management (IAM) Users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20" w:author="Abhinandan" w:date="2016-12-16T13:49:00Z">
            <w:r w:rsidR="00212AE1">
              <w:rPr>
                <w:noProof/>
              </w:rPr>
              <w:t>4</w:t>
            </w:r>
          </w:ins>
          <w:del w:id="21" w:author="Abhinandan" w:date="2016-12-16T12:24:00Z">
            <w:r w:rsidDel="0095564B">
              <w:rPr>
                <w:noProof/>
              </w:rPr>
              <w:delText>4</w:delText>
            </w:r>
          </w:del>
          <w:r>
            <w:rPr>
              <w:noProof/>
            </w:rPr>
            <w:fldChar w:fldCharType="end"/>
          </w:r>
        </w:p>
        <w:p w14:paraId="1FEF2D55" w14:textId="77777777" w:rsidR="003D504B" w:rsidRDefault="003D504B">
          <w:pPr>
            <w:pStyle w:val="TOC2"/>
            <w:tabs>
              <w:tab w:val="left" w:pos="840"/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>
            <w:rPr>
              <w:noProof/>
            </w:rPr>
            <w:t>1.3.</w:t>
          </w:r>
          <w:r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  <w:tab/>
          </w:r>
          <w:r>
            <w:rPr>
              <w:noProof/>
            </w:rPr>
            <w:t>Assign Policies and Set Password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22" w:author="Abhinandan" w:date="2016-12-16T13:49:00Z">
            <w:r w:rsidR="00212AE1">
              <w:rPr>
                <w:noProof/>
              </w:rPr>
              <w:t>8</w:t>
            </w:r>
          </w:ins>
          <w:del w:id="23" w:author="Abhinandan" w:date="2016-12-16T12:24:00Z">
            <w:r w:rsidDel="0095564B">
              <w:rPr>
                <w:noProof/>
              </w:rPr>
              <w:delText>8</w:delText>
            </w:r>
          </w:del>
          <w:r>
            <w:rPr>
              <w:noProof/>
            </w:rPr>
            <w:fldChar w:fldCharType="end"/>
          </w:r>
        </w:p>
        <w:p w14:paraId="35AAE860" w14:textId="77777777" w:rsidR="003D504B" w:rsidRDefault="003D504B">
          <w:pPr>
            <w:pStyle w:val="TOC2"/>
            <w:tabs>
              <w:tab w:val="left" w:pos="840"/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3E04EF">
            <w:rPr>
              <w:rFonts w:eastAsia="Open Sans"/>
              <w:noProof/>
              <w:lang w:val="en-US" w:eastAsia="en-US" w:bidi="ar-SA"/>
            </w:rPr>
            <w:t>1.4.</w:t>
          </w:r>
          <w:r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  <w:tab/>
          </w:r>
          <w:r w:rsidRPr="003E04EF">
            <w:rPr>
              <w:rFonts w:eastAsia="Open Sans"/>
              <w:noProof/>
              <w:lang w:val="en-US" w:eastAsia="en-US" w:bidi="ar-SA"/>
            </w:rPr>
            <w:t>Generate your Private Keys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24" w:author="Abhinandan" w:date="2016-12-16T13:49:00Z">
            <w:r w:rsidR="00212AE1">
              <w:rPr>
                <w:noProof/>
              </w:rPr>
              <w:t>12</w:t>
            </w:r>
          </w:ins>
          <w:del w:id="25" w:author="Abhinandan" w:date="2016-12-16T12:24:00Z">
            <w:r w:rsidDel="0095564B">
              <w:rPr>
                <w:noProof/>
              </w:rPr>
              <w:delText>12</w:delText>
            </w:r>
          </w:del>
          <w:r>
            <w:rPr>
              <w:noProof/>
            </w:rPr>
            <w:fldChar w:fldCharType="end"/>
          </w:r>
        </w:p>
        <w:p w14:paraId="78A18430" w14:textId="77777777" w:rsidR="003D504B" w:rsidRDefault="003D504B">
          <w:pPr>
            <w:pStyle w:val="TOC1"/>
            <w:tabs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>
            <w:rPr>
              <w:noProof/>
            </w:rPr>
            <w:t>User Reference — Starting and Stopping EC2 Instances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26" w:author="Abhinandan" w:date="2016-12-16T13:49:00Z">
            <w:r w:rsidR="00212AE1">
              <w:rPr>
                <w:noProof/>
              </w:rPr>
              <w:t>14</w:t>
            </w:r>
          </w:ins>
          <w:del w:id="27" w:author="Abhinandan" w:date="2016-12-16T12:24:00Z">
            <w:r w:rsidDel="0095564B">
              <w:rPr>
                <w:noProof/>
              </w:rPr>
              <w:delText>13</w:delText>
            </w:r>
          </w:del>
          <w:r>
            <w:rPr>
              <w:noProof/>
            </w:rPr>
            <w:fldChar w:fldCharType="end"/>
          </w:r>
        </w:p>
        <w:p w14:paraId="6759130E" w14:textId="77777777" w:rsidR="003D504B" w:rsidRDefault="003D504B">
          <w:pPr>
            <w:pStyle w:val="TOC2"/>
            <w:tabs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3E04EF">
            <w:rPr>
              <w:noProof/>
              <w:lang w:val="en-US"/>
            </w:rPr>
            <w:t>2.1. Starting the Instance: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28" w:author="Abhinandan" w:date="2016-12-16T13:49:00Z">
            <w:r w:rsidR="00212AE1">
              <w:rPr>
                <w:noProof/>
              </w:rPr>
              <w:t>14</w:t>
            </w:r>
          </w:ins>
          <w:del w:id="29" w:author="Abhinandan" w:date="2016-12-16T13:03:00Z">
            <w:r w:rsidR="0095564B" w:rsidDel="00180C41">
              <w:rPr>
                <w:noProof/>
              </w:rPr>
              <w:delText>15</w:delText>
            </w:r>
          </w:del>
          <w:r>
            <w:rPr>
              <w:noProof/>
            </w:rPr>
            <w:fldChar w:fldCharType="end"/>
          </w:r>
        </w:p>
        <w:p w14:paraId="5F3CF665" w14:textId="77777777" w:rsidR="003D504B" w:rsidRDefault="003D504B">
          <w:pPr>
            <w:pStyle w:val="TOC2"/>
            <w:tabs>
              <w:tab w:val="right" w:leader="dot" w:pos="9352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en-US" w:eastAsia="ja-JP" w:bidi="ar-SA"/>
            </w:rPr>
          </w:pPr>
          <w:r w:rsidRPr="003E04EF">
            <w:rPr>
              <w:noProof/>
              <w:lang w:val="en-US"/>
            </w:rPr>
            <w:t>2.2. Stopping the Instance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_Toc342671792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ins w:id="30" w:author="Abhinandan" w:date="2016-12-16T13:49:00Z">
            <w:r w:rsidR="00212AE1">
              <w:rPr>
                <w:noProof/>
              </w:rPr>
              <w:t>15</w:t>
            </w:r>
          </w:ins>
          <w:del w:id="31" w:author="Abhinandan" w:date="2016-12-16T13:03:00Z">
            <w:r w:rsidR="0095564B" w:rsidDel="00180C41">
              <w:rPr>
                <w:noProof/>
              </w:rPr>
              <w:delText>15</w:delText>
            </w:r>
          </w:del>
          <w:r>
            <w:rPr>
              <w:noProof/>
            </w:rPr>
            <w:fldChar w:fldCharType="end"/>
          </w:r>
        </w:p>
        <w:p w14:paraId="491C3B46" w14:textId="77777777" w:rsidR="00640295" w:rsidRPr="00B70EAF" w:rsidRDefault="00D00F2B">
          <w:r w:rsidRPr="00B03DBC">
            <w:rPr>
              <w:rFonts w:ascii="Open Sans" w:hAnsi="Open Sans"/>
              <w:b/>
              <w:bCs/>
              <w:noProof/>
            </w:rPr>
            <w:fldChar w:fldCharType="end"/>
          </w:r>
        </w:p>
      </w:sdtContent>
    </w:sdt>
    <w:p w14:paraId="5B1AD58E" w14:textId="77777777" w:rsidR="00640295" w:rsidRDefault="00640295">
      <w:pPr>
        <w:rPr>
          <w:rFonts w:ascii="Open" w:hAnsi="Open"/>
          <w:b/>
          <w:bCs/>
          <w:color w:val="404040" w:themeColor="text1" w:themeTint="BF"/>
        </w:rPr>
      </w:pPr>
    </w:p>
    <w:p w14:paraId="2F7F7C5B" w14:textId="77777777" w:rsidR="00B70EAF" w:rsidRDefault="00B70EAF">
      <w:pPr>
        <w:widowControl/>
        <w:suppressAutoHyphens w:val="0"/>
        <w:rPr>
          <w:rFonts w:ascii="Open Sans" w:eastAsiaTheme="majorEastAsia" w:hAnsi="Open Sans" w:cs="Mangal"/>
          <w:b/>
          <w:color w:val="E47911"/>
          <w:sz w:val="32"/>
          <w:szCs w:val="29"/>
        </w:rPr>
      </w:pPr>
      <w:r>
        <w:br w:type="page"/>
      </w:r>
    </w:p>
    <w:p w14:paraId="48D28BBF" w14:textId="77777777" w:rsidR="00D00F2B" w:rsidRPr="00B70EAF" w:rsidRDefault="00C661BF" w:rsidP="00B70EAF">
      <w:pPr>
        <w:pStyle w:val="Heading1"/>
        <w:numPr>
          <w:ilvl w:val="0"/>
          <w:numId w:val="7"/>
        </w:numPr>
      </w:pPr>
      <w:bookmarkStart w:id="32" w:name="_Toc342671785"/>
      <w:r>
        <w:lastRenderedPageBreak/>
        <w:t>Setup</w:t>
      </w:r>
      <w:r w:rsidR="00B70EAF">
        <w:t xml:space="preserve"> </w:t>
      </w:r>
      <w:r w:rsidR="00E41B0D" w:rsidRPr="00B70EAF">
        <w:t>AWS Account</w:t>
      </w:r>
      <w:bookmarkEnd w:id="32"/>
    </w:p>
    <w:p w14:paraId="5047EC50" w14:textId="77777777" w:rsidR="00A57D35" w:rsidRPr="006D0D42" w:rsidRDefault="00C661BF" w:rsidP="00C661BF">
      <w:pPr>
        <w:pStyle w:val="Heading2"/>
        <w:numPr>
          <w:ilvl w:val="1"/>
          <w:numId w:val="7"/>
        </w:numPr>
        <w:rPr>
          <w:lang w:val="en-US"/>
        </w:rPr>
      </w:pPr>
      <w:bookmarkStart w:id="33" w:name="d0e1808"/>
      <w:bookmarkStart w:id="34" w:name="_Toc342671786"/>
      <w:bookmarkEnd w:id="33"/>
      <w:r>
        <w:rPr>
          <w:lang w:val="en-US"/>
        </w:rPr>
        <w:t>Create an AWS Account</w:t>
      </w:r>
      <w:bookmarkEnd w:id="34"/>
    </w:p>
    <w:p w14:paraId="72418F4D" w14:textId="77777777" w:rsidR="00A57D35" w:rsidRPr="00B70EAF" w:rsidRDefault="00A57D35" w:rsidP="00A57D35">
      <w:pPr>
        <w:pStyle w:val="ListParagraph"/>
        <w:rPr>
          <w:rFonts w:ascii="Open Sans" w:hAnsi="Open Sans"/>
          <w:color w:val="404040" w:themeColor="text1" w:themeTint="BF"/>
          <w:lang w:val="en-US"/>
        </w:rPr>
      </w:pPr>
    </w:p>
    <w:p w14:paraId="58237FCC" w14:textId="77777777" w:rsidR="004D4F6F" w:rsidRPr="00C661BF" w:rsidRDefault="00A57D35" w:rsidP="00C661BF">
      <w:pPr>
        <w:pStyle w:val="Step"/>
      </w:pPr>
      <w:r w:rsidRPr="00C661BF">
        <w:t>Open </w:t>
      </w:r>
      <w:hyperlink r:id="rId9" w:tgtFrame="_blank" w:history="1">
        <w:r w:rsidRPr="000629E6">
          <w:rPr>
            <w:rStyle w:val="IntenseEmphasis"/>
            <w:color w:val="E47911"/>
            <w:u w:val="single"/>
          </w:rPr>
          <w:t>http://aws.amazon.com/</w:t>
        </w:r>
      </w:hyperlink>
    </w:p>
    <w:p w14:paraId="64EA94A4" w14:textId="59B8F385" w:rsidR="00A57D35" w:rsidRPr="00B70EAF" w:rsidRDefault="004D4F6F" w:rsidP="00C661BF">
      <w:pPr>
        <w:pStyle w:val="Step"/>
      </w:pPr>
      <w:r w:rsidRPr="00B70EAF">
        <w:t>C</w:t>
      </w:r>
      <w:r w:rsidR="00284A0C" w:rsidRPr="00B70EAF">
        <w:t>lick on</w:t>
      </w:r>
      <w:r w:rsidR="00A57D35" w:rsidRPr="00B70EAF">
        <w:t> </w:t>
      </w:r>
      <w:r w:rsidR="00CD13E3">
        <w:t xml:space="preserve">the </w:t>
      </w:r>
      <w:r w:rsidR="00A57D35" w:rsidRPr="00C661BF">
        <w:rPr>
          <w:b/>
        </w:rPr>
        <w:t>Create an AWS Account</w:t>
      </w:r>
      <w:r w:rsidR="007B7164" w:rsidRPr="00C661BF">
        <w:t xml:space="preserve"> </w:t>
      </w:r>
      <w:r w:rsidR="007B7164" w:rsidRPr="00B70EAF">
        <w:t>button prese</w:t>
      </w:r>
      <w:r w:rsidR="00C661BF">
        <w:t xml:space="preserve">nt at upper right corner of </w:t>
      </w:r>
      <w:r w:rsidR="00C661BF" w:rsidRPr="00C661BF">
        <w:rPr>
          <w:b/>
        </w:rPr>
        <w:t xml:space="preserve">AWS </w:t>
      </w:r>
      <w:r w:rsidR="007B7164" w:rsidRPr="00C661BF">
        <w:rPr>
          <w:b/>
        </w:rPr>
        <w:t>home page</w:t>
      </w:r>
      <w:r w:rsidR="00A57D35" w:rsidRPr="00B70EAF">
        <w:t>.</w:t>
      </w:r>
    </w:p>
    <w:p w14:paraId="16554820" w14:textId="77777777" w:rsidR="00A57D35" w:rsidRPr="00B70EAF" w:rsidRDefault="00A57D35" w:rsidP="00C661BF">
      <w:pPr>
        <w:pStyle w:val="Step"/>
      </w:pPr>
      <w:r w:rsidRPr="00C661BF">
        <w:t>Follow the online instructions</w:t>
      </w:r>
      <w:r w:rsidRPr="00B70EAF">
        <w:t>.</w:t>
      </w:r>
    </w:p>
    <w:p w14:paraId="60BCA05B" w14:textId="77777777" w:rsidR="00A57D35" w:rsidRPr="00B70EAF" w:rsidRDefault="00A57D35" w:rsidP="00C661BF">
      <w:pPr>
        <w:pStyle w:val="Step"/>
      </w:pPr>
      <w:r w:rsidRPr="00B70EAF">
        <w:t>Part of the sign-up procedure involves receiving a phone call and entering a PIN using the phone keypad.</w:t>
      </w:r>
    </w:p>
    <w:p w14:paraId="3F60ADC2" w14:textId="77777777" w:rsidR="004D4F6F" w:rsidRDefault="004D4F6F" w:rsidP="004D4F6F">
      <w:pPr>
        <w:rPr>
          <w:rFonts w:ascii="Open" w:hAnsi="Open" w:cs="Mangal"/>
          <w:color w:val="404040" w:themeColor="text1" w:themeTint="BF"/>
          <w:szCs w:val="21"/>
        </w:rPr>
      </w:pPr>
    </w:p>
    <w:p w14:paraId="7AF6B820" w14:textId="77777777" w:rsidR="006D0D42" w:rsidRDefault="006D0D42" w:rsidP="002A0B5A">
      <w:pPr>
        <w:rPr>
          <w:rFonts w:ascii="Open" w:hAnsi="Open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0DB46701" wp14:editId="5CE0381A">
            <wp:extent cx="5648325" cy="3114675"/>
            <wp:effectExtent l="19050" t="19050" r="28575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1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29CDB" w14:textId="77777777" w:rsidR="00AE2367" w:rsidRPr="003634BE" w:rsidRDefault="003634BE" w:rsidP="003634BE">
      <w:pPr>
        <w:widowControl/>
        <w:suppressAutoHyphens w:val="0"/>
        <w:rPr>
          <w:rFonts w:ascii="Open" w:hAnsi="Open"/>
          <w:color w:val="404040" w:themeColor="text1" w:themeTint="BF"/>
        </w:rPr>
      </w:pPr>
      <w:r>
        <w:rPr>
          <w:rFonts w:ascii="Open" w:hAnsi="Open"/>
          <w:color w:val="404040" w:themeColor="text1" w:themeTint="BF"/>
        </w:rPr>
        <w:br w:type="page"/>
      </w:r>
    </w:p>
    <w:p w14:paraId="0D4879DE" w14:textId="77777777" w:rsidR="00D00F2B" w:rsidRDefault="00E41B0D" w:rsidP="00C661BF">
      <w:pPr>
        <w:pStyle w:val="Heading2"/>
        <w:numPr>
          <w:ilvl w:val="1"/>
          <w:numId w:val="7"/>
        </w:numPr>
        <w:rPr>
          <w:rFonts w:eastAsia="Open Sans"/>
          <w:lang w:val="en-US" w:eastAsia="en-US" w:bidi="ar-SA"/>
        </w:rPr>
      </w:pPr>
      <w:bookmarkStart w:id="35" w:name="_Toc342671787"/>
      <w:r w:rsidRPr="00C661BF">
        <w:rPr>
          <w:rFonts w:eastAsia="Open Sans"/>
          <w:lang w:val="en-US" w:eastAsia="en-US" w:bidi="ar-SA"/>
        </w:rPr>
        <w:lastRenderedPageBreak/>
        <w:t>Create I</w:t>
      </w:r>
      <w:r w:rsidR="003634BE">
        <w:rPr>
          <w:rFonts w:eastAsia="Open Sans"/>
          <w:lang w:val="en-US" w:eastAsia="en-US" w:bidi="ar-SA"/>
        </w:rPr>
        <w:t>dentity and Access Management (I</w:t>
      </w:r>
      <w:r w:rsidRPr="00C661BF">
        <w:rPr>
          <w:rFonts w:eastAsia="Open Sans"/>
          <w:lang w:val="en-US" w:eastAsia="en-US" w:bidi="ar-SA"/>
        </w:rPr>
        <w:t>AM</w:t>
      </w:r>
      <w:r w:rsidR="003634BE">
        <w:rPr>
          <w:rFonts w:eastAsia="Open Sans"/>
          <w:lang w:val="en-US" w:eastAsia="en-US" w:bidi="ar-SA"/>
        </w:rPr>
        <w:t>)</w:t>
      </w:r>
      <w:r w:rsidRPr="00C661BF">
        <w:rPr>
          <w:rFonts w:eastAsia="Open Sans"/>
          <w:lang w:val="en-US" w:eastAsia="en-US" w:bidi="ar-SA"/>
        </w:rPr>
        <w:t xml:space="preserve"> User</w:t>
      </w:r>
      <w:r w:rsidR="00E36120">
        <w:rPr>
          <w:rFonts w:eastAsia="Open Sans"/>
          <w:lang w:val="en-US" w:eastAsia="en-US" w:bidi="ar-SA"/>
        </w:rPr>
        <w:t>s</w:t>
      </w:r>
      <w:bookmarkEnd w:id="35"/>
    </w:p>
    <w:p w14:paraId="3077FA3D" w14:textId="77777777" w:rsidR="000629E6" w:rsidRDefault="000629E6" w:rsidP="000629E6">
      <w:pPr>
        <w:rPr>
          <w:lang w:val="en-US" w:eastAsia="en-US" w:bidi="ar-SA"/>
        </w:rPr>
      </w:pPr>
    </w:p>
    <w:p w14:paraId="05C7BFAB" w14:textId="77777777" w:rsidR="000629E6" w:rsidRPr="000629E6" w:rsidRDefault="000629E6" w:rsidP="000629E6">
      <w:pPr>
        <w:pStyle w:val="Step"/>
        <w:numPr>
          <w:ilvl w:val="0"/>
          <w:numId w:val="0"/>
        </w:numPr>
        <w:rPr>
          <w:lang w:eastAsia="en-US" w:bidi="ar-SA"/>
        </w:rPr>
      </w:pPr>
      <w:r w:rsidRPr="000629E6">
        <w:rPr>
          <w:lang w:eastAsia="en-US" w:bidi="ar-SA"/>
        </w:rPr>
        <w:t>You can create one or more IAM users in your AWS account. You might create an IAM user when someone joins your organization, or when you have a new application that needs to make API calls to AWS.</w:t>
      </w:r>
    </w:p>
    <w:p w14:paraId="5B10BDDD" w14:textId="77777777" w:rsidR="004737E5" w:rsidRPr="00547597" w:rsidRDefault="004737E5" w:rsidP="00D00F2B">
      <w:pPr>
        <w:pStyle w:val="ListParagraph"/>
        <w:rPr>
          <w:rFonts w:ascii="Open" w:hAnsi="Open"/>
          <w:color w:val="404040" w:themeColor="text1" w:themeTint="BF"/>
          <w:highlight w:val="yellow"/>
        </w:rPr>
      </w:pPr>
    </w:p>
    <w:p w14:paraId="2C50B0B6" w14:textId="77777777" w:rsidR="000629E6" w:rsidRPr="00C661BF" w:rsidRDefault="000629E6" w:rsidP="000629E6">
      <w:pPr>
        <w:pStyle w:val="Step"/>
        <w:numPr>
          <w:ilvl w:val="0"/>
          <w:numId w:val="22"/>
        </w:numPr>
      </w:pPr>
      <w:r>
        <w:t>Visit</w:t>
      </w:r>
      <w:r w:rsidRPr="00C661BF">
        <w:t> </w:t>
      </w:r>
      <w:hyperlink r:id="rId11" w:tgtFrame="_blank" w:history="1">
        <w:r w:rsidRPr="000629E6">
          <w:rPr>
            <w:rStyle w:val="IntenseEmphasis"/>
            <w:color w:val="E47911"/>
            <w:u w:val="single"/>
          </w:rPr>
          <w:t>http://aws.amazon.com/</w:t>
        </w:r>
      </w:hyperlink>
    </w:p>
    <w:p w14:paraId="2E97FF66" w14:textId="44C38C5A" w:rsidR="004D4F6F" w:rsidRPr="00C661BF" w:rsidRDefault="004D4F6F" w:rsidP="000629E6">
      <w:pPr>
        <w:pStyle w:val="Step"/>
        <w:numPr>
          <w:ilvl w:val="0"/>
          <w:numId w:val="22"/>
        </w:numPr>
      </w:pPr>
      <w:r w:rsidRPr="00C661BF">
        <w:t xml:space="preserve">Click </w:t>
      </w:r>
      <w:r w:rsidR="00774493">
        <w:t xml:space="preserve">the </w:t>
      </w:r>
      <w:r w:rsidRPr="00C661BF">
        <w:rPr>
          <w:b/>
        </w:rPr>
        <w:t>My Account</w:t>
      </w:r>
      <w:r w:rsidRPr="00C661BF">
        <w:t xml:space="preserve"> button present on right side of upper menu bar.</w:t>
      </w:r>
    </w:p>
    <w:p w14:paraId="182DB842" w14:textId="12CB76E9" w:rsidR="000430DF" w:rsidRPr="003634BE" w:rsidRDefault="004D4F6F" w:rsidP="003634BE">
      <w:pPr>
        <w:pStyle w:val="Step"/>
        <w:numPr>
          <w:ilvl w:val="0"/>
          <w:numId w:val="22"/>
        </w:numPr>
        <w:rPr>
          <w:b/>
        </w:rPr>
      </w:pPr>
      <w:r w:rsidRPr="00C661BF">
        <w:t xml:space="preserve">Select </w:t>
      </w:r>
      <w:r w:rsidRPr="00C661BF">
        <w:rPr>
          <w:b/>
        </w:rPr>
        <w:t>AWS Management Console</w:t>
      </w:r>
      <w:r w:rsidR="00286249">
        <w:t xml:space="preserve"> from </w:t>
      </w:r>
      <w:r w:rsidR="000A69A8">
        <w:t xml:space="preserve">the </w:t>
      </w:r>
      <w:r w:rsidR="00286249">
        <w:t xml:space="preserve">dropdown list to open </w:t>
      </w:r>
      <w:r w:rsidR="00286249" w:rsidRPr="00286249">
        <w:rPr>
          <w:b/>
          <w:color w:val="444444"/>
          <w:shd w:val="clear" w:color="auto" w:fill="FFFFFF"/>
        </w:rPr>
        <w:t>Identity and Access Management (IAM) console</w:t>
      </w:r>
      <w:r w:rsidR="006E6E72">
        <w:rPr>
          <w:color w:val="444444"/>
          <w:shd w:val="clear" w:color="auto" w:fill="FFFFFF"/>
        </w:rPr>
        <w:t>.</w:t>
      </w:r>
    </w:p>
    <w:p w14:paraId="2D028B67" w14:textId="77777777" w:rsidR="000430DF" w:rsidRDefault="000430DF" w:rsidP="000430DF">
      <w:pPr>
        <w:jc w:val="center"/>
        <w:rPr>
          <w:noProof/>
          <w:lang w:val="en-US" w:eastAsia="en-US" w:bidi="ar-SA"/>
        </w:rPr>
      </w:pPr>
    </w:p>
    <w:p w14:paraId="55AAB693" w14:textId="77777777" w:rsidR="001E0785" w:rsidRPr="004D4F6F" w:rsidRDefault="001E0785" w:rsidP="006E6E72">
      <w:pPr>
        <w:rPr>
          <w:rFonts w:ascii="Open" w:hAnsi="Open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20D513C4" wp14:editId="29640345">
            <wp:extent cx="5810250" cy="191452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9" b="13525"/>
                    <a:stretch/>
                  </pic:blipFill>
                  <pic:spPr bwMode="auto">
                    <a:xfrm>
                      <a:off x="0" y="0"/>
                      <a:ext cx="5810250" cy="19145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/>
                      </a:ext>
                    </a:extLst>
                  </pic:spPr>
                </pic:pic>
              </a:graphicData>
            </a:graphic>
          </wp:inline>
        </w:drawing>
      </w:r>
    </w:p>
    <w:p w14:paraId="112AFC2C" w14:textId="77777777" w:rsidR="001E0785" w:rsidRDefault="001E0785" w:rsidP="00D00F2B">
      <w:pPr>
        <w:pStyle w:val="ListParagraph"/>
        <w:rPr>
          <w:rFonts w:ascii="Open" w:hAnsi="Open"/>
          <w:color w:val="404040" w:themeColor="text1" w:themeTint="BF"/>
        </w:rPr>
      </w:pPr>
    </w:p>
    <w:p w14:paraId="3918E480" w14:textId="589A99C7" w:rsidR="000629E6" w:rsidRDefault="000629E6" w:rsidP="000629E6">
      <w:pPr>
        <w:pStyle w:val="Step"/>
        <w:numPr>
          <w:ilvl w:val="0"/>
          <w:numId w:val="22"/>
        </w:numPr>
      </w:pPr>
      <w:r>
        <w:t xml:space="preserve">Enter </w:t>
      </w:r>
      <w:r w:rsidR="003C5096">
        <w:t xml:space="preserve">the </w:t>
      </w:r>
      <w:r w:rsidRPr="00286249">
        <w:rPr>
          <w:b/>
        </w:rPr>
        <w:t>E-Mail id</w:t>
      </w:r>
      <w:r>
        <w:t xml:space="preserve"> used </w:t>
      </w:r>
      <w:r w:rsidR="00286249">
        <w:t>for</w:t>
      </w:r>
      <w:r>
        <w:t xml:space="preserve"> creating </w:t>
      </w:r>
      <w:r w:rsidR="003C5096">
        <w:t xml:space="preserve">the </w:t>
      </w:r>
      <w:r w:rsidR="00286249">
        <w:t xml:space="preserve">AWS </w:t>
      </w:r>
      <w:r>
        <w:t>account in Sub-Section 1.1</w:t>
      </w:r>
      <w:r w:rsidR="0011682D">
        <w:t>.</w:t>
      </w:r>
    </w:p>
    <w:p w14:paraId="0B02C50A" w14:textId="7DB5A009" w:rsidR="004818B0" w:rsidRPr="000629E6" w:rsidRDefault="000629E6" w:rsidP="000629E6">
      <w:pPr>
        <w:pStyle w:val="Step"/>
        <w:numPr>
          <w:ilvl w:val="0"/>
          <w:numId w:val="22"/>
        </w:numPr>
        <w:rPr>
          <w:b/>
        </w:rPr>
      </w:pPr>
      <w:r>
        <w:t xml:space="preserve">Select </w:t>
      </w:r>
      <w:r w:rsidR="003C5096">
        <w:t xml:space="preserve">the </w:t>
      </w:r>
      <w:r>
        <w:t xml:space="preserve">Radio option </w:t>
      </w:r>
      <w:r w:rsidR="0011682D">
        <w:t>“</w:t>
      </w:r>
      <w:r w:rsidRPr="000629E6">
        <w:rPr>
          <w:b/>
        </w:rPr>
        <w:t>I am a returning</w:t>
      </w:r>
      <w:r w:rsidR="0011682D">
        <w:rPr>
          <w:b/>
        </w:rPr>
        <w:t xml:space="preserve"> user and my password is:</w:t>
      </w:r>
      <w:r w:rsidR="00E37F15">
        <w:rPr>
          <w:b/>
        </w:rPr>
        <w:t>”</w:t>
      </w:r>
    </w:p>
    <w:p w14:paraId="044DCF80" w14:textId="34580FD8" w:rsidR="004818B0" w:rsidRPr="00B61070" w:rsidRDefault="00B61070" w:rsidP="00B61070">
      <w:pPr>
        <w:pStyle w:val="Step"/>
        <w:widowControl/>
        <w:numPr>
          <w:ilvl w:val="0"/>
          <w:numId w:val="22"/>
        </w:numPr>
        <w:suppressAutoHyphens w:val="0"/>
        <w:rPr>
          <w:rFonts w:ascii="Open" w:hAnsi="Open" w:cs="Mangal"/>
          <w:szCs w:val="21"/>
        </w:rPr>
      </w:pPr>
      <w:r>
        <w:rPr>
          <w:noProof/>
          <w:lang w:eastAsia="en-US" w:bidi="ar-SA"/>
        </w:rPr>
        <w:drawing>
          <wp:anchor distT="0" distB="0" distL="0" distR="0" simplePos="0" relativeHeight="251658240" behindDoc="0" locked="0" layoutInCell="1" allowOverlap="1" wp14:anchorId="7CDE4953" wp14:editId="76AFFE7E">
            <wp:simplePos x="0" y="0"/>
            <wp:positionH relativeFrom="margin">
              <wp:align>left</wp:align>
            </wp:positionH>
            <wp:positionV relativeFrom="paragraph">
              <wp:posOffset>410210</wp:posOffset>
            </wp:positionV>
            <wp:extent cx="6120130" cy="3390900"/>
            <wp:effectExtent l="19050" t="19050" r="13970" b="19050"/>
            <wp:wrapSquare wrapText="largest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629E6">
        <w:t xml:space="preserve">Enter </w:t>
      </w:r>
      <w:r w:rsidR="003C5096">
        <w:t xml:space="preserve">the </w:t>
      </w:r>
      <w:r w:rsidR="000629E6">
        <w:t xml:space="preserve">Password and hit </w:t>
      </w:r>
      <w:r w:rsidR="000629E6" w:rsidRPr="00B61070">
        <w:rPr>
          <w:b/>
        </w:rPr>
        <w:t>Sign in using our secure server</w:t>
      </w:r>
      <w:r w:rsidR="00286249">
        <w:t xml:space="preserve"> button.</w:t>
      </w:r>
      <w:r w:rsidRPr="00B61070">
        <w:rPr>
          <w:rFonts w:ascii="Open" w:hAnsi="Open"/>
        </w:rPr>
        <w:br w:type="page"/>
      </w:r>
    </w:p>
    <w:p w14:paraId="381E2430" w14:textId="3BC975A7" w:rsidR="00461105" w:rsidRDefault="003C5096" w:rsidP="00B61070">
      <w:pPr>
        <w:pStyle w:val="Step"/>
        <w:numPr>
          <w:ilvl w:val="0"/>
          <w:numId w:val="22"/>
        </w:numPr>
      </w:pPr>
      <w:r>
        <w:lastRenderedPageBreak/>
        <w:t>Click on the</w:t>
      </w:r>
      <w:r w:rsidRPr="00B61070">
        <w:t xml:space="preserve"> </w:t>
      </w:r>
      <w:r w:rsidR="00B61070" w:rsidRPr="00B61070">
        <w:rPr>
          <w:b/>
        </w:rPr>
        <w:t>IAM</w:t>
      </w:r>
      <w:r w:rsidR="00B61070" w:rsidRPr="00B61070">
        <w:t xml:space="preserve"> link listed under </w:t>
      </w:r>
      <w:r w:rsidR="00B61070" w:rsidRPr="00B61070">
        <w:rPr>
          <w:b/>
        </w:rPr>
        <w:t>Security &amp; Identity</w:t>
      </w:r>
      <w:r w:rsidR="00B61070" w:rsidRPr="00B61070">
        <w:t xml:space="preserve"> AWS Service</w:t>
      </w:r>
      <w:r w:rsidR="0011682D">
        <w:t>.</w:t>
      </w:r>
    </w:p>
    <w:p w14:paraId="775F123C" w14:textId="77777777" w:rsidR="009A7CD1" w:rsidRPr="00B61070" w:rsidRDefault="009A7CD1" w:rsidP="00B03DBC">
      <w:pPr>
        <w:pStyle w:val="Step"/>
        <w:numPr>
          <w:ilvl w:val="0"/>
          <w:numId w:val="0"/>
        </w:numPr>
        <w:ind w:left="360"/>
      </w:pPr>
    </w:p>
    <w:p w14:paraId="154B8EF8" w14:textId="77777777" w:rsidR="00461105" w:rsidRDefault="00893322" w:rsidP="006E6E72">
      <w:pPr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58C32607" wp14:editId="5196B6EE">
            <wp:extent cx="5481807" cy="4142096"/>
            <wp:effectExtent l="19050" t="19050" r="2413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745" cy="414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88DA6" w14:textId="77777777" w:rsidR="00B61070" w:rsidRPr="00E41B0D" w:rsidRDefault="00B61070">
      <w:pPr>
        <w:rPr>
          <w:rFonts w:ascii="Open Sans" w:hAnsi="Open Sans"/>
          <w:color w:val="404040" w:themeColor="text1" w:themeTint="BF"/>
        </w:rPr>
      </w:pPr>
    </w:p>
    <w:p w14:paraId="591ECCB4" w14:textId="77777777" w:rsidR="00461105" w:rsidRPr="007E4120" w:rsidRDefault="00B61070" w:rsidP="007E4120">
      <w:pPr>
        <w:pStyle w:val="Step"/>
        <w:numPr>
          <w:ilvl w:val="0"/>
          <w:numId w:val="22"/>
        </w:numPr>
      </w:pPr>
      <w:r w:rsidRPr="00B01505">
        <w:rPr>
          <w:shd w:val="clear" w:color="auto" w:fill="FFFFFF"/>
        </w:rPr>
        <w:t>In the navigation pane, choose</w:t>
      </w:r>
      <w:r w:rsidRPr="00B01505">
        <w:rPr>
          <w:rStyle w:val="apple-converted-space"/>
          <w:color w:val="444444"/>
          <w:szCs w:val="22"/>
          <w:shd w:val="clear" w:color="auto" w:fill="FFFFFF"/>
        </w:rPr>
        <w:t> </w:t>
      </w:r>
      <w:r w:rsidRPr="00B01505">
        <w:rPr>
          <w:rStyle w:val="guilabel"/>
          <w:b/>
          <w:bCs/>
          <w:color w:val="444444"/>
          <w:szCs w:val="22"/>
          <w:shd w:val="clear" w:color="auto" w:fill="FFFFFF"/>
        </w:rPr>
        <w:t>Users</w:t>
      </w:r>
      <w:r w:rsidRPr="00B01505">
        <w:rPr>
          <w:rStyle w:val="apple-converted-space"/>
          <w:color w:val="444444"/>
          <w:szCs w:val="22"/>
          <w:shd w:val="clear" w:color="auto" w:fill="FFFFFF"/>
        </w:rPr>
        <w:t> </w:t>
      </w:r>
      <w:r w:rsidRPr="00B01505">
        <w:rPr>
          <w:shd w:val="clear" w:color="auto" w:fill="FFFFFF"/>
        </w:rPr>
        <w:t>and then choose</w:t>
      </w:r>
      <w:r w:rsidRPr="00B01505">
        <w:rPr>
          <w:rStyle w:val="apple-converted-space"/>
          <w:color w:val="444444"/>
          <w:szCs w:val="22"/>
          <w:shd w:val="clear" w:color="auto" w:fill="FFFFFF"/>
        </w:rPr>
        <w:t> </w:t>
      </w:r>
      <w:r w:rsidRPr="00B01505">
        <w:rPr>
          <w:rStyle w:val="guilabel"/>
          <w:b/>
          <w:bCs/>
          <w:color w:val="444444"/>
          <w:szCs w:val="22"/>
          <w:shd w:val="clear" w:color="auto" w:fill="FFFFFF"/>
        </w:rPr>
        <w:t>Create New Users</w:t>
      </w:r>
      <w:r w:rsidR="000430DF">
        <w:rPr>
          <w:rStyle w:val="guilabel"/>
          <w:bCs/>
          <w:color w:val="444444"/>
          <w:szCs w:val="22"/>
          <w:shd w:val="clear" w:color="auto" w:fill="FFFFFF"/>
        </w:rPr>
        <w:t>.</w:t>
      </w:r>
    </w:p>
    <w:p w14:paraId="0DA00676" w14:textId="77777777" w:rsidR="00461105" w:rsidRPr="00E41B0D" w:rsidRDefault="00B01505" w:rsidP="006E6E72">
      <w:pPr>
        <w:rPr>
          <w:rFonts w:ascii="Open Sans" w:hAnsi="Open Sans"/>
          <w:color w:val="404040" w:themeColor="text1" w:themeTint="BF"/>
        </w:rPr>
      </w:pPr>
      <w:r w:rsidRPr="00B01505">
        <w:rPr>
          <w:noProof/>
          <w:lang w:val="en-US" w:eastAsia="en-US" w:bidi="ar-SA"/>
        </w:rPr>
        <w:t xml:space="preserve"> </w:t>
      </w:r>
      <w:r>
        <w:rPr>
          <w:noProof/>
          <w:lang w:val="en-US" w:eastAsia="en-US" w:bidi="ar-SA"/>
        </w:rPr>
        <w:drawing>
          <wp:inline distT="0" distB="0" distL="0" distR="0" wp14:anchorId="1DF4A0E1" wp14:editId="4CCC981A">
            <wp:extent cx="5944870" cy="2430780"/>
            <wp:effectExtent l="19050" t="19050" r="1778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43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49404" w14:textId="77777777" w:rsidR="00027E01" w:rsidRDefault="00027E01">
      <w:pPr>
        <w:widowControl/>
        <w:suppressAutoHyphens w:val="0"/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04040" w:themeColor="text1" w:themeTint="BF"/>
        </w:rPr>
        <w:br w:type="page"/>
      </w:r>
    </w:p>
    <w:p w14:paraId="494F2B4E" w14:textId="04863D41" w:rsidR="00B61070" w:rsidRPr="009D37B6" w:rsidRDefault="00E41B0D" w:rsidP="004737E5">
      <w:pPr>
        <w:rPr>
          <w:rFonts w:ascii="Open Sans" w:hAnsi="Open Sans"/>
          <w:color w:val="404040" w:themeColor="text1" w:themeTint="BF"/>
          <w:sz w:val="22"/>
          <w:szCs w:val="22"/>
        </w:rPr>
      </w:pPr>
      <w:r w:rsidRPr="009D37B6">
        <w:rPr>
          <w:rFonts w:ascii="Open Sans" w:hAnsi="Open Sans"/>
          <w:color w:val="404040" w:themeColor="text1" w:themeTint="BF"/>
          <w:sz w:val="22"/>
          <w:szCs w:val="22"/>
        </w:rPr>
        <w:lastRenderedPageBreak/>
        <w:t xml:space="preserve">This will open </w:t>
      </w:r>
      <w:r w:rsidR="00D2197B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up 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a page </w:t>
      </w:r>
      <w:r w:rsidR="001E0785" w:rsidRPr="009D37B6">
        <w:rPr>
          <w:rFonts w:ascii="Open Sans" w:hAnsi="Open Sans"/>
          <w:color w:val="404040" w:themeColor="text1" w:themeTint="BF"/>
          <w:sz w:val="22"/>
          <w:szCs w:val="22"/>
        </w:rPr>
        <w:t>as</w:t>
      </w:r>
      <w:r w:rsidR="004737E5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754EC1">
        <w:rPr>
          <w:rFonts w:ascii="Open Sans" w:hAnsi="Open Sans"/>
          <w:color w:val="404040" w:themeColor="text1" w:themeTint="BF"/>
          <w:sz w:val="22"/>
          <w:szCs w:val="22"/>
        </w:rPr>
        <w:t xml:space="preserve">shown </w:t>
      </w:r>
      <w:r w:rsidR="004737E5" w:rsidRPr="009D37B6">
        <w:rPr>
          <w:rFonts w:ascii="Open Sans" w:hAnsi="Open Sans"/>
          <w:color w:val="404040" w:themeColor="text1" w:themeTint="BF"/>
          <w:sz w:val="22"/>
          <w:szCs w:val="22"/>
        </w:rPr>
        <w:t>below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. </w:t>
      </w:r>
    </w:p>
    <w:p w14:paraId="7D3D1E9B" w14:textId="77777777" w:rsidR="009A7CD1" w:rsidRPr="005C2F13" w:rsidRDefault="009A7CD1" w:rsidP="00B03DBC">
      <w:pPr>
        <w:pStyle w:val="ListParagraph"/>
        <w:ind w:left="360"/>
        <w:rPr>
          <w:rFonts w:ascii="Open Sans" w:hAnsi="Open Sans"/>
          <w:color w:val="404040" w:themeColor="text1" w:themeTint="BF"/>
          <w:sz w:val="22"/>
          <w:szCs w:val="22"/>
        </w:rPr>
      </w:pPr>
    </w:p>
    <w:p w14:paraId="2CCC2742" w14:textId="77777777" w:rsidR="009D37B6" w:rsidRPr="005C2F13" w:rsidRDefault="00E225FE" w:rsidP="00ED293C">
      <w:pPr>
        <w:rPr>
          <w:rFonts w:ascii="Open Sans" w:hAnsi="Open Sans"/>
          <w:color w:val="404040" w:themeColor="text1" w:themeTint="BF"/>
          <w:sz w:val="22"/>
          <w:szCs w:val="22"/>
        </w:rPr>
      </w:pPr>
      <w:r>
        <w:rPr>
          <w:noProof/>
          <w:lang w:val="en-US" w:eastAsia="en-US" w:bidi="ar-SA"/>
        </w:rPr>
        <w:drawing>
          <wp:inline distT="0" distB="0" distL="0" distR="0" wp14:anchorId="5FF3F868" wp14:editId="2D8D9B41">
            <wp:extent cx="5944870" cy="2913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C7B3" w14:textId="77777777" w:rsidR="00461105" w:rsidRDefault="00461105">
      <w:pPr>
        <w:rPr>
          <w:rFonts w:ascii="Open Sans" w:hAnsi="Open Sans"/>
          <w:color w:val="404040" w:themeColor="text1" w:themeTint="BF"/>
        </w:rPr>
      </w:pPr>
    </w:p>
    <w:p w14:paraId="4B9BE4C2" w14:textId="2F88AB58" w:rsidR="00ED293C" w:rsidRDefault="00ED293C">
      <w:pPr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04040" w:themeColor="text1" w:themeTint="BF"/>
        </w:rPr>
        <w:t>In the page above</w:t>
      </w:r>
      <w:r w:rsidR="00BE3BE8">
        <w:rPr>
          <w:rFonts w:ascii="Open Sans" w:hAnsi="Open Sans"/>
          <w:color w:val="404040" w:themeColor="text1" w:themeTint="BF"/>
        </w:rPr>
        <w:t>,</w:t>
      </w:r>
      <w:r>
        <w:rPr>
          <w:rFonts w:ascii="Open Sans" w:hAnsi="Open Sans"/>
          <w:color w:val="404040" w:themeColor="text1" w:themeTint="BF"/>
        </w:rPr>
        <w:t xml:space="preserve"> fill </w:t>
      </w:r>
      <w:r w:rsidR="003C5096">
        <w:rPr>
          <w:rFonts w:ascii="Open Sans" w:hAnsi="Open Sans"/>
          <w:color w:val="404040" w:themeColor="text1" w:themeTint="BF"/>
        </w:rPr>
        <w:t xml:space="preserve">in </w:t>
      </w:r>
      <w:r>
        <w:rPr>
          <w:rFonts w:ascii="Open Sans" w:hAnsi="Open Sans"/>
          <w:color w:val="404040" w:themeColor="text1" w:themeTint="BF"/>
        </w:rPr>
        <w:t>the information mentioned under the 3 points (9, 10 and 11) below:</w:t>
      </w:r>
    </w:p>
    <w:p w14:paraId="36A3D24D" w14:textId="77777777" w:rsidR="00ED293C" w:rsidRDefault="00ED293C">
      <w:pPr>
        <w:rPr>
          <w:rFonts w:ascii="Open Sans" w:hAnsi="Open Sans"/>
          <w:color w:val="404040" w:themeColor="text1" w:themeTint="BF"/>
        </w:rPr>
      </w:pPr>
    </w:p>
    <w:p w14:paraId="45C7960F" w14:textId="58C1EDFB" w:rsidR="0011682D" w:rsidRPr="009D37B6" w:rsidRDefault="003C5096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 </w:t>
      </w:r>
      <w:r w:rsidR="0011682D" w:rsidRPr="009D37B6">
        <w:rPr>
          <w:rFonts w:ascii="Open Sans" w:hAnsi="Open Sans"/>
          <w:color w:val="444444"/>
          <w:sz w:val="22"/>
          <w:szCs w:val="22"/>
          <w:shd w:val="clear" w:color="auto" w:fill="FFFFFF"/>
        </w:rPr>
        <w:t>Type the user names for the users to create. You can create up to five users at one time</w:t>
      </w:r>
      <w:r w:rsidR="0011682D">
        <w:rPr>
          <w:rFonts w:ascii="Open Sans" w:hAnsi="Open Sans"/>
          <w:color w:val="444444"/>
          <w:sz w:val="22"/>
          <w:szCs w:val="22"/>
          <w:shd w:val="clear" w:color="auto" w:fill="FFFFFF"/>
        </w:rPr>
        <w:t>.</w:t>
      </w:r>
    </w:p>
    <w:p w14:paraId="14D49F3C" w14:textId="05821893" w:rsidR="0011682D" w:rsidRPr="009D37B6" w:rsidRDefault="0011682D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9D37B6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If the users require access to the API, AWS CLI, or Tools for Windows PowerShell, then they must have access keys. To generate </w:t>
      </w:r>
      <w:r w:rsidR="003C5096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an </w:t>
      </w:r>
      <w:r w:rsidRPr="009D37B6">
        <w:rPr>
          <w:rFonts w:ascii="Open Sans" w:hAnsi="Open Sans"/>
          <w:color w:val="444444"/>
          <w:sz w:val="22"/>
          <w:szCs w:val="22"/>
          <w:shd w:val="clear" w:color="auto" w:fill="FFFFFF"/>
        </w:rPr>
        <w:t>access key for new users at this time, select</w:t>
      </w:r>
      <w:r w:rsidRPr="009D37B6">
        <w:rPr>
          <w:rStyle w:val="apple-converted-space"/>
          <w:rFonts w:ascii="Open Sans" w:hAnsi="Open Sans"/>
          <w:color w:val="444444"/>
          <w:sz w:val="22"/>
          <w:szCs w:val="22"/>
          <w:shd w:val="clear" w:color="auto" w:fill="FFFFFF"/>
        </w:rPr>
        <w:t> </w:t>
      </w:r>
      <w:r w:rsidRPr="009D37B6">
        <w:rPr>
          <w:rStyle w:val="guilabel"/>
          <w:rFonts w:ascii="Open Sans" w:hAnsi="Open Sans"/>
          <w:b/>
          <w:bCs/>
          <w:color w:val="444444"/>
          <w:sz w:val="22"/>
          <w:szCs w:val="22"/>
          <w:shd w:val="clear" w:color="auto" w:fill="FFFFFF"/>
        </w:rPr>
        <w:t>Generate an access key for each user</w:t>
      </w:r>
      <w:r w:rsidRPr="009D37B6">
        <w:rPr>
          <w:rFonts w:ascii="Open Sans" w:hAnsi="Open Sans"/>
          <w:color w:val="444444"/>
          <w:sz w:val="22"/>
          <w:szCs w:val="22"/>
          <w:shd w:val="clear" w:color="auto" w:fill="FFFFFF"/>
        </w:rPr>
        <w:t>.</w:t>
      </w:r>
    </w:p>
    <w:p w14:paraId="3BED75D9" w14:textId="1FD4BECA" w:rsidR="0011682D" w:rsidRPr="00B03DBC" w:rsidRDefault="0011682D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90720C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Press </w:t>
      </w:r>
      <w:r w:rsidR="003C5096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the </w:t>
      </w:r>
      <w:r w:rsidRPr="00F040A5">
        <w:rPr>
          <w:rFonts w:ascii="Open Sans" w:hAnsi="Open Sans"/>
          <w:b/>
          <w:color w:val="444444"/>
          <w:sz w:val="22"/>
          <w:szCs w:val="22"/>
          <w:shd w:val="clear" w:color="auto" w:fill="FFFFFF"/>
        </w:rPr>
        <w:t>Create</w:t>
      </w:r>
      <w:r w:rsidRPr="0090720C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 button.</w:t>
      </w:r>
      <w:r w:rsidRPr="0090720C">
        <w:rPr>
          <w:noProof/>
          <w:color w:val="404040" w:themeColor="text1" w:themeTint="BF"/>
          <w:sz w:val="22"/>
          <w:szCs w:val="22"/>
          <w:lang w:val="en-US" w:eastAsia="en-US" w:bidi="ar-SA"/>
        </w:rPr>
        <w:t xml:space="preserve"> </w:t>
      </w:r>
    </w:p>
    <w:p w14:paraId="1FCED063" w14:textId="77777777" w:rsidR="0011682D" w:rsidRPr="00E41B0D" w:rsidRDefault="0011682D">
      <w:pPr>
        <w:rPr>
          <w:rFonts w:ascii="Open Sans" w:hAnsi="Open Sans"/>
          <w:color w:val="404040" w:themeColor="text1" w:themeTint="BF"/>
        </w:rPr>
      </w:pPr>
    </w:p>
    <w:p w14:paraId="5C1D358A" w14:textId="3AB34F3A" w:rsidR="00BB0D96" w:rsidRPr="009D37B6" w:rsidRDefault="00E41B0D" w:rsidP="009D37B6">
      <w:pPr>
        <w:ind w:left="360"/>
        <w:rPr>
          <w:rFonts w:ascii="Open Sans" w:hAnsi="Open Sans"/>
          <w:color w:val="404040" w:themeColor="text1" w:themeTint="BF"/>
          <w:sz w:val="22"/>
          <w:szCs w:val="22"/>
        </w:rPr>
      </w:pPr>
      <w:r w:rsidRPr="009D37B6">
        <w:rPr>
          <w:rFonts w:ascii="Open Sans" w:hAnsi="Open Sans"/>
          <w:color w:val="404040" w:themeColor="text1" w:themeTint="BF"/>
          <w:sz w:val="22"/>
          <w:szCs w:val="22"/>
        </w:rPr>
        <w:t>Once the user</w:t>
      </w:r>
      <w:r w:rsidR="009D37B6" w:rsidRPr="009D37B6">
        <w:rPr>
          <w:rFonts w:ascii="Open Sans" w:hAnsi="Open Sans"/>
          <w:color w:val="404040" w:themeColor="text1" w:themeTint="BF"/>
          <w:sz w:val="22"/>
          <w:szCs w:val="22"/>
        </w:rPr>
        <w:t>s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9D37B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are 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>created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, it will redirect </w:t>
      </w:r>
      <w:r w:rsidR="00BE3BE8">
        <w:rPr>
          <w:rFonts w:ascii="Open Sans" w:hAnsi="Open Sans"/>
          <w:color w:val="404040" w:themeColor="text1" w:themeTint="BF"/>
          <w:sz w:val="22"/>
          <w:szCs w:val="22"/>
        </w:rPr>
        <w:t>you</w:t>
      </w:r>
      <w:r w:rsidR="00BE3BE8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to </w:t>
      </w:r>
      <w:r w:rsidR="003C5096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BB0D96" w:rsidRPr="009D37B6">
        <w:rPr>
          <w:rFonts w:ascii="Open Sans" w:hAnsi="Open Sans"/>
          <w:b/>
          <w:color w:val="404040" w:themeColor="text1" w:themeTint="BF"/>
          <w:sz w:val="22"/>
          <w:szCs w:val="22"/>
        </w:rPr>
        <w:t>Download Credentials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page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. </w:t>
      </w:r>
    </w:p>
    <w:p w14:paraId="679BC539" w14:textId="0A8A28A0" w:rsidR="00BB0D96" w:rsidRDefault="00BE3BE8" w:rsidP="009D37B6">
      <w:pPr>
        <w:ind w:left="360"/>
        <w:rPr>
          <w:rFonts w:ascii="Open Sans" w:hAnsi="Open Sans"/>
          <w:color w:val="404040" w:themeColor="text1" w:themeTint="BF"/>
          <w:sz w:val="22"/>
          <w:szCs w:val="22"/>
        </w:rPr>
      </w:pPr>
      <w:r>
        <w:rPr>
          <w:rFonts w:ascii="Open Sans" w:hAnsi="Open Sans"/>
          <w:color w:val="404040" w:themeColor="text1" w:themeTint="BF"/>
          <w:sz w:val="22"/>
          <w:szCs w:val="22"/>
        </w:rPr>
        <w:t>You</w:t>
      </w:r>
      <w:r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>will find</w:t>
      </w:r>
      <w:r w:rsidR="00E41B0D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3C5096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E41B0D" w:rsidRPr="009D37B6">
        <w:rPr>
          <w:rFonts w:ascii="Open Sans" w:hAnsi="Open Sans"/>
          <w:b/>
          <w:color w:val="404040" w:themeColor="text1" w:themeTint="BF"/>
          <w:sz w:val="22"/>
          <w:szCs w:val="22"/>
        </w:rPr>
        <w:t>Access K</w:t>
      </w:r>
      <w:r w:rsidR="00BB0D96" w:rsidRPr="009D37B6">
        <w:rPr>
          <w:rFonts w:ascii="Open Sans" w:hAnsi="Open Sans"/>
          <w:b/>
          <w:color w:val="404040" w:themeColor="text1" w:themeTint="BF"/>
          <w:sz w:val="22"/>
          <w:szCs w:val="22"/>
        </w:rPr>
        <w:t>ey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and </w:t>
      </w:r>
      <w:r w:rsidR="003C5096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BB0D96" w:rsidRPr="009D37B6">
        <w:rPr>
          <w:rFonts w:ascii="Open Sans" w:hAnsi="Open Sans"/>
          <w:b/>
          <w:color w:val="404040" w:themeColor="text1" w:themeTint="BF"/>
          <w:sz w:val="22"/>
          <w:szCs w:val="22"/>
        </w:rPr>
        <w:t>Secret Key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3C5096">
        <w:rPr>
          <w:rFonts w:ascii="Open Sans" w:hAnsi="Open Sans"/>
          <w:color w:val="404040" w:themeColor="text1" w:themeTint="BF"/>
          <w:sz w:val="22"/>
          <w:szCs w:val="22"/>
        </w:rPr>
        <w:t>have been</w:t>
      </w:r>
      <w:r w:rsidR="003C5096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BB0D96" w:rsidRPr="009D37B6">
        <w:rPr>
          <w:rFonts w:ascii="Open Sans" w:hAnsi="Open Sans"/>
          <w:color w:val="404040" w:themeColor="text1" w:themeTint="BF"/>
          <w:sz w:val="22"/>
          <w:szCs w:val="22"/>
        </w:rPr>
        <w:t>generated.</w:t>
      </w:r>
    </w:p>
    <w:p w14:paraId="5DEA1098" w14:textId="77777777" w:rsidR="003B69D8" w:rsidRPr="009D37B6" w:rsidRDefault="003B69D8" w:rsidP="003B69D8">
      <w:pPr>
        <w:widowControl/>
        <w:suppressAutoHyphens w:val="0"/>
        <w:rPr>
          <w:rFonts w:ascii="Open Sans" w:hAnsi="Open Sans"/>
          <w:color w:val="404040" w:themeColor="text1" w:themeTint="BF"/>
          <w:sz w:val="22"/>
          <w:szCs w:val="22"/>
        </w:rPr>
      </w:pPr>
      <w:r>
        <w:rPr>
          <w:rFonts w:ascii="Open Sans" w:hAnsi="Open Sans"/>
          <w:color w:val="404040" w:themeColor="text1" w:themeTint="BF"/>
          <w:sz w:val="22"/>
          <w:szCs w:val="22"/>
        </w:rPr>
        <w:br w:type="page"/>
      </w:r>
    </w:p>
    <w:p w14:paraId="778B7ED7" w14:textId="4B2602EF" w:rsidR="00461105" w:rsidRPr="009D37B6" w:rsidRDefault="00BB0D96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9D37B6">
        <w:rPr>
          <w:rFonts w:ascii="Open Sans" w:hAnsi="Open Sans"/>
          <w:color w:val="404040" w:themeColor="text1" w:themeTint="BF"/>
          <w:sz w:val="22"/>
          <w:szCs w:val="22"/>
        </w:rPr>
        <w:lastRenderedPageBreak/>
        <w:t>N</w:t>
      </w:r>
      <w:r w:rsidR="00E41B0D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ow download </w:t>
      </w:r>
      <w:r w:rsidR="002663A6" w:rsidRPr="009D37B6">
        <w:rPr>
          <w:rFonts w:ascii="Open Sans" w:hAnsi="Open Sans"/>
          <w:color w:val="404040" w:themeColor="text1" w:themeTint="BF"/>
          <w:sz w:val="22"/>
          <w:szCs w:val="22"/>
        </w:rPr>
        <w:t>the keys</w:t>
      </w:r>
      <w:r w:rsidR="00E41B0D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by clicking</w:t>
      </w:r>
      <w:r w:rsidR="00D76E2A">
        <w:rPr>
          <w:rFonts w:ascii="Open Sans" w:hAnsi="Open Sans"/>
          <w:color w:val="404040" w:themeColor="text1" w:themeTint="BF"/>
          <w:sz w:val="22"/>
          <w:szCs w:val="22"/>
        </w:rPr>
        <w:t xml:space="preserve"> on</w:t>
      </w:r>
      <w:r w:rsidR="00E41B0D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the </w:t>
      </w:r>
      <w:r w:rsidR="00E41B0D" w:rsidRPr="009D37B6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>Download Credentials</w:t>
      </w:r>
      <w:r w:rsidR="00D76E2A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 xml:space="preserve"> button.</w:t>
      </w:r>
      <w:r w:rsidR="00E41B0D" w:rsidRPr="009D37B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</w:p>
    <w:p w14:paraId="3D8E0653" w14:textId="6FAFD17C" w:rsidR="009D37B6" w:rsidRPr="00027E01" w:rsidRDefault="009D37B6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9D37B6">
        <w:rPr>
          <w:rFonts w:ascii="Open Sans" w:hAnsi="Open Sans"/>
          <w:color w:val="444444"/>
          <w:sz w:val="22"/>
          <w:szCs w:val="22"/>
          <w:shd w:val="clear" w:color="auto" w:fill="FFFFFF"/>
        </w:rPr>
        <w:t>Save the file to a safe location on your computer.</w:t>
      </w:r>
    </w:p>
    <w:p w14:paraId="0C9580B0" w14:textId="77777777" w:rsidR="00027E01" w:rsidRPr="009D37B6" w:rsidRDefault="00027E01" w:rsidP="00027E01">
      <w:pPr>
        <w:pStyle w:val="ListParagraph"/>
        <w:rPr>
          <w:rFonts w:ascii="Open Sans" w:hAnsi="Open Sans"/>
          <w:color w:val="404040" w:themeColor="text1" w:themeTint="BF"/>
          <w:sz w:val="22"/>
          <w:szCs w:val="22"/>
        </w:rPr>
      </w:pPr>
    </w:p>
    <w:p w14:paraId="5E768DF1" w14:textId="77777777" w:rsidR="00E36120" w:rsidRDefault="00E225FE" w:rsidP="00ED293C">
      <w:pPr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2C89CE8D" wp14:editId="3DC5CB11">
            <wp:extent cx="5632101" cy="2785971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5538" cy="27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4A0" w14:textId="77777777" w:rsidR="00E36120" w:rsidRDefault="00E36120">
      <w:pPr>
        <w:rPr>
          <w:rFonts w:ascii="Open Sans" w:hAnsi="Open Sans"/>
          <w:color w:val="404040" w:themeColor="text1" w:themeTint="BF"/>
        </w:rPr>
      </w:pPr>
    </w:p>
    <w:p w14:paraId="27C55B15" w14:textId="422B2D66" w:rsidR="00E36120" w:rsidRDefault="00D76E2A" w:rsidP="0011682D">
      <w:pPr>
        <w:pStyle w:val="ListParagraph"/>
        <w:numPr>
          <w:ilvl w:val="0"/>
          <w:numId w:val="22"/>
        </w:numPr>
        <w:rPr>
          <w:rFonts w:ascii="Open Sans" w:hAnsi="Open Sans"/>
          <w:color w:val="404040" w:themeColor="text1" w:themeTint="BF"/>
          <w:sz w:val="22"/>
          <w:szCs w:val="22"/>
        </w:rPr>
      </w:pPr>
      <w:r>
        <w:rPr>
          <w:rFonts w:ascii="Open Sans" w:hAnsi="Open Sans"/>
          <w:color w:val="404040" w:themeColor="text1" w:themeTint="BF"/>
          <w:sz w:val="22"/>
          <w:szCs w:val="22"/>
        </w:rPr>
        <w:t>Click on</w:t>
      </w:r>
      <w:r w:rsidRPr="00E36120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E36120" w:rsidRPr="00E36120">
        <w:rPr>
          <w:rFonts w:ascii="Open Sans" w:hAnsi="Open Sans"/>
          <w:b/>
          <w:color w:val="404040" w:themeColor="text1" w:themeTint="BF"/>
          <w:sz w:val="22"/>
          <w:szCs w:val="22"/>
        </w:rPr>
        <w:t>Close</w:t>
      </w:r>
      <w:r w:rsidR="00E36120" w:rsidRPr="00E36120">
        <w:rPr>
          <w:rFonts w:ascii="Open Sans" w:hAnsi="Open Sans"/>
          <w:color w:val="404040" w:themeColor="text1" w:themeTint="BF"/>
          <w:sz w:val="22"/>
          <w:szCs w:val="22"/>
        </w:rPr>
        <w:t xml:space="preserve"> button at </w:t>
      </w:r>
      <w:r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E36120" w:rsidRPr="00E36120">
        <w:rPr>
          <w:rFonts w:ascii="Open Sans" w:hAnsi="Open Sans"/>
          <w:color w:val="404040" w:themeColor="text1" w:themeTint="BF"/>
          <w:sz w:val="22"/>
          <w:szCs w:val="22"/>
        </w:rPr>
        <w:t xml:space="preserve">bottom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of the screen </w:t>
      </w:r>
      <w:r w:rsidR="00E36120" w:rsidRPr="00E36120">
        <w:rPr>
          <w:rFonts w:ascii="Open Sans" w:hAnsi="Open Sans"/>
          <w:color w:val="404040" w:themeColor="text1" w:themeTint="BF"/>
          <w:sz w:val="22"/>
          <w:szCs w:val="22"/>
        </w:rPr>
        <w:t xml:space="preserve">to navigate back to </w:t>
      </w:r>
      <w:r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E36120" w:rsidRPr="00E36120">
        <w:rPr>
          <w:rFonts w:ascii="Open Sans" w:hAnsi="Open Sans"/>
          <w:color w:val="404040" w:themeColor="text1" w:themeTint="BF"/>
          <w:sz w:val="22"/>
          <w:szCs w:val="22"/>
        </w:rPr>
        <w:t>IAM Dashboard.</w:t>
      </w:r>
    </w:p>
    <w:p w14:paraId="59440DDE" w14:textId="77777777" w:rsidR="00E566CE" w:rsidRPr="003B69D8" w:rsidRDefault="003B69D8" w:rsidP="003B69D8">
      <w:pPr>
        <w:widowControl/>
        <w:suppressAutoHyphens w:val="0"/>
        <w:rPr>
          <w:rFonts w:ascii="Open Sans" w:hAnsi="Open Sans" w:cs="Mangal"/>
          <w:color w:val="404040" w:themeColor="text1" w:themeTint="BF"/>
          <w:sz w:val="22"/>
          <w:szCs w:val="22"/>
        </w:rPr>
      </w:pPr>
      <w:r>
        <w:rPr>
          <w:rFonts w:ascii="Open Sans" w:hAnsi="Open Sans"/>
          <w:color w:val="404040" w:themeColor="text1" w:themeTint="BF"/>
          <w:sz w:val="22"/>
          <w:szCs w:val="22"/>
        </w:rPr>
        <w:br w:type="page"/>
      </w:r>
    </w:p>
    <w:p w14:paraId="22D4E44D" w14:textId="6CF28605" w:rsidR="00E566CE" w:rsidRDefault="00E566CE" w:rsidP="00E566CE">
      <w:pPr>
        <w:pStyle w:val="Heading2"/>
        <w:numPr>
          <w:ilvl w:val="1"/>
          <w:numId w:val="7"/>
        </w:numPr>
      </w:pPr>
      <w:bookmarkStart w:id="36" w:name="_Toc342671788"/>
      <w:r>
        <w:lastRenderedPageBreak/>
        <w:t xml:space="preserve">Assign Policies </w:t>
      </w:r>
      <w:r w:rsidR="00F04838">
        <w:t>and Set Password</w:t>
      </w:r>
      <w:bookmarkEnd w:id="36"/>
    </w:p>
    <w:p w14:paraId="5C4731F7" w14:textId="77777777" w:rsidR="00E566CE" w:rsidRDefault="00E566CE" w:rsidP="00E566CE"/>
    <w:p w14:paraId="3254C253" w14:textId="77777777" w:rsidR="00E566CE" w:rsidRPr="00E566CE" w:rsidRDefault="00E566CE" w:rsidP="00E566CE">
      <w:pPr>
        <w:rPr>
          <w:rFonts w:ascii="Open Sans" w:hAnsi="Open Sans"/>
          <w:color w:val="444444"/>
          <w:sz w:val="22"/>
          <w:szCs w:val="22"/>
          <w:shd w:val="clear" w:color="auto" w:fill="FFFFFF"/>
        </w:rPr>
      </w:pPr>
      <w:r w:rsidRPr="00E566CE">
        <w:rPr>
          <w:rFonts w:ascii="Open Sans" w:hAnsi="Open Sans"/>
          <w:color w:val="444444"/>
          <w:sz w:val="22"/>
          <w:szCs w:val="22"/>
          <w:shd w:val="clear" w:color="auto" w:fill="FFFFFF"/>
        </w:rPr>
        <w:t>A policy is a document that formally states one or more permissions.</w:t>
      </w:r>
    </w:p>
    <w:p w14:paraId="78AFABB6" w14:textId="77777777" w:rsidR="00E566CE" w:rsidRPr="00E566CE" w:rsidRDefault="00E566CE" w:rsidP="00E566CE"/>
    <w:p w14:paraId="065B62DA" w14:textId="32E3ED17" w:rsidR="00E36120" w:rsidRPr="00C72A26" w:rsidRDefault="00E36120" w:rsidP="00E566CE">
      <w:pPr>
        <w:pStyle w:val="ListParagraph"/>
        <w:numPr>
          <w:ilvl w:val="0"/>
          <w:numId w:val="24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E36120">
        <w:rPr>
          <w:rFonts w:ascii="Open Sans" w:hAnsi="Open Sans"/>
          <w:color w:val="404040" w:themeColor="text1" w:themeTint="BF"/>
          <w:sz w:val="22"/>
          <w:szCs w:val="22"/>
        </w:rPr>
        <w:t>In the Navigation pane</w:t>
      </w:r>
      <w:r w:rsidR="00BE3BE8">
        <w:rPr>
          <w:rFonts w:ascii="Open Sans" w:hAnsi="Open Sans"/>
          <w:color w:val="404040" w:themeColor="text1" w:themeTint="BF"/>
          <w:sz w:val="22"/>
          <w:szCs w:val="22"/>
        </w:rPr>
        <w:t>,</w:t>
      </w:r>
      <w:r w:rsidRPr="00E36120">
        <w:rPr>
          <w:rFonts w:ascii="Open Sans" w:hAnsi="Open Sans"/>
          <w:color w:val="404040" w:themeColor="text1" w:themeTint="BF"/>
          <w:sz w:val="22"/>
          <w:szCs w:val="22"/>
        </w:rPr>
        <w:t xml:space="preserve"> choose </w:t>
      </w:r>
      <w:r w:rsidRPr="00E36120">
        <w:rPr>
          <w:rFonts w:ascii="Open Sans" w:hAnsi="Open Sans"/>
          <w:b/>
          <w:color w:val="404040" w:themeColor="text1" w:themeTint="BF"/>
          <w:sz w:val="22"/>
          <w:szCs w:val="22"/>
        </w:rPr>
        <w:t>Policies.</w:t>
      </w:r>
    </w:p>
    <w:p w14:paraId="7AEBF0E0" w14:textId="77777777" w:rsidR="00C72A26" w:rsidRPr="00E36120" w:rsidRDefault="00C72A26" w:rsidP="00C72A26">
      <w:pPr>
        <w:pStyle w:val="ListParagraph"/>
        <w:ind w:left="360"/>
        <w:rPr>
          <w:rFonts w:ascii="Open Sans" w:hAnsi="Open Sans"/>
          <w:color w:val="404040" w:themeColor="text1" w:themeTint="BF"/>
          <w:sz w:val="22"/>
          <w:szCs w:val="22"/>
        </w:rPr>
      </w:pPr>
    </w:p>
    <w:p w14:paraId="4884BD9B" w14:textId="77777777" w:rsidR="00C72A26" w:rsidRDefault="00E41B0D" w:rsidP="00E566CE">
      <w:pPr>
        <w:rPr>
          <w:rFonts w:ascii="Open Sans" w:hAnsi="Open Sans"/>
          <w:color w:val="404040" w:themeColor="text1" w:themeTint="BF"/>
          <w:sz w:val="22"/>
          <w:szCs w:val="22"/>
        </w:rPr>
      </w:pP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It will open up a </w:t>
      </w:r>
      <w:r w:rsidR="00C72A26">
        <w:rPr>
          <w:rFonts w:ascii="Open Sans" w:hAnsi="Open Sans"/>
          <w:color w:val="404040" w:themeColor="text1" w:themeTint="BF"/>
          <w:sz w:val="22"/>
          <w:szCs w:val="22"/>
        </w:rPr>
        <w:t>tab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>, wh</w:t>
      </w:r>
      <w:r w:rsidR="00D571D4"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ere you can see </w:t>
      </w:r>
      <w:r w:rsidR="00C72A26">
        <w:rPr>
          <w:rFonts w:ascii="Open Sans" w:hAnsi="Open Sans"/>
          <w:color w:val="404040" w:themeColor="text1" w:themeTint="BF"/>
          <w:sz w:val="22"/>
          <w:szCs w:val="22"/>
        </w:rPr>
        <w:t xml:space="preserve">the list of </w:t>
      </w:r>
      <w:r w:rsidR="00D571D4" w:rsidRPr="00E566CE">
        <w:rPr>
          <w:rFonts w:ascii="Open Sans" w:hAnsi="Open Sans"/>
          <w:color w:val="404040" w:themeColor="text1" w:themeTint="BF"/>
          <w:sz w:val="22"/>
          <w:szCs w:val="22"/>
        </w:rPr>
        <w:t>all the defined policies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. You can create your </w:t>
      </w:r>
      <w:r w:rsidR="00C72A26">
        <w:rPr>
          <w:rFonts w:ascii="Open Sans" w:hAnsi="Open Sans"/>
          <w:color w:val="404040" w:themeColor="text1" w:themeTint="BF"/>
          <w:sz w:val="22"/>
          <w:szCs w:val="22"/>
        </w:rPr>
        <w:t xml:space="preserve">own 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custom policy by clicking on the button </w:t>
      </w:r>
      <w:r w:rsidRPr="00E566CE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 xml:space="preserve">Create Policy 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(shown above in the image). </w:t>
      </w:r>
    </w:p>
    <w:p w14:paraId="276AC372" w14:textId="77777777" w:rsidR="00ED293C" w:rsidRDefault="00ED293C" w:rsidP="00E566CE">
      <w:pPr>
        <w:rPr>
          <w:rFonts w:ascii="Open Sans" w:hAnsi="Open Sans"/>
          <w:color w:val="404040" w:themeColor="text1" w:themeTint="BF"/>
          <w:sz w:val="22"/>
          <w:szCs w:val="22"/>
        </w:rPr>
      </w:pPr>
    </w:p>
    <w:p w14:paraId="45D8A19D" w14:textId="0D796C2A" w:rsidR="00461105" w:rsidRPr="00E566CE" w:rsidRDefault="001B195A" w:rsidP="00E566CE">
      <w:pPr>
        <w:rPr>
          <w:rFonts w:ascii="Open Sans" w:hAnsi="Open Sans"/>
          <w:color w:val="404040" w:themeColor="text1" w:themeTint="BF"/>
          <w:sz w:val="22"/>
          <w:szCs w:val="22"/>
        </w:rPr>
      </w:pP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In this </w:t>
      </w:r>
      <w:r w:rsidR="00C72A26">
        <w:rPr>
          <w:rFonts w:ascii="Open Sans" w:hAnsi="Open Sans"/>
          <w:color w:val="404040" w:themeColor="text1" w:themeTint="BF"/>
          <w:sz w:val="22"/>
          <w:szCs w:val="22"/>
        </w:rPr>
        <w:t>lab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>,</w:t>
      </w:r>
      <w:r w:rsidR="00C72A26"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we used 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 xml:space="preserve">an </w:t>
      </w:r>
      <w:r w:rsidR="00C72A26">
        <w:rPr>
          <w:rFonts w:ascii="Open Sans" w:hAnsi="Open Sans"/>
          <w:color w:val="404040" w:themeColor="text1" w:themeTint="BF"/>
          <w:sz w:val="22"/>
          <w:szCs w:val="22"/>
        </w:rPr>
        <w:t>already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>-</w:t>
      </w:r>
      <w:r w:rsidRPr="00E566CE">
        <w:rPr>
          <w:rFonts w:ascii="Open Sans" w:hAnsi="Open Sans"/>
          <w:color w:val="404040" w:themeColor="text1" w:themeTint="BF"/>
          <w:sz w:val="22"/>
          <w:szCs w:val="22"/>
        </w:rPr>
        <w:t>defined policy</w:t>
      </w:r>
      <w:r w:rsidR="00E41B0D"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 – </w:t>
      </w:r>
      <w:r w:rsidR="00E37F15" w:rsidRPr="00E566CE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>Administrator Access</w:t>
      </w:r>
      <w:r w:rsidR="00E41B0D" w:rsidRPr="00E566CE">
        <w:rPr>
          <w:rFonts w:ascii="Open Sans" w:hAnsi="Open Sans"/>
          <w:color w:val="404040" w:themeColor="text1" w:themeTint="BF"/>
          <w:sz w:val="22"/>
          <w:szCs w:val="22"/>
        </w:rPr>
        <w:t xml:space="preserve"> (see the blue box in the image below).</w:t>
      </w:r>
    </w:p>
    <w:p w14:paraId="22BCDC87" w14:textId="77777777" w:rsidR="00461105" w:rsidRPr="00E41B0D" w:rsidRDefault="00461105">
      <w:pPr>
        <w:rPr>
          <w:rFonts w:ascii="Open Sans" w:hAnsi="Open Sans"/>
          <w:color w:val="404040" w:themeColor="text1" w:themeTint="BF"/>
        </w:rPr>
      </w:pPr>
    </w:p>
    <w:p w14:paraId="4264EE60" w14:textId="77777777" w:rsidR="00027E01" w:rsidRPr="00027E01" w:rsidRDefault="00E225FE" w:rsidP="00ED293C">
      <w:pPr>
        <w:spacing w:line="360" w:lineRule="auto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 wp14:anchorId="680C2ED4" wp14:editId="366D6B2F">
            <wp:extent cx="5944870" cy="2769235"/>
            <wp:effectExtent l="19050" t="19050" r="1778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6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9AFB8" w14:textId="1A2DF32B" w:rsidR="00C72A26" w:rsidRPr="005C2F13" w:rsidRDefault="00C72A26" w:rsidP="00C72A26">
      <w:pPr>
        <w:pStyle w:val="ListParagraph"/>
        <w:numPr>
          <w:ilvl w:val="0"/>
          <w:numId w:val="24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C72A26">
        <w:rPr>
          <w:rFonts w:ascii="Open Sans" w:hAnsi="Open Sans"/>
          <w:color w:val="404040" w:themeColor="text1" w:themeTint="BF"/>
          <w:sz w:val="22"/>
          <w:szCs w:val="22"/>
        </w:rPr>
        <w:t>In the Navigation pane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>,</w:t>
      </w: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 choose </w:t>
      </w:r>
      <w:r w:rsidRPr="00C72A26">
        <w:rPr>
          <w:rFonts w:ascii="Open Sans" w:hAnsi="Open Sans"/>
          <w:b/>
          <w:color w:val="404040" w:themeColor="text1" w:themeTint="BF"/>
          <w:sz w:val="22"/>
          <w:szCs w:val="22"/>
        </w:rPr>
        <w:t>Users.</w:t>
      </w:r>
    </w:p>
    <w:p w14:paraId="3576ED54" w14:textId="6FD6674D" w:rsidR="00C72A26" w:rsidRPr="00C72A26" w:rsidRDefault="00C72A26" w:rsidP="00027E01">
      <w:pPr>
        <w:pStyle w:val="ListParagraph"/>
        <w:numPr>
          <w:ilvl w:val="0"/>
          <w:numId w:val="24"/>
        </w:numPr>
        <w:spacing w:line="360" w:lineRule="auto"/>
        <w:rPr>
          <w:rFonts w:ascii="Open Sans" w:hAnsi="Open Sans"/>
          <w:color w:val="404040" w:themeColor="text1" w:themeTint="BF"/>
          <w:sz w:val="22"/>
          <w:szCs w:val="22"/>
        </w:rPr>
      </w:pP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Click on the name of 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user from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C72A26">
        <w:rPr>
          <w:rFonts w:ascii="Open Sans" w:hAnsi="Open Sans"/>
          <w:color w:val="404040" w:themeColor="text1" w:themeTint="BF"/>
          <w:sz w:val="22"/>
          <w:szCs w:val="22"/>
        </w:rPr>
        <w:t>users list to whom you want to attach a policy.</w:t>
      </w:r>
    </w:p>
    <w:p w14:paraId="2E7B6DEF" w14:textId="77777777" w:rsidR="00C422F3" w:rsidRDefault="00E225FE" w:rsidP="00ED293C">
      <w:pPr>
        <w:rPr>
          <w:rFonts w:ascii="Open Sans" w:hAnsi="Open Sans"/>
          <w:color w:val="404040" w:themeColor="text1" w:themeTint="BF"/>
          <w:sz w:val="22"/>
          <w:szCs w:val="22"/>
        </w:rPr>
      </w:pPr>
      <w:r>
        <w:rPr>
          <w:noProof/>
          <w:lang w:val="en-US" w:eastAsia="en-US" w:bidi="ar-SA"/>
        </w:rPr>
        <w:drawing>
          <wp:inline distT="0" distB="0" distL="0" distR="0" wp14:anchorId="1EB5C0B2" wp14:editId="3DAE1F3E">
            <wp:extent cx="5944870" cy="2527935"/>
            <wp:effectExtent l="19050" t="19050" r="17780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527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52910" w14:textId="77777777" w:rsidR="003B69D8" w:rsidRDefault="003B69D8" w:rsidP="00C72A26">
      <w:pPr>
        <w:rPr>
          <w:rFonts w:ascii="Open Sans" w:hAnsi="Open Sans"/>
          <w:color w:val="404040" w:themeColor="text1" w:themeTint="BF"/>
          <w:sz w:val="22"/>
          <w:szCs w:val="22"/>
        </w:rPr>
      </w:pPr>
    </w:p>
    <w:p w14:paraId="22753058" w14:textId="5FBDC997" w:rsidR="00C72A26" w:rsidRDefault="00C72A26" w:rsidP="00C72A26">
      <w:pPr>
        <w:rPr>
          <w:rFonts w:ascii="Open Sans" w:hAnsi="Open Sans"/>
          <w:color w:val="404040" w:themeColor="text1" w:themeTint="BF"/>
          <w:sz w:val="22"/>
          <w:szCs w:val="22"/>
        </w:rPr>
      </w:pP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This will open </w:t>
      </w:r>
      <w:r w:rsidR="00E43CCA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summary page of </w:t>
      </w:r>
      <w:r w:rsidR="008E6D45" w:rsidRPr="00C72A26">
        <w:rPr>
          <w:rFonts w:ascii="Open Sans" w:hAnsi="Open Sans"/>
          <w:color w:val="404040" w:themeColor="text1" w:themeTint="BF"/>
          <w:sz w:val="22"/>
          <w:szCs w:val="22"/>
        </w:rPr>
        <w:t>user’s</w:t>
      </w:r>
      <w:r w:rsidR="003B69D8">
        <w:rPr>
          <w:rFonts w:ascii="Open Sans" w:hAnsi="Open Sans"/>
          <w:color w:val="404040" w:themeColor="text1" w:themeTint="BF"/>
          <w:sz w:val="22"/>
          <w:szCs w:val="22"/>
        </w:rPr>
        <w:t xml:space="preserve"> details containing four tabs:</w:t>
      </w:r>
      <w:r w:rsidRPr="00C72A26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Pr="005C2F13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>Groups, Permissions, Security Credentials</w:t>
      </w:r>
      <w:r w:rsidR="00E43CCA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 xml:space="preserve">,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and </w:t>
      </w:r>
      <w:r w:rsidRPr="005C2F13">
        <w:rPr>
          <w:rFonts w:ascii="Open Sans" w:hAnsi="Open Sans"/>
          <w:b/>
          <w:bCs/>
          <w:color w:val="404040" w:themeColor="text1" w:themeTint="BF"/>
          <w:sz w:val="22"/>
          <w:szCs w:val="22"/>
        </w:rPr>
        <w:t>Access Advisor</w:t>
      </w:r>
      <w:r w:rsidR="003B69D8">
        <w:rPr>
          <w:rFonts w:ascii="Open Sans" w:hAnsi="Open Sans"/>
          <w:color w:val="404040" w:themeColor="text1" w:themeTint="BF"/>
          <w:sz w:val="22"/>
          <w:szCs w:val="22"/>
        </w:rPr>
        <w:t>.</w:t>
      </w:r>
    </w:p>
    <w:p w14:paraId="04CC582B" w14:textId="77777777" w:rsidR="003B69D8" w:rsidRDefault="003B69D8" w:rsidP="00C72A26">
      <w:pPr>
        <w:rPr>
          <w:rFonts w:ascii="Open Sans" w:hAnsi="Open Sans"/>
          <w:color w:val="404040" w:themeColor="text1" w:themeTint="BF"/>
          <w:sz w:val="22"/>
          <w:szCs w:val="22"/>
        </w:rPr>
      </w:pPr>
    </w:p>
    <w:p w14:paraId="2E5F25F1" w14:textId="77777777" w:rsidR="00C72A26" w:rsidRPr="008E6D45" w:rsidRDefault="006B5591" w:rsidP="008E6D45">
      <w:pPr>
        <w:pStyle w:val="ListParagraph"/>
        <w:numPr>
          <w:ilvl w:val="0"/>
          <w:numId w:val="24"/>
        </w:numPr>
        <w:spacing w:line="360" w:lineRule="auto"/>
        <w:rPr>
          <w:rFonts w:ascii="Open Sans" w:hAnsi="Open Sans"/>
          <w:color w:val="404040" w:themeColor="text1" w:themeTint="BF"/>
        </w:rPr>
      </w:pPr>
      <w:r w:rsidRPr="005C2F13">
        <w:rPr>
          <w:rFonts w:ascii="Open Sans" w:hAnsi="Open Sans"/>
          <w:color w:val="404040" w:themeColor="text1" w:themeTint="BF"/>
        </w:rPr>
        <w:t xml:space="preserve">To attach the policy, click on the </w:t>
      </w:r>
      <w:r w:rsidRPr="005C2F13">
        <w:rPr>
          <w:rFonts w:ascii="Open Sans" w:hAnsi="Open Sans"/>
          <w:b/>
          <w:bCs/>
          <w:color w:val="404040" w:themeColor="text1" w:themeTint="BF"/>
        </w:rPr>
        <w:t>Permissions</w:t>
      </w:r>
      <w:r w:rsidRPr="005C2F13">
        <w:rPr>
          <w:rFonts w:ascii="Open Sans" w:hAnsi="Open Sans"/>
          <w:color w:val="404040" w:themeColor="text1" w:themeTint="BF"/>
        </w:rPr>
        <w:t xml:space="preserve"> tab. </w:t>
      </w:r>
    </w:p>
    <w:p w14:paraId="133F4A7F" w14:textId="77777777" w:rsidR="001B195A" w:rsidRDefault="003A35FF" w:rsidP="00ED293C">
      <w:pPr>
        <w:spacing w:line="360" w:lineRule="auto"/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5BF1584D" wp14:editId="54D56673">
            <wp:extent cx="5944870" cy="21837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A999" w14:textId="624E4531" w:rsidR="00461105" w:rsidRPr="00ED293C" w:rsidRDefault="00E41B0D" w:rsidP="00ED293C">
      <w:pPr>
        <w:pStyle w:val="ListParagraph"/>
        <w:numPr>
          <w:ilvl w:val="0"/>
          <w:numId w:val="24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Now click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="006B5591"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>A</w:t>
      </w:r>
      <w:r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 xml:space="preserve">ttach </w:t>
      </w:r>
      <w:r w:rsidR="006B5591"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>P</w:t>
      </w:r>
      <w:r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>olicy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 </w:t>
      </w:r>
      <w:r w:rsidR="00ED293C" w:rsidRPr="005C2F13">
        <w:rPr>
          <w:rFonts w:ascii="Open Sans" w:hAnsi="Open Sans"/>
          <w:color w:val="404040" w:themeColor="text1" w:themeTint="BF"/>
          <w:sz w:val="22"/>
          <w:szCs w:val="22"/>
        </w:rPr>
        <w:t>button.</w:t>
      </w:r>
      <w:r w:rsidR="00ED293C" w:rsidRPr="00ED293C">
        <w:rPr>
          <w:rFonts w:ascii="Open Sans" w:hAnsi="Open Sans"/>
          <w:color w:val="404040" w:themeColor="text1" w:themeTint="BF"/>
          <w:sz w:val="22"/>
          <w:szCs w:val="22"/>
        </w:rPr>
        <w:t xml:space="preserve"> It</w:t>
      </w:r>
      <w:r w:rsidRPr="00ED293C">
        <w:rPr>
          <w:rFonts w:ascii="Open Sans" w:hAnsi="Open Sans"/>
          <w:color w:val="404040" w:themeColor="text1" w:themeTint="BF"/>
          <w:sz w:val="22"/>
          <w:szCs w:val="22"/>
        </w:rPr>
        <w:t xml:space="preserve"> will </w:t>
      </w:r>
      <w:r w:rsidR="006B5591" w:rsidRPr="00ED293C">
        <w:rPr>
          <w:rFonts w:ascii="Open Sans" w:hAnsi="Open Sans"/>
          <w:color w:val="404040" w:themeColor="text1" w:themeTint="BF"/>
          <w:sz w:val="22"/>
          <w:szCs w:val="22"/>
        </w:rPr>
        <w:t>bring up the list of all defined policies.</w:t>
      </w:r>
    </w:p>
    <w:p w14:paraId="398C4D04" w14:textId="06372D07" w:rsidR="006B5591" w:rsidRPr="008E6D45" w:rsidRDefault="006B5591" w:rsidP="008E6D45">
      <w:pPr>
        <w:pStyle w:val="ListParagraph"/>
        <w:numPr>
          <w:ilvl w:val="0"/>
          <w:numId w:val="24"/>
        </w:numPr>
        <w:spacing w:line="360" w:lineRule="auto"/>
        <w:rPr>
          <w:rFonts w:ascii="Open Sans" w:hAnsi="Open Sans"/>
          <w:color w:val="404040" w:themeColor="text1" w:themeTint="BF"/>
          <w:sz w:val="22"/>
          <w:szCs w:val="22"/>
        </w:rPr>
      </w:pP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Select </w:t>
      </w:r>
      <w:r w:rsidR="00E37F15"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>Administrator Access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 policy by checking the check box </w:t>
      </w:r>
      <w:r>
        <w:rPr>
          <w:rFonts w:ascii="Open Sans" w:hAnsi="Open Sans"/>
          <w:color w:val="404040" w:themeColor="text1" w:themeTint="BF"/>
          <w:sz w:val="22"/>
          <w:szCs w:val="22"/>
        </w:rPr>
        <w:t xml:space="preserve">next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to the name of </w:t>
      </w:r>
      <w:r w:rsidRPr="005C2F13">
        <w:rPr>
          <w:rStyle w:val="StepChar"/>
          <w:szCs w:val="22"/>
        </w:rPr>
        <w:t>policy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. </w:t>
      </w:r>
    </w:p>
    <w:p w14:paraId="567364CC" w14:textId="77777777" w:rsidR="008E6D45" w:rsidRDefault="003A35FF" w:rsidP="00ED293C">
      <w:pPr>
        <w:spacing w:line="360" w:lineRule="auto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 wp14:anchorId="19C839DF" wp14:editId="3160EFA9">
            <wp:extent cx="5944870" cy="35852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D7DA" w14:textId="77777777" w:rsidR="008E6D45" w:rsidRPr="008E6D45" w:rsidRDefault="008E6D45" w:rsidP="003B69D8">
      <w:pPr>
        <w:widowControl/>
        <w:suppressAutoHyphens w:val="0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br w:type="page"/>
      </w:r>
    </w:p>
    <w:p w14:paraId="1CDB95B2" w14:textId="4F567AAC" w:rsidR="006B5591" w:rsidRPr="00133356" w:rsidRDefault="006B5591" w:rsidP="00133356">
      <w:pPr>
        <w:pStyle w:val="Step2"/>
      </w:pPr>
      <w:r w:rsidRPr="005C2F13">
        <w:rPr>
          <w:rStyle w:val="Step2Char"/>
        </w:rPr>
        <w:lastRenderedPageBreak/>
        <w:t xml:space="preserve">Press </w:t>
      </w:r>
      <w:r w:rsidR="001F1C4B">
        <w:rPr>
          <w:rStyle w:val="Step2Char"/>
        </w:rPr>
        <w:t xml:space="preserve">the </w:t>
      </w:r>
      <w:r w:rsidRPr="00133356">
        <w:rPr>
          <w:rStyle w:val="Step2Char"/>
          <w:b/>
        </w:rPr>
        <w:t>Attach Policy</w:t>
      </w:r>
      <w:r w:rsidRPr="00133356">
        <w:t xml:space="preserve"> button present at the bottom.</w:t>
      </w:r>
    </w:p>
    <w:p w14:paraId="2F0A9CCA" w14:textId="77777777" w:rsidR="003B69D8" w:rsidRPr="005C2F13" w:rsidRDefault="003B69D8" w:rsidP="003B69D8">
      <w:pPr>
        <w:pStyle w:val="ListParagraph"/>
        <w:ind w:left="360"/>
        <w:rPr>
          <w:rFonts w:ascii="Open Sans" w:hAnsi="Open Sans"/>
          <w:color w:val="404040" w:themeColor="text1" w:themeTint="BF"/>
          <w:sz w:val="22"/>
          <w:szCs w:val="22"/>
        </w:rPr>
      </w:pPr>
    </w:p>
    <w:p w14:paraId="452DC407" w14:textId="580D2C12" w:rsidR="00C422F3" w:rsidRDefault="006B5591">
      <w:pPr>
        <w:rPr>
          <w:rFonts w:ascii="Open Sans" w:hAnsi="Open Sans"/>
          <w:color w:val="404040" w:themeColor="text1" w:themeTint="BF"/>
          <w:sz w:val="22"/>
          <w:szCs w:val="22"/>
        </w:rPr>
      </w:pP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After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>suc</w:t>
      </w:r>
      <w:r w:rsidR="00AA408A">
        <w:rPr>
          <w:rFonts w:ascii="Open Sans" w:hAnsi="Open Sans"/>
          <w:color w:val="404040" w:themeColor="text1" w:themeTint="BF"/>
          <w:sz w:val="22"/>
          <w:szCs w:val="22"/>
        </w:rPr>
        <w:t xml:space="preserve">cessful attachment of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a </w:t>
      </w:r>
      <w:r w:rsidR="00AA408A">
        <w:rPr>
          <w:rFonts w:ascii="Open Sans" w:hAnsi="Open Sans"/>
          <w:color w:val="404040" w:themeColor="text1" w:themeTint="BF"/>
          <w:sz w:val="22"/>
          <w:szCs w:val="22"/>
        </w:rPr>
        <w:t xml:space="preserve">policy,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the name </w:t>
      </w:r>
      <w:ins w:id="37" w:author="Kathryn Gillett" w:date="2016-12-14T19:44:00Z">
        <w:r w:rsidR="00754EC1">
          <w:rPr>
            <w:rFonts w:ascii="Open Sans" w:hAnsi="Open Sans"/>
            <w:color w:val="404040" w:themeColor="text1" w:themeTint="BF"/>
            <w:sz w:val="22"/>
            <w:szCs w:val="22"/>
          </w:rPr>
          <w:t xml:space="preserve">of the </w:t>
        </w:r>
      </w:ins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policy will be listed in </w:t>
      </w:r>
      <w:r w:rsidR="002A1852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754EC1">
        <w:rPr>
          <w:rFonts w:ascii="Open Sans" w:hAnsi="Open Sans"/>
          <w:b/>
          <w:color w:val="404040" w:themeColor="text1" w:themeTint="BF"/>
          <w:sz w:val="22"/>
          <w:szCs w:val="22"/>
          <w:rPrChange w:id="38" w:author="Kathryn Gillett" w:date="2016-12-14T19:44:00Z">
            <w:rPr>
              <w:rFonts w:ascii="Open Sans" w:hAnsi="Open Sans"/>
              <w:color w:val="404040" w:themeColor="text1" w:themeTint="BF"/>
              <w:sz w:val="22"/>
              <w:szCs w:val="22"/>
            </w:rPr>
          </w:rPrChange>
        </w:rPr>
        <w:t>Permission</w:t>
      </w:r>
      <w:ins w:id="39" w:author="Kathryn Gillett" w:date="2016-12-14T19:44:00Z">
        <w:r w:rsidR="00754EC1">
          <w:rPr>
            <w:rFonts w:ascii="Open Sans" w:hAnsi="Open Sans"/>
            <w:b/>
            <w:color w:val="404040" w:themeColor="text1" w:themeTint="BF"/>
            <w:sz w:val="22"/>
            <w:szCs w:val="22"/>
          </w:rPr>
          <w:t>s</w:t>
        </w:r>
      </w:ins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 tab</w:t>
      </w:r>
      <w:r w:rsidR="00AA408A">
        <w:rPr>
          <w:rFonts w:ascii="Open Sans" w:hAnsi="Open Sans"/>
          <w:color w:val="404040" w:themeColor="text1" w:themeTint="BF"/>
          <w:sz w:val="22"/>
          <w:szCs w:val="22"/>
        </w:rPr>
        <w:t xml:space="preserve"> as shown in </w:t>
      </w:r>
      <w:ins w:id="40" w:author="Kathryn Gillett" w:date="2016-12-14T19:44:00Z">
        <w:r w:rsidR="00754EC1">
          <w:rPr>
            <w:rFonts w:ascii="Open Sans" w:hAnsi="Open Sans"/>
            <w:color w:val="404040" w:themeColor="text1" w:themeTint="BF"/>
            <w:sz w:val="22"/>
            <w:szCs w:val="22"/>
          </w:rPr>
          <w:t xml:space="preserve">the </w:t>
        </w:r>
      </w:ins>
      <w:del w:id="41" w:author="Kathryn Gillett" w:date="2016-12-14T19:44:00Z">
        <w:r w:rsidR="00AA408A" w:rsidDel="00754EC1">
          <w:rPr>
            <w:rFonts w:ascii="Open Sans" w:hAnsi="Open Sans"/>
            <w:color w:val="404040" w:themeColor="text1" w:themeTint="BF"/>
            <w:sz w:val="22"/>
            <w:szCs w:val="22"/>
          </w:rPr>
          <w:delText xml:space="preserve">below </w:delText>
        </w:r>
      </w:del>
      <w:r w:rsidR="00AA408A">
        <w:rPr>
          <w:rFonts w:ascii="Open Sans" w:hAnsi="Open Sans"/>
          <w:color w:val="404040" w:themeColor="text1" w:themeTint="BF"/>
          <w:sz w:val="22"/>
          <w:szCs w:val="22"/>
        </w:rPr>
        <w:t>image</w:t>
      </w:r>
      <w:ins w:id="42" w:author="Kathryn Gillett" w:date="2016-12-14T19:44:00Z">
        <w:r w:rsidR="00754EC1" w:rsidRPr="00754EC1">
          <w:rPr>
            <w:rFonts w:ascii="Open Sans" w:hAnsi="Open Sans"/>
            <w:color w:val="404040" w:themeColor="text1" w:themeTint="BF"/>
            <w:sz w:val="22"/>
            <w:szCs w:val="22"/>
          </w:rPr>
          <w:t xml:space="preserve"> </w:t>
        </w:r>
        <w:r w:rsidR="00754EC1">
          <w:rPr>
            <w:rFonts w:ascii="Open Sans" w:hAnsi="Open Sans"/>
            <w:color w:val="404040" w:themeColor="text1" w:themeTint="BF"/>
            <w:sz w:val="22"/>
            <w:szCs w:val="22"/>
          </w:rPr>
          <w:t>below</w:t>
        </w:r>
      </w:ins>
      <w:r w:rsidRPr="005C2F13">
        <w:rPr>
          <w:rFonts w:ascii="Open Sans" w:hAnsi="Open Sans"/>
          <w:color w:val="404040" w:themeColor="text1" w:themeTint="BF"/>
          <w:sz w:val="22"/>
          <w:szCs w:val="22"/>
        </w:rPr>
        <w:t>.</w:t>
      </w:r>
    </w:p>
    <w:p w14:paraId="07C627CC" w14:textId="77777777" w:rsidR="008E6D45" w:rsidRPr="005C2F13" w:rsidRDefault="008E6D45">
      <w:pPr>
        <w:rPr>
          <w:rFonts w:ascii="Open Sans" w:hAnsi="Open Sans"/>
          <w:color w:val="404040" w:themeColor="text1" w:themeTint="BF"/>
          <w:sz w:val="22"/>
          <w:szCs w:val="22"/>
        </w:rPr>
      </w:pPr>
    </w:p>
    <w:p w14:paraId="57F17C1F" w14:textId="77777777" w:rsidR="00640295" w:rsidRPr="005C2F13" w:rsidRDefault="003A35FF" w:rsidP="00ED293C">
      <w:r>
        <w:rPr>
          <w:noProof/>
          <w:lang w:val="en-US" w:eastAsia="en-US" w:bidi="ar-SA"/>
        </w:rPr>
        <w:drawing>
          <wp:inline distT="0" distB="0" distL="0" distR="0" wp14:anchorId="6ED70374" wp14:editId="49AC69E8">
            <wp:extent cx="5944870" cy="1626870"/>
            <wp:effectExtent l="19050" t="19050" r="1778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62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3A83F" w14:textId="77777777" w:rsidR="00640295" w:rsidRDefault="00640295">
      <w:pPr>
        <w:rPr>
          <w:rFonts w:ascii="Open Sans" w:hAnsi="Open Sans"/>
          <w:color w:val="404040" w:themeColor="text1" w:themeTint="BF"/>
        </w:rPr>
      </w:pPr>
    </w:p>
    <w:p w14:paraId="66CA63CF" w14:textId="3ACDE93F" w:rsidR="00AA408A" w:rsidRDefault="00AA408A" w:rsidP="00133356">
      <w:pPr>
        <w:pStyle w:val="Step2"/>
      </w:pPr>
      <w:r>
        <w:t xml:space="preserve">Select </w:t>
      </w:r>
      <w:r w:rsidR="001F1C4B">
        <w:t xml:space="preserve">the </w:t>
      </w:r>
      <w:r w:rsidRPr="005C2F13">
        <w:rPr>
          <w:b/>
        </w:rPr>
        <w:t>Security Credentials</w:t>
      </w:r>
      <w:r>
        <w:t xml:space="preserve"> tab.</w:t>
      </w:r>
    </w:p>
    <w:p w14:paraId="7D63DDC1" w14:textId="63459004" w:rsidR="00461105" w:rsidRPr="00E41B0D" w:rsidRDefault="00AA408A" w:rsidP="00133356">
      <w:pPr>
        <w:pStyle w:val="Step2"/>
      </w:pPr>
      <w:r>
        <w:t xml:space="preserve">Click </w:t>
      </w:r>
      <w:r w:rsidR="001F1C4B">
        <w:t xml:space="preserve">the </w:t>
      </w:r>
      <w:r w:rsidRPr="005C2F13">
        <w:rPr>
          <w:b/>
        </w:rPr>
        <w:t>Manage Password</w:t>
      </w:r>
      <w:r>
        <w:t xml:space="preserve"> button.</w:t>
      </w:r>
      <w:bookmarkStart w:id="43" w:name="__UnoMark__2_1948061570"/>
      <w:bookmarkEnd w:id="43"/>
    </w:p>
    <w:p w14:paraId="7B3F21FB" w14:textId="77777777" w:rsidR="00461105" w:rsidRDefault="003A35FF" w:rsidP="00ED293C">
      <w:pPr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7667D15B" wp14:editId="07D7755E">
            <wp:extent cx="5944870" cy="2344420"/>
            <wp:effectExtent l="19050" t="19050" r="17780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34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7978A" w14:textId="77777777" w:rsidR="00C422F3" w:rsidRDefault="008E6D45" w:rsidP="008E6D45">
      <w:pPr>
        <w:widowControl/>
        <w:suppressAutoHyphens w:val="0"/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04040" w:themeColor="text1" w:themeTint="BF"/>
        </w:rPr>
        <w:br w:type="page"/>
      </w:r>
    </w:p>
    <w:p w14:paraId="7E4D5E9F" w14:textId="0EEB7FD9" w:rsidR="00147832" w:rsidRDefault="00147832" w:rsidP="00133356">
      <w:pPr>
        <w:pStyle w:val="Step2"/>
      </w:pPr>
      <w:r>
        <w:lastRenderedPageBreak/>
        <w:t xml:space="preserve">In </w:t>
      </w:r>
      <w:r w:rsidR="002A1852">
        <w:t xml:space="preserve">the </w:t>
      </w:r>
      <w:r w:rsidRPr="005C2F13">
        <w:rPr>
          <w:b/>
        </w:rPr>
        <w:t>Manage Password</w:t>
      </w:r>
      <w:r>
        <w:t xml:space="preserve"> tab</w:t>
      </w:r>
      <w:r w:rsidR="00E43CCA">
        <w:t>,</w:t>
      </w:r>
      <w:r>
        <w:t xml:space="preserve"> select </w:t>
      </w:r>
      <w:r w:rsidR="002A1852">
        <w:t xml:space="preserve">the </w:t>
      </w:r>
      <w:r>
        <w:t xml:space="preserve">radio button </w:t>
      </w:r>
      <w:r w:rsidRPr="00D96340">
        <w:rPr>
          <w:b/>
        </w:rPr>
        <w:t>Assign a custom password</w:t>
      </w:r>
      <w:r>
        <w:t>.</w:t>
      </w:r>
    </w:p>
    <w:p w14:paraId="793403A0" w14:textId="77777777" w:rsidR="00C422F3" w:rsidRDefault="00147832" w:rsidP="00133356">
      <w:pPr>
        <w:pStyle w:val="Step2"/>
      </w:pPr>
      <w:r>
        <w:t xml:space="preserve">Set </w:t>
      </w:r>
      <w:r w:rsidR="002A1852">
        <w:t xml:space="preserve">the </w:t>
      </w:r>
      <w:r>
        <w:t xml:space="preserve">Password and hit </w:t>
      </w:r>
      <w:r w:rsidR="002A1852">
        <w:t xml:space="preserve">the </w:t>
      </w:r>
      <w:r w:rsidRPr="00D96340">
        <w:rPr>
          <w:b/>
        </w:rPr>
        <w:t>Apply</w:t>
      </w:r>
      <w:r>
        <w:t xml:space="preserve"> button present at the bottom</w:t>
      </w:r>
      <w:r w:rsidR="002A1852">
        <w:t xml:space="preserve"> of the screen</w:t>
      </w:r>
      <w:r>
        <w:t>.</w:t>
      </w:r>
    </w:p>
    <w:p w14:paraId="5B7C19B8" w14:textId="77777777" w:rsidR="00A643A9" w:rsidRDefault="003A35FF">
      <w:pPr>
        <w:rPr>
          <w:rFonts w:ascii="Open Sans" w:hAnsi="Open Sans"/>
          <w:color w:val="404040" w:themeColor="text1" w:themeTint="BF"/>
        </w:rPr>
      </w:pPr>
      <w:r w:rsidRPr="003A35FF">
        <w:rPr>
          <w:noProof/>
          <w:lang w:val="en-US" w:eastAsia="en-US" w:bidi="ar-SA"/>
        </w:rPr>
        <w:t xml:space="preserve"> </w:t>
      </w:r>
      <w:r>
        <w:rPr>
          <w:noProof/>
          <w:lang w:val="en-US" w:eastAsia="en-US" w:bidi="ar-SA"/>
        </w:rPr>
        <w:drawing>
          <wp:inline distT="0" distB="0" distL="0" distR="0" wp14:anchorId="6FBE3A70" wp14:editId="6FD4C9BB">
            <wp:extent cx="5944870" cy="29489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86C7" w14:textId="77777777" w:rsidR="00A643A9" w:rsidRDefault="00A643A9">
      <w:pPr>
        <w:widowControl/>
        <w:suppressAutoHyphens w:val="0"/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04040" w:themeColor="text1" w:themeTint="BF"/>
        </w:rPr>
        <w:br w:type="page"/>
      </w:r>
    </w:p>
    <w:p w14:paraId="59C1C9CE" w14:textId="77777777" w:rsidR="00967162" w:rsidRPr="0067456A" w:rsidRDefault="00E41B0D" w:rsidP="0067456A">
      <w:pPr>
        <w:pStyle w:val="Heading2"/>
        <w:numPr>
          <w:ilvl w:val="1"/>
          <w:numId w:val="7"/>
        </w:numPr>
        <w:rPr>
          <w:rFonts w:eastAsia="Open Sans"/>
          <w:lang w:val="en-US" w:eastAsia="en-US" w:bidi="ar-SA"/>
        </w:rPr>
      </w:pPr>
      <w:bookmarkStart w:id="44" w:name="_Toc465092815"/>
      <w:bookmarkStart w:id="45" w:name="_Toc465092816"/>
      <w:bookmarkStart w:id="46" w:name="_Toc465092817"/>
      <w:bookmarkStart w:id="47" w:name="_Toc342671789"/>
      <w:bookmarkEnd w:id="44"/>
      <w:bookmarkEnd w:id="45"/>
      <w:bookmarkEnd w:id="46"/>
      <w:r w:rsidRPr="0067456A">
        <w:rPr>
          <w:rFonts w:eastAsia="Open Sans"/>
          <w:lang w:val="en-US" w:eastAsia="en-US" w:bidi="ar-SA"/>
        </w:rPr>
        <w:lastRenderedPageBreak/>
        <w:t>Generate your Private Keys</w:t>
      </w:r>
      <w:bookmarkEnd w:id="47"/>
    </w:p>
    <w:p w14:paraId="7A67CCA8" w14:textId="77777777" w:rsidR="00AE2367" w:rsidRPr="005C2F13" w:rsidRDefault="00AE2367" w:rsidP="00AE2367">
      <w:pPr>
        <w:rPr>
          <w:sz w:val="22"/>
          <w:szCs w:val="22"/>
          <w:lang w:val="en-US" w:eastAsia="en-US" w:bidi="ar-SA"/>
        </w:rPr>
      </w:pPr>
    </w:p>
    <w:p w14:paraId="7B234DA7" w14:textId="243CCF0D" w:rsidR="009411B5" w:rsidRDefault="009411B5" w:rsidP="00AE2367">
      <w:pPr>
        <w:rPr>
          <w:rFonts w:ascii="Open Sans" w:hAnsi="Open Sans"/>
          <w:color w:val="444444"/>
          <w:sz w:val="22"/>
          <w:szCs w:val="22"/>
          <w:shd w:val="clear" w:color="auto" w:fill="FFFFFF"/>
        </w:rPr>
      </w:pPr>
      <w:r w:rsidRPr="005C2F13">
        <w:rPr>
          <w:rFonts w:ascii="Open Sans" w:hAnsi="Open Sans"/>
          <w:color w:val="444444"/>
          <w:sz w:val="22"/>
          <w:szCs w:val="22"/>
          <w:shd w:val="clear" w:color="auto" w:fill="FFFFFF"/>
        </w:rPr>
        <w:t>Amazon EC2 uses public</w:t>
      </w:r>
      <w:r w:rsidR="00754EC1">
        <w:rPr>
          <w:rFonts w:ascii="Open Sans" w:hAnsi="Open Sans"/>
          <w:color w:val="444444"/>
          <w:sz w:val="22"/>
          <w:szCs w:val="22"/>
          <w:shd w:val="clear" w:color="auto" w:fill="FFFFFF"/>
        </w:rPr>
        <w:t>-</w:t>
      </w:r>
      <w:r w:rsidRPr="005C2F13">
        <w:rPr>
          <w:rFonts w:ascii="Open Sans" w:hAnsi="Open Sans"/>
          <w:color w:val="444444"/>
          <w:sz w:val="22"/>
          <w:szCs w:val="22"/>
          <w:shd w:val="clear" w:color="auto" w:fill="FFFFFF"/>
        </w:rPr>
        <w:t>key cryptography to encrypt and decrypt login information.</w:t>
      </w:r>
      <w:r w:rsidR="00A643A9" w:rsidRPr="005C2F13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 </w:t>
      </w:r>
      <w:r w:rsidRPr="005C2F13">
        <w:rPr>
          <w:rFonts w:ascii="Open Sans" w:hAnsi="Open Sans"/>
          <w:color w:val="444444"/>
          <w:sz w:val="22"/>
          <w:szCs w:val="22"/>
          <w:shd w:val="clear" w:color="auto" w:fill="FFFFFF"/>
        </w:rPr>
        <w:t>To log in to your instance, you must create a key pair, specify the name of the key pa</w:t>
      </w:r>
      <w:r w:rsidR="00133356">
        <w:rPr>
          <w:rFonts w:ascii="Open Sans" w:hAnsi="Open Sans"/>
          <w:color w:val="444444"/>
          <w:sz w:val="22"/>
          <w:szCs w:val="22"/>
          <w:shd w:val="clear" w:color="auto" w:fill="FFFFFF"/>
        </w:rPr>
        <w:t>ir when you launch the instance</w:t>
      </w:r>
      <w:r w:rsidR="00D41FA8">
        <w:rPr>
          <w:rFonts w:ascii="Open Sans" w:hAnsi="Open Sans"/>
          <w:color w:val="444444"/>
          <w:sz w:val="22"/>
          <w:szCs w:val="22"/>
          <w:shd w:val="clear" w:color="auto" w:fill="FFFFFF"/>
        </w:rPr>
        <w:t>,</w:t>
      </w:r>
      <w:r w:rsidRPr="005C2F13">
        <w:rPr>
          <w:rFonts w:ascii="Open Sans" w:hAnsi="Open Sans"/>
          <w:color w:val="444444"/>
          <w:sz w:val="22"/>
          <w:szCs w:val="22"/>
          <w:shd w:val="clear" w:color="auto" w:fill="FFFFFF"/>
        </w:rPr>
        <w:t xml:space="preserve"> and provide the private key when you connect to the instance.</w:t>
      </w:r>
    </w:p>
    <w:p w14:paraId="1466ECFE" w14:textId="77777777" w:rsidR="00A643A9" w:rsidRPr="005C2F13" w:rsidRDefault="00A643A9" w:rsidP="005C2F13">
      <w:pPr>
        <w:pStyle w:val="Step2"/>
        <w:numPr>
          <w:ilvl w:val="0"/>
          <w:numId w:val="0"/>
        </w:numPr>
        <w:ind w:left="360" w:hanging="360"/>
        <w:rPr>
          <w:lang w:val="en-US" w:eastAsia="en-US" w:bidi="ar-SA"/>
        </w:rPr>
      </w:pPr>
    </w:p>
    <w:p w14:paraId="4B9E8059" w14:textId="77777777" w:rsidR="00A643A9" w:rsidRDefault="00AF5865" w:rsidP="007E4120">
      <w:pPr>
        <w:pStyle w:val="Step2"/>
        <w:numPr>
          <w:ilvl w:val="0"/>
          <w:numId w:val="39"/>
        </w:numPr>
      </w:pPr>
      <w:r>
        <w:rPr>
          <w:color w:val="444444"/>
          <w:shd w:val="clear" w:color="auto" w:fill="FFFFFF"/>
        </w:rPr>
        <w:t xml:space="preserve">Open the </w:t>
      </w:r>
      <w:r w:rsidRPr="007E4120">
        <w:rPr>
          <w:b/>
          <w:color w:val="444444"/>
          <w:shd w:val="clear" w:color="auto" w:fill="FFFFFF"/>
        </w:rPr>
        <w:t>Amazon EC2 console</w:t>
      </w:r>
      <w:r>
        <w:rPr>
          <w:color w:val="444444"/>
          <w:shd w:val="clear" w:color="auto" w:fill="FFFFFF"/>
        </w:rPr>
        <w:t xml:space="preserve"> at</w:t>
      </w:r>
      <w:r>
        <w:rPr>
          <w:rStyle w:val="apple-converted-space"/>
          <w:color w:val="444444"/>
          <w:shd w:val="clear" w:color="auto" w:fill="FFFFFF"/>
        </w:rPr>
        <w:t> </w:t>
      </w:r>
      <w:hyperlink r:id="rId25" w:tgtFrame="_blank" w:history="1">
        <w:r>
          <w:rPr>
            <w:rStyle w:val="Hyperlink"/>
            <w:color w:val="996633"/>
            <w:shd w:val="clear" w:color="auto" w:fill="FFFFFF"/>
          </w:rPr>
          <w:t>https://console.aws.amazon.com/ec2/</w:t>
        </w:r>
      </w:hyperlink>
    </w:p>
    <w:p w14:paraId="1AAEB964" w14:textId="77777777" w:rsidR="00461105" w:rsidRDefault="00A643A9" w:rsidP="007E4120">
      <w:pPr>
        <w:pStyle w:val="Step2"/>
        <w:numPr>
          <w:ilvl w:val="0"/>
          <w:numId w:val="39"/>
        </w:numPr>
        <w:rPr>
          <w:rStyle w:val="Step2Char"/>
        </w:rPr>
      </w:pPr>
      <w:r w:rsidRPr="005C2F13">
        <w:rPr>
          <w:rStyle w:val="Step2Char"/>
        </w:rPr>
        <w:t>In the navigation pane, under </w:t>
      </w:r>
      <w:r w:rsidRPr="007E4120">
        <w:rPr>
          <w:rStyle w:val="Step2Char"/>
          <w:b/>
        </w:rPr>
        <w:t>NETWORK &amp; SECURITY</w:t>
      </w:r>
      <w:r w:rsidRPr="005C2F13">
        <w:rPr>
          <w:rStyle w:val="Step2Char"/>
        </w:rPr>
        <w:t>, choose </w:t>
      </w:r>
      <w:r w:rsidRPr="007E4120">
        <w:rPr>
          <w:rStyle w:val="Step2Char"/>
          <w:b/>
        </w:rPr>
        <w:t>Key Pairs</w:t>
      </w:r>
      <w:r w:rsidRPr="005C2F13">
        <w:rPr>
          <w:rStyle w:val="Step2Char"/>
        </w:rPr>
        <w:t>.</w:t>
      </w:r>
    </w:p>
    <w:p w14:paraId="3C0AE9C0" w14:textId="77777777" w:rsidR="00C422F3" w:rsidRDefault="00C422F3" w:rsidP="005C2F13">
      <w:pPr>
        <w:pStyle w:val="Step2"/>
        <w:numPr>
          <w:ilvl w:val="0"/>
          <w:numId w:val="0"/>
        </w:numPr>
        <w:ind w:left="360"/>
        <w:rPr>
          <w:rStyle w:val="Step2Char"/>
        </w:rPr>
      </w:pPr>
    </w:p>
    <w:p w14:paraId="09B63BFA" w14:textId="77777777" w:rsidR="00AF5865" w:rsidRDefault="009D686B">
      <w:pPr>
        <w:widowControl/>
        <w:suppressAutoHyphens w:val="0"/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538F9745" wp14:editId="46AB21A2">
            <wp:extent cx="5944870" cy="3616960"/>
            <wp:effectExtent l="19050" t="19050" r="17780" b="215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61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41B0D" w:rsidDel="009D686B">
        <w:rPr>
          <w:rFonts w:ascii="Open Sans" w:hAnsi="Open Sans"/>
          <w:noProof/>
          <w:color w:val="404040" w:themeColor="text1" w:themeTint="BF"/>
          <w:lang w:val="en-US" w:eastAsia="en-US" w:bidi="ar-SA"/>
        </w:rPr>
        <w:t xml:space="preserve"> </w:t>
      </w:r>
      <w:r w:rsidR="00AF5865">
        <w:rPr>
          <w:rFonts w:ascii="Open Sans" w:hAnsi="Open Sans"/>
          <w:color w:val="404040" w:themeColor="text1" w:themeTint="BF"/>
        </w:rPr>
        <w:br w:type="page"/>
      </w:r>
    </w:p>
    <w:p w14:paraId="2F279567" w14:textId="1826C751" w:rsidR="00461105" w:rsidRDefault="00A643A9" w:rsidP="007E4120">
      <w:pPr>
        <w:pStyle w:val="Step2"/>
        <w:numPr>
          <w:ilvl w:val="0"/>
          <w:numId w:val="39"/>
        </w:numPr>
      </w:pPr>
      <w:r>
        <w:lastRenderedPageBreak/>
        <w:t xml:space="preserve">Press </w:t>
      </w:r>
      <w:r w:rsidR="00EF2AAE">
        <w:t xml:space="preserve">the </w:t>
      </w:r>
      <w:r w:rsidR="00E41B0D" w:rsidRPr="005C2F13">
        <w:rPr>
          <w:b/>
          <w:bCs/>
        </w:rPr>
        <w:t>Create Key Pair</w:t>
      </w:r>
      <w:r>
        <w:rPr>
          <w:b/>
          <w:bCs/>
        </w:rPr>
        <w:t xml:space="preserve"> </w:t>
      </w:r>
      <w:r w:rsidRPr="00F040A5">
        <w:rPr>
          <w:bCs/>
        </w:rPr>
        <w:t>button</w:t>
      </w:r>
      <w:r>
        <w:rPr>
          <w:b/>
          <w:bCs/>
        </w:rPr>
        <w:t xml:space="preserve"> </w:t>
      </w:r>
      <w:r>
        <w:rPr>
          <w:bCs/>
        </w:rPr>
        <w:t xml:space="preserve">present at the top of </w:t>
      </w:r>
      <w:r w:rsidR="00D41FA8">
        <w:rPr>
          <w:bCs/>
        </w:rPr>
        <w:t xml:space="preserve">the </w:t>
      </w:r>
      <w:r w:rsidR="00C422F3">
        <w:rPr>
          <w:bCs/>
        </w:rPr>
        <w:t>Key Pairs tab</w:t>
      </w:r>
      <w:r w:rsidR="00E41B0D" w:rsidRPr="005C2F13">
        <w:t>.</w:t>
      </w:r>
    </w:p>
    <w:p w14:paraId="1C9B5102" w14:textId="77777777" w:rsidR="00C422F3" w:rsidRPr="005C2F13" w:rsidRDefault="00C422F3" w:rsidP="005C2F13">
      <w:pPr>
        <w:pStyle w:val="Step2"/>
        <w:numPr>
          <w:ilvl w:val="0"/>
          <w:numId w:val="0"/>
        </w:numPr>
        <w:ind w:left="360"/>
      </w:pPr>
    </w:p>
    <w:p w14:paraId="0D7F833C" w14:textId="77777777" w:rsidR="00461105" w:rsidRPr="00E41B0D" w:rsidRDefault="009D686B" w:rsidP="00133356">
      <w:pPr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2E362F73" wp14:editId="6FC72252">
            <wp:extent cx="5944870" cy="1242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4F8A" w14:textId="77777777" w:rsidR="00461105" w:rsidRPr="005C2F13" w:rsidRDefault="00461105">
      <w:pPr>
        <w:rPr>
          <w:rFonts w:ascii="Open Sans" w:hAnsi="Open Sans"/>
          <w:color w:val="404040" w:themeColor="text1" w:themeTint="BF"/>
          <w:sz w:val="22"/>
          <w:szCs w:val="22"/>
        </w:rPr>
      </w:pPr>
    </w:p>
    <w:p w14:paraId="252A4A8F" w14:textId="73B3FD0A" w:rsidR="00461105" w:rsidRPr="005C2F13" w:rsidRDefault="00C422F3" w:rsidP="007E4120">
      <w:pPr>
        <w:pStyle w:val="ListParagraph"/>
        <w:numPr>
          <w:ilvl w:val="0"/>
          <w:numId w:val="39"/>
        </w:numPr>
        <w:rPr>
          <w:rFonts w:ascii="Open Sans" w:hAnsi="Open Sans"/>
          <w:color w:val="404040" w:themeColor="text1" w:themeTint="BF"/>
          <w:sz w:val="22"/>
          <w:szCs w:val="22"/>
        </w:rPr>
      </w:pP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Enter </w:t>
      </w:r>
      <w:r w:rsidR="00EF2AAE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appropriate name for </w:t>
      </w:r>
      <w:r w:rsidR="001F1C4B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key pair in </w:t>
      </w:r>
      <w:r w:rsidR="00EF2AAE">
        <w:rPr>
          <w:rFonts w:ascii="Open Sans" w:hAnsi="Open Sans"/>
          <w:color w:val="404040" w:themeColor="text1" w:themeTint="BF"/>
          <w:sz w:val="22"/>
          <w:szCs w:val="22"/>
        </w:rPr>
        <w:t xml:space="preserve">the </w:t>
      </w:r>
      <w:r w:rsidRPr="005C2F13">
        <w:rPr>
          <w:rFonts w:ascii="Open Sans" w:hAnsi="Open Sans"/>
          <w:b/>
          <w:color w:val="404040" w:themeColor="text1" w:themeTint="BF"/>
          <w:sz w:val="22"/>
          <w:szCs w:val="22"/>
        </w:rPr>
        <w:t>Create Key Pair</w:t>
      </w:r>
      <w:r w:rsidRPr="005C2F13">
        <w:rPr>
          <w:rFonts w:ascii="Open Sans" w:hAnsi="Open Sans"/>
          <w:color w:val="404040" w:themeColor="text1" w:themeTint="BF"/>
          <w:sz w:val="22"/>
          <w:szCs w:val="22"/>
        </w:rPr>
        <w:t xml:space="preserve"> popup window.</w:t>
      </w:r>
    </w:p>
    <w:p w14:paraId="627B194D" w14:textId="77777777" w:rsidR="00461105" w:rsidRPr="00E41B0D" w:rsidRDefault="00461105">
      <w:pPr>
        <w:rPr>
          <w:rFonts w:ascii="Open Sans" w:hAnsi="Open Sans"/>
          <w:color w:val="404040" w:themeColor="text1" w:themeTint="BF"/>
        </w:rPr>
      </w:pPr>
    </w:p>
    <w:p w14:paraId="27869882" w14:textId="77777777" w:rsidR="00461105" w:rsidRPr="00E41B0D" w:rsidRDefault="009D686B" w:rsidP="00133356">
      <w:pPr>
        <w:jc w:val="both"/>
        <w:rPr>
          <w:rFonts w:ascii="Open Sans" w:hAnsi="Open Sans"/>
          <w:color w:val="404040" w:themeColor="text1" w:themeTint="BF"/>
        </w:rPr>
      </w:pPr>
      <w:r>
        <w:rPr>
          <w:noProof/>
          <w:lang w:val="en-US" w:eastAsia="en-US" w:bidi="ar-SA"/>
        </w:rPr>
        <w:drawing>
          <wp:inline distT="0" distB="0" distL="0" distR="0" wp14:anchorId="457C91EF" wp14:editId="56F75843">
            <wp:extent cx="2587451" cy="955439"/>
            <wp:effectExtent l="19050" t="19050" r="2286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3487" cy="972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57E87" w14:textId="77777777" w:rsidR="00461105" w:rsidRPr="00E41B0D" w:rsidRDefault="00461105">
      <w:pPr>
        <w:rPr>
          <w:rFonts w:ascii="Open Sans" w:hAnsi="Open Sans"/>
          <w:color w:val="404040" w:themeColor="text1" w:themeTint="BF"/>
        </w:rPr>
      </w:pPr>
    </w:p>
    <w:p w14:paraId="0F23EFF1" w14:textId="6F8A183E" w:rsidR="00550EA1" w:rsidRDefault="00977C44" w:rsidP="005C2F13">
      <w:pPr>
        <w:rPr>
          <w:rFonts w:ascii="Open Sans" w:hAnsi="Open Sans"/>
          <w:color w:val="404040" w:themeColor="text1" w:themeTint="BF"/>
        </w:rPr>
      </w:pPr>
      <w:r>
        <w:rPr>
          <w:rFonts w:ascii="Open Sans" w:hAnsi="Open Sans"/>
          <w:color w:val="404040" w:themeColor="text1" w:themeTint="BF"/>
        </w:rPr>
        <w:t xml:space="preserve">Once </w:t>
      </w:r>
      <w:r w:rsidR="004818B0">
        <w:rPr>
          <w:rFonts w:ascii="Open Sans" w:hAnsi="Open Sans"/>
          <w:color w:val="404040" w:themeColor="text1" w:themeTint="BF"/>
        </w:rPr>
        <w:t xml:space="preserve">you </w:t>
      </w:r>
      <w:r>
        <w:rPr>
          <w:rFonts w:ascii="Open Sans" w:hAnsi="Open Sans"/>
          <w:color w:val="404040" w:themeColor="text1" w:themeTint="BF"/>
        </w:rPr>
        <w:t>click on</w:t>
      </w:r>
      <w:r w:rsidR="00E41B0D" w:rsidRPr="00E41B0D">
        <w:rPr>
          <w:rFonts w:ascii="Open Sans" w:hAnsi="Open Sans"/>
          <w:color w:val="404040" w:themeColor="text1" w:themeTint="BF"/>
        </w:rPr>
        <w:t xml:space="preserve"> the </w:t>
      </w:r>
      <w:r w:rsidR="00E41B0D" w:rsidRPr="00E41B0D">
        <w:rPr>
          <w:rFonts w:ascii="Open Sans" w:hAnsi="Open Sans"/>
          <w:b/>
          <w:bCs/>
          <w:color w:val="404040" w:themeColor="text1" w:themeTint="BF"/>
        </w:rPr>
        <w:t xml:space="preserve">Create </w:t>
      </w:r>
      <w:r w:rsidR="00E41B0D" w:rsidRPr="00E41B0D">
        <w:rPr>
          <w:rFonts w:ascii="Open Sans" w:hAnsi="Open Sans"/>
          <w:color w:val="404040" w:themeColor="text1" w:themeTint="BF"/>
        </w:rPr>
        <w:t xml:space="preserve">button, the key pair will be </w:t>
      </w:r>
      <w:r w:rsidR="00320227">
        <w:rPr>
          <w:rFonts w:ascii="Open Sans" w:hAnsi="Open Sans"/>
          <w:color w:val="404040" w:themeColor="text1" w:themeTint="BF"/>
        </w:rPr>
        <w:t>generated</w:t>
      </w:r>
      <w:r w:rsidR="00100E58">
        <w:rPr>
          <w:rFonts w:ascii="Open Sans" w:hAnsi="Open Sans"/>
          <w:color w:val="404040" w:themeColor="text1" w:themeTint="BF"/>
        </w:rPr>
        <w:t>,</w:t>
      </w:r>
      <w:r w:rsidR="00320227" w:rsidRPr="00E41B0D">
        <w:rPr>
          <w:rFonts w:ascii="Open Sans" w:hAnsi="Open Sans"/>
          <w:color w:val="404040" w:themeColor="text1" w:themeTint="BF"/>
        </w:rPr>
        <w:t xml:space="preserve"> </w:t>
      </w:r>
      <w:r w:rsidR="00E41B0D" w:rsidRPr="00E41B0D">
        <w:rPr>
          <w:rFonts w:ascii="Open Sans" w:hAnsi="Open Sans"/>
          <w:color w:val="404040" w:themeColor="text1" w:themeTint="BF"/>
        </w:rPr>
        <w:t xml:space="preserve">and a </w:t>
      </w:r>
      <w:r w:rsidR="00C422F3">
        <w:rPr>
          <w:rFonts w:ascii="Open Sans" w:hAnsi="Open Sans"/>
          <w:color w:val="404040" w:themeColor="text1" w:themeTint="BF"/>
        </w:rPr>
        <w:t xml:space="preserve">file with </w:t>
      </w:r>
      <w:r w:rsidR="00EF2AAE">
        <w:rPr>
          <w:rFonts w:ascii="Open Sans" w:hAnsi="Open Sans"/>
          <w:color w:val="404040" w:themeColor="text1" w:themeTint="BF"/>
        </w:rPr>
        <w:t xml:space="preserve">a </w:t>
      </w:r>
      <w:r w:rsidR="00C422F3">
        <w:rPr>
          <w:rFonts w:ascii="Open Sans" w:hAnsi="Open Sans"/>
          <w:color w:val="404040" w:themeColor="text1" w:themeTint="BF"/>
        </w:rPr>
        <w:t>“</w:t>
      </w:r>
      <w:r w:rsidR="00E41B0D" w:rsidRPr="00E41B0D">
        <w:rPr>
          <w:rFonts w:ascii="Open Sans" w:hAnsi="Open Sans"/>
          <w:b/>
          <w:bCs/>
          <w:color w:val="404040" w:themeColor="text1" w:themeTint="BF"/>
        </w:rPr>
        <w:t>.pem</w:t>
      </w:r>
      <w:r w:rsidR="00C422F3">
        <w:rPr>
          <w:rFonts w:ascii="Open Sans" w:hAnsi="Open Sans"/>
          <w:b/>
          <w:bCs/>
          <w:color w:val="404040" w:themeColor="text1" w:themeTint="BF"/>
        </w:rPr>
        <w:t>”</w:t>
      </w:r>
      <w:r w:rsidR="00E41B0D" w:rsidRPr="00E41B0D">
        <w:rPr>
          <w:rFonts w:ascii="Open Sans" w:hAnsi="Open Sans"/>
          <w:color w:val="404040" w:themeColor="text1" w:themeTint="BF"/>
        </w:rPr>
        <w:t xml:space="preserve"> </w:t>
      </w:r>
      <w:r w:rsidR="00C422F3">
        <w:rPr>
          <w:rFonts w:ascii="Open Sans" w:hAnsi="Open Sans"/>
          <w:color w:val="404040" w:themeColor="text1" w:themeTint="BF"/>
        </w:rPr>
        <w:t xml:space="preserve">extension </w:t>
      </w:r>
      <w:r w:rsidR="00320227">
        <w:rPr>
          <w:rFonts w:ascii="Open Sans" w:hAnsi="Open Sans"/>
          <w:color w:val="404040" w:themeColor="text1" w:themeTint="BF"/>
        </w:rPr>
        <w:t>containing</w:t>
      </w:r>
      <w:r w:rsidR="00EF2AAE">
        <w:rPr>
          <w:rFonts w:ascii="Open Sans" w:hAnsi="Open Sans"/>
          <w:color w:val="404040" w:themeColor="text1" w:themeTint="BF"/>
        </w:rPr>
        <w:t xml:space="preserve"> a</w:t>
      </w:r>
      <w:r w:rsidR="00320227">
        <w:rPr>
          <w:rFonts w:ascii="Open Sans" w:hAnsi="Open Sans"/>
          <w:color w:val="404040" w:themeColor="text1" w:themeTint="BF"/>
        </w:rPr>
        <w:t xml:space="preserve"> private key </w:t>
      </w:r>
      <w:r w:rsidR="00E41B0D" w:rsidRPr="00E41B0D">
        <w:rPr>
          <w:rFonts w:ascii="Open Sans" w:hAnsi="Open Sans"/>
          <w:color w:val="404040" w:themeColor="text1" w:themeTint="BF"/>
        </w:rPr>
        <w:t>will be downloaded. Save the file</w:t>
      </w:r>
      <w:r w:rsidR="00261229">
        <w:rPr>
          <w:rFonts w:ascii="Open Sans" w:hAnsi="Open Sans"/>
          <w:color w:val="404040" w:themeColor="text1" w:themeTint="BF"/>
        </w:rPr>
        <w:t>,</w:t>
      </w:r>
      <w:r w:rsidR="00E41B0D" w:rsidRPr="00E41B0D">
        <w:rPr>
          <w:rFonts w:ascii="Open Sans" w:hAnsi="Open Sans"/>
          <w:color w:val="404040" w:themeColor="text1" w:themeTint="BF"/>
        </w:rPr>
        <w:t xml:space="preserve"> </w:t>
      </w:r>
      <w:r w:rsidR="00100E58">
        <w:rPr>
          <w:rFonts w:ascii="Open Sans" w:hAnsi="Open Sans"/>
          <w:color w:val="404040" w:themeColor="text1" w:themeTint="BF"/>
        </w:rPr>
        <w:t>since</w:t>
      </w:r>
      <w:r w:rsidR="00100E58" w:rsidRPr="00E41B0D">
        <w:rPr>
          <w:rFonts w:ascii="Open Sans" w:hAnsi="Open Sans"/>
          <w:color w:val="404040" w:themeColor="text1" w:themeTint="BF"/>
        </w:rPr>
        <w:t xml:space="preserve"> </w:t>
      </w:r>
      <w:r w:rsidR="00261229">
        <w:rPr>
          <w:rFonts w:ascii="Open Sans" w:hAnsi="Open Sans"/>
          <w:color w:val="404040" w:themeColor="text1" w:themeTint="BF"/>
        </w:rPr>
        <w:t xml:space="preserve">you </w:t>
      </w:r>
      <w:r w:rsidR="00EF2AAE">
        <w:rPr>
          <w:rFonts w:ascii="Open Sans" w:hAnsi="Open Sans"/>
          <w:color w:val="404040" w:themeColor="text1" w:themeTint="BF"/>
        </w:rPr>
        <w:t xml:space="preserve">will </w:t>
      </w:r>
      <w:r w:rsidR="00261229">
        <w:rPr>
          <w:rFonts w:ascii="Open Sans" w:hAnsi="Open Sans"/>
          <w:color w:val="404040" w:themeColor="text1" w:themeTint="BF"/>
        </w:rPr>
        <w:t xml:space="preserve">use this file to login </w:t>
      </w:r>
      <w:r w:rsidR="00E41B0D" w:rsidRPr="00E41B0D">
        <w:rPr>
          <w:rFonts w:ascii="Open Sans" w:hAnsi="Open Sans"/>
          <w:color w:val="404040" w:themeColor="text1" w:themeTint="BF"/>
        </w:rPr>
        <w:t>to your EC2 instance remotely.</w:t>
      </w:r>
    </w:p>
    <w:p w14:paraId="7AADFF79" w14:textId="77777777" w:rsidR="003D504B" w:rsidRDefault="003D504B" w:rsidP="005C2F13">
      <w:pPr>
        <w:rPr>
          <w:rFonts w:ascii="Open Sans" w:hAnsi="Open Sans"/>
          <w:color w:val="404040" w:themeColor="text1" w:themeTint="BF"/>
        </w:rPr>
      </w:pPr>
    </w:p>
    <w:p w14:paraId="252CF6A9" w14:textId="20C26393" w:rsidR="003B1F90" w:rsidDel="00754EC1" w:rsidRDefault="003B1F90">
      <w:pPr>
        <w:widowControl/>
        <w:suppressAutoHyphens w:val="0"/>
        <w:rPr>
          <w:del w:id="48" w:author="Kathryn Gillett" w:date="2016-12-14T19:48:00Z"/>
          <w:rFonts w:ascii="Open Sans" w:eastAsiaTheme="majorEastAsia" w:hAnsi="Open Sans" w:cs="Mangal"/>
          <w:b/>
          <w:color w:val="E47911"/>
          <w:sz w:val="32"/>
          <w:szCs w:val="29"/>
        </w:rPr>
      </w:pPr>
      <w:bookmarkStart w:id="49" w:name="_Toc342671790"/>
      <w:del w:id="50" w:author="Kathryn Gillett" w:date="2016-12-14T19:48:00Z">
        <w:r w:rsidDel="00754EC1">
          <w:br w:type="page"/>
        </w:r>
      </w:del>
    </w:p>
    <w:p w14:paraId="70B89D6E" w14:textId="4885D422" w:rsidR="00550EA1" w:rsidRDefault="003D504B" w:rsidP="00B64B00">
      <w:pPr>
        <w:pStyle w:val="Heading1"/>
        <w:numPr>
          <w:ilvl w:val="0"/>
          <w:numId w:val="7"/>
        </w:numPr>
      </w:pPr>
      <w:commentRangeStart w:id="51"/>
      <w:r>
        <w:lastRenderedPageBreak/>
        <w:t>User Reference — Starting and Stopping EC2 Instances</w:t>
      </w:r>
      <w:bookmarkEnd w:id="49"/>
      <w:commentRangeEnd w:id="51"/>
      <w:r w:rsidR="000C49B6">
        <w:rPr>
          <w:rStyle w:val="CommentReference"/>
          <w:rFonts w:ascii="Liberation Serif" w:eastAsia="Droid Sans Fallback" w:hAnsi="Liberation Serif"/>
          <w:b w:val="0"/>
          <w:color w:val="00000A"/>
        </w:rPr>
        <w:commentReference w:id="51"/>
      </w:r>
    </w:p>
    <w:p w14:paraId="4AC9E75F" w14:textId="3068003A" w:rsidR="003D504B" w:rsidRDefault="003D504B" w:rsidP="003D504B">
      <w:pPr>
        <w:rPr>
          <w:rFonts w:ascii="Open Sans" w:hAnsi="Open Sans"/>
          <w:color w:val="404040" w:themeColor="text1" w:themeTint="BF"/>
        </w:rPr>
      </w:pPr>
      <w:r w:rsidRPr="003D504B">
        <w:rPr>
          <w:rFonts w:ascii="Open Sans" w:hAnsi="Open Sans"/>
          <w:color w:val="404040" w:themeColor="text1" w:themeTint="BF"/>
        </w:rPr>
        <w:t xml:space="preserve">You will be working with EC2 instances as part of the </w:t>
      </w:r>
      <w:del w:id="52" w:author="Kathryn Gillett" w:date="2016-12-15T14:41:00Z">
        <w:r w:rsidRPr="003D504B" w:rsidDel="003C33CA">
          <w:rPr>
            <w:rFonts w:ascii="Open Sans" w:hAnsi="Open Sans"/>
            <w:color w:val="404040" w:themeColor="text1" w:themeTint="BF"/>
          </w:rPr>
          <w:delText>End-to-End</w:delText>
        </w:r>
      </w:del>
      <w:ins w:id="53" w:author="Kathryn Gillett" w:date="2016-12-15T14:41:00Z">
        <w:r w:rsidR="003C33CA">
          <w:rPr>
            <w:rFonts w:ascii="Open Sans" w:hAnsi="Open Sans"/>
            <w:color w:val="404040" w:themeColor="text1" w:themeTint="BF"/>
          </w:rPr>
          <w:t>AWS Marketplace Fusion</w:t>
        </w:r>
      </w:ins>
      <w:r w:rsidRPr="003D504B">
        <w:rPr>
          <w:rFonts w:ascii="Open Sans" w:hAnsi="Open Sans"/>
          <w:color w:val="404040" w:themeColor="text1" w:themeTint="BF"/>
        </w:rPr>
        <w:t xml:space="preserve"> Solution you’re about to build. When you start working with EC2 Instances, you can refer back here for instructions on how to start and stop them. </w:t>
      </w:r>
    </w:p>
    <w:p w14:paraId="724D6296" w14:textId="77777777" w:rsidR="003D504B" w:rsidRPr="003D504B" w:rsidRDefault="003D504B" w:rsidP="003D504B">
      <w:pPr>
        <w:rPr>
          <w:rFonts w:ascii="Open Sans" w:hAnsi="Open Sans"/>
          <w:color w:val="404040" w:themeColor="text1" w:themeTint="BF"/>
        </w:rPr>
      </w:pPr>
    </w:p>
    <w:p w14:paraId="757C7D98" w14:textId="77777777" w:rsidR="00550EA1" w:rsidRDefault="00550EA1" w:rsidP="007E4120">
      <w:pPr>
        <w:pStyle w:val="Step"/>
        <w:numPr>
          <w:ilvl w:val="0"/>
          <w:numId w:val="37"/>
        </w:numPr>
      </w:pPr>
      <w:r>
        <w:rPr>
          <w:color w:val="444444"/>
          <w:shd w:val="clear" w:color="auto" w:fill="FFFFFF"/>
        </w:rPr>
        <w:t>Open the Amazon EC2 console at</w:t>
      </w:r>
      <w:r>
        <w:rPr>
          <w:rStyle w:val="apple-converted-space"/>
          <w:color w:val="444444"/>
          <w:shd w:val="clear" w:color="auto" w:fill="FFFFFF"/>
        </w:rPr>
        <w:t> </w:t>
      </w:r>
      <w:hyperlink r:id="rId31" w:tgtFrame="_blank" w:history="1">
        <w:r>
          <w:rPr>
            <w:rStyle w:val="Hyperlink"/>
            <w:color w:val="996633"/>
            <w:shd w:val="clear" w:color="auto" w:fill="FFFFFF"/>
          </w:rPr>
          <w:t>https://console.aws.amazon.com/ec2/</w:t>
        </w:r>
      </w:hyperlink>
    </w:p>
    <w:p w14:paraId="43EB1B24" w14:textId="7B2C2B61" w:rsidR="00AF5865" w:rsidRPr="007E4120" w:rsidRDefault="001F1C4B" w:rsidP="007E4120">
      <w:pPr>
        <w:pStyle w:val="Step"/>
        <w:numPr>
          <w:ilvl w:val="0"/>
          <w:numId w:val="37"/>
        </w:numPr>
      </w:pPr>
      <w:r>
        <w:rPr>
          <w:color w:val="444444"/>
          <w:shd w:val="clear" w:color="auto" w:fill="FFFFFF"/>
        </w:rPr>
        <w:t>Click on</w:t>
      </w:r>
      <w:r w:rsidRPr="007E4120">
        <w:rPr>
          <w:color w:val="444444"/>
          <w:shd w:val="clear" w:color="auto" w:fill="FFFFFF"/>
        </w:rPr>
        <w:t xml:space="preserve"> </w:t>
      </w:r>
      <w:r w:rsidR="00EF2AAE">
        <w:rPr>
          <w:color w:val="444444"/>
          <w:shd w:val="clear" w:color="auto" w:fill="FFFFFF"/>
        </w:rPr>
        <w:t xml:space="preserve">the </w:t>
      </w:r>
      <w:r w:rsidR="00550EA1" w:rsidRPr="007E4120">
        <w:rPr>
          <w:color w:val="444444"/>
          <w:shd w:val="clear" w:color="auto" w:fill="FFFFFF"/>
        </w:rPr>
        <w:t xml:space="preserve">link </w:t>
      </w:r>
      <w:r w:rsidR="00550EA1" w:rsidRPr="007E4120">
        <w:rPr>
          <w:b/>
          <w:color w:val="444444"/>
          <w:shd w:val="clear" w:color="auto" w:fill="FFFFFF"/>
        </w:rPr>
        <w:t>Running Instances</w:t>
      </w:r>
      <w:r w:rsidR="00550EA1" w:rsidRPr="007E4120">
        <w:rPr>
          <w:color w:val="444444"/>
          <w:shd w:val="clear" w:color="auto" w:fill="FFFFFF"/>
        </w:rPr>
        <w:t xml:space="preserve"> to get </w:t>
      </w:r>
      <w:r>
        <w:rPr>
          <w:color w:val="444444"/>
          <w:shd w:val="clear" w:color="auto" w:fill="FFFFFF"/>
        </w:rPr>
        <w:t xml:space="preserve">a </w:t>
      </w:r>
      <w:r w:rsidR="00550EA1" w:rsidRPr="007E4120">
        <w:rPr>
          <w:color w:val="444444"/>
          <w:shd w:val="clear" w:color="auto" w:fill="FFFFFF"/>
        </w:rPr>
        <w:t xml:space="preserve">list of all EC2 instances created in </w:t>
      </w:r>
      <w:r>
        <w:rPr>
          <w:color w:val="444444"/>
          <w:shd w:val="clear" w:color="auto" w:fill="FFFFFF"/>
        </w:rPr>
        <w:t xml:space="preserve">an </w:t>
      </w:r>
      <w:r w:rsidR="00550EA1" w:rsidRPr="007E4120">
        <w:rPr>
          <w:color w:val="444444"/>
          <w:shd w:val="clear" w:color="auto" w:fill="FFFFFF"/>
        </w:rPr>
        <w:t>AWS account</w:t>
      </w:r>
      <w:r w:rsidR="00EF2AAE">
        <w:rPr>
          <w:color w:val="444444"/>
          <w:shd w:val="clear" w:color="auto" w:fill="FFFFFF"/>
        </w:rPr>
        <w:t>.</w:t>
      </w:r>
    </w:p>
    <w:p w14:paraId="2D7D15B6" w14:textId="77777777" w:rsidR="00550EA1" w:rsidRPr="00B01505" w:rsidRDefault="00550EA1" w:rsidP="007E4120">
      <w:pPr>
        <w:pStyle w:val="Step"/>
        <w:numPr>
          <w:ilvl w:val="0"/>
          <w:numId w:val="0"/>
        </w:numPr>
        <w:ind w:left="792"/>
      </w:pPr>
    </w:p>
    <w:p w14:paraId="32B6B498" w14:textId="77777777" w:rsidR="00461105" w:rsidRDefault="00AF5865" w:rsidP="003B69D8">
      <w:pPr>
        <w:pStyle w:val="Step"/>
        <w:numPr>
          <w:ilvl w:val="0"/>
          <w:numId w:val="0"/>
        </w:numPr>
      </w:pPr>
      <w:r>
        <w:rPr>
          <w:noProof/>
          <w:lang w:eastAsia="en-US" w:bidi="ar-SA"/>
        </w:rPr>
        <w:drawing>
          <wp:inline distT="0" distB="0" distL="0" distR="0" wp14:anchorId="6A01E565" wp14:editId="65CA3279">
            <wp:extent cx="3019425" cy="2134111"/>
            <wp:effectExtent l="19050" t="19050" r="952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5313" cy="2145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1839F" w14:textId="77777777" w:rsidR="003B1F90" w:rsidRDefault="003B1F90" w:rsidP="000C49B6">
      <w:pPr>
        <w:pStyle w:val="NoSpacing"/>
      </w:pPr>
    </w:p>
    <w:p w14:paraId="402FAE47" w14:textId="77777777" w:rsidR="000127D1" w:rsidRDefault="0067456A" w:rsidP="000127D1">
      <w:pPr>
        <w:pStyle w:val="Heading2"/>
        <w:rPr>
          <w:lang w:val="en-US"/>
        </w:rPr>
      </w:pPr>
      <w:bookmarkStart w:id="54" w:name="_Toc342671791"/>
      <w:r>
        <w:rPr>
          <w:lang w:val="en-US"/>
        </w:rPr>
        <w:t>2</w:t>
      </w:r>
      <w:r w:rsidR="003B69D8" w:rsidRPr="000127D1">
        <w:rPr>
          <w:lang w:val="en-US"/>
        </w:rPr>
        <w:t>.1.</w:t>
      </w:r>
      <w:r w:rsidR="00EC0610" w:rsidRPr="000127D1">
        <w:rPr>
          <w:lang w:val="en-US"/>
        </w:rPr>
        <w:t xml:space="preserve"> Starting the Instance:</w:t>
      </w:r>
      <w:bookmarkEnd w:id="54"/>
    </w:p>
    <w:p w14:paraId="003DB6EF" w14:textId="77777777" w:rsidR="00EC0610" w:rsidRPr="000127D1" w:rsidRDefault="00EC0610" w:rsidP="00463E78">
      <w:pPr>
        <w:pStyle w:val="Step"/>
        <w:numPr>
          <w:ilvl w:val="0"/>
          <w:numId w:val="0"/>
        </w:numPr>
        <w:ind w:left="792"/>
      </w:pPr>
    </w:p>
    <w:p w14:paraId="5A9F99D5" w14:textId="06428B83" w:rsidR="00CD7FE9" w:rsidRPr="007E4120" w:rsidRDefault="00B64B00" w:rsidP="00B03DBC">
      <w:pPr>
        <w:pStyle w:val="ListParagraph"/>
        <w:numPr>
          <w:ilvl w:val="0"/>
          <w:numId w:val="33"/>
        </w:numPr>
        <w:rPr>
          <w:rFonts w:ascii="Open Sans" w:eastAsia="Open Sans" w:hAnsi="Open Sans" w:cs="Open Sans"/>
          <w:color w:val="404040"/>
          <w:sz w:val="22"/>
          <w:szCs w:val="22"/>
        </w:rPr>
      </w:pPr>
      <w:r>
        <w:rPr>
          <w:rStyle w:val="Step2Char"/>
        </w:rPr>
        <w:t xml:space="preserve">Go to the EC2 </w:t>
      </w:r>
      <w:commentRangeStart w:id="55"/>
      <w:r>
        <w:rPr>
          <w:rStyle w:val="Step2Char"/>
        </w:rPr>
        <w:t>dashboard</w:t>
      </w:r>
      <w:commentRangeEnd w:id="55"/>
      <w:r>
        <w:rPr>
          <w:rStyle w:val="CommentReference"/>
        </w:rPr>
        <w:commentReference w:id="55"/>
      </w:r>
      <w:r w:rsidR="003912EC">
        <w:rPr>
          <w:rStyle w:val="Step2Char"/>
        </w:rPr>
        <w:t>.</w:t>
      </w:r>
    </w:p>
    <w:p w14:paraId="37DD6443" w14:textId="7076EDA8" w:rsidR="00CD7FE9" w:rsidRPr="007E4120" w:rsidRDefault="00CD7FE9" w:rsidP="00B03DBC">
      <w:pPr>
        <w:pStyle w:val="ListParagraph"/>
        <w:numPr>
          <w:ilvl w:val="0"/>
          <w:numId w:val="33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Select </w:t>
      </w:r>
      <w:r w:rsidR="00D33961">
        <w:rPr>
          <w:rFonts w:ascii="Open Sans" w:eastAsia="Open Sans" w:hAnsi="Open Sans" w:cs="Open Sans"/>
          <w:color w:val="404040"/>
          <w:sz w:val="22"/>
          <w:szCs w:val="22"/>
        </w:rPr>
        <w:t xml:space="preserve">an 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EC2 instance to start.</w:t>
      </w:r>
    </w:p>
    <w:p w14:paraId="435C2513" w14:textId="77777777" w:rsidR="00CD7FE9" w:rsidRPr="007E4120" w:rsidRDefault="00CD7FE9" w:rsidP="00B03DBC">
      <w:pPr>
        <w:pStyle w:val="ListParagraph"/>
        <w:numPr>
          <w:ilvl w:val="0"/>
          <w:numId w:val="33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C</w:t>
      </w:r>
      <w:r w:rsidR="00EC0610"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lick on </w:t>
      </w:r>
      <w:r w:rsidR="003912EC">
        <w:rPr>
          <w:rFonts w:ascii="Open Sans" w:eastAsia="Open Sans" w:hAnsi="Open Sans" w:cs="Open Sans"/>
          <w:color w:val="404040"/>
          <w:sz w:val="22"/>
          <w:szCs w:val="22"/>
        </w:rPr>
        <w:t xml:space="preserve">the </w:t>
      </w:r>
      <w:r w:rsidR="00EC0610" w:rsidRPr="007E4120">
        <w:rPr>
          <w:rFonts w:ascii="Open Sans" w:eastAsia="Open Sans" w:hAnsi="Open Sans" w:cs="Open Sans"/>
          <w:b/>
          <w:color w:val="404040"/>
          <w:sz w:val="22"/>
          <w:szCs w:val="22"/>
        </w:rPr>
        <w:t>Actions</w:t>
      </w:r>
      <w:r w:rsidRPr="007E4120">
        <w:rPr>
          <w:rFonts w:ascii="Open Sans" w:eastAsia="Open Sans" w:hAnsi="Open Sans" w:cs="Open Sans"/>
          <w:b/>
          <w:color w:val="404040"/>
          <w:sz w:val="22"/>
          <w:szCs w:val="22"/>
        </w:rPr>
        <w:t xml:space="preserve"> 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button.</w:t>
      </w:r>
    </w:p>
    <w:p w14:paraId="41070F5C" w14:textId="77777777" w:rsidR="00EC0610" w:rsidRPr="007E4120" w:rsidRDefault="00CD7FE9" w:rsidP="00B03DBC">
      <w:pPr>
        <w:pStyle w:val="ListParagraph"/>
        <w:numPr>
          <w:ilvl w:val="0"/>
          <w:numId w:val="33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Select </w:t>
      </w:r>
      <w:r w:rsidRPr="007E4120">
        <w:rPr>
          <w:rFonts w:ascii="Open Sans" w:eastAsia="Open Sans" w:hAnsi="Open Sans" w:cs="Open Sans"/>
          <w:b/>
          <w:color w:val="404040"/>
          <w:sz w:val="22"/>
          <w:szCs w:val="22"/>
        </w:rPr>
        <w:t>Instance State &gt; Start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to start the instance.</w:t>
      </w:r>
      <w:r w:rsidR="00EC0610"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</w:t>
      </w:r>
    </w:p>
    <w:p w14:paraId="46E524DF" w14:textId="77777777" w:rsidR="00CD7FE9" w:rsidRPr="00B03DBC" w:rsidRDefault="00CD7FE9" w:rsidP="00B03DBC">
      <w:pPr>
        <w:pStyle w:val="ListParagraph"/>
        <w:rPr>
          <w:rFonts w:ascii="Open Sans" w:eastAsia="Open Sans" w:hAnsi="Open Sans" w:cs="Open Sans"/>
          <w:color w:val="404040"/>
        </w:rPr>
      </w:pPr>
    </w:p>
    <w:p w14:paraId="5FC460CB" w14:textId="77777777" w:rsidR="00EC0610" w:rsidRDefault="009D686B" w:rsidP="00EC0610">
      <w:pPr>
        <w:rPr>
          <w:ins w:id="56" w:author="Abhinandan" w:date="2016-12-16T13:04:00Z"/>
          <w:noProof/>
          <w:lang w:val="en-US" w:eastAsia="en-US" w:bidi="ar-SA"/>
        </w:rPr>
      </w:pPr>
      <w:r w:rsidRPr="009D686B">
        <w:rPr>
          <w:noProof/>
          <w:lang w:val="en-US" w:eastAsia="en-US" w:bidi="ar-SA"/>
        </w:rPr>
        <w:t xml:space="preserve"> </w:t>
      </w:r>
      <w:r>
        <w:rPr>
          <w:noProof/>
          <w:lang w:val="en-US" w:eastAsia="en-US" w:bidi="ar-SA"/>
        </w:rPr>
        <w:drawing>
          <wp:inline distT="0" distB="0" distL="0" distR="0" wp14:anchorId="18FF438C" wp14:editId="13CF0171">
            <wp:extent cx="4577024" cy="17209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9809" cy="17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FD4A" w14:textId="77777777" w:rsidR="00180C41" w:rsidRDefault="00180C41" w:rsidP="00EC0610">
      <w:pPr>
        <w:rPr>
          <w:ins w:id="57" w:author="Abhinandan" w:date="2016-12-16T13:04:00Z"/>
          <w:noProof/>
          <w:lang w:val="en-US" w:eastAsia="en-US" w:bidi="ar-SA"/>
        </w:rPr>
      </w:pPr>
    </w:p>
    <w:p w14:paraId="1E03D6BA" w14:textId="77777777" w:rsidR="00180C41" w:rsidRDefault="00180C41" w:rsidP="00EC0610">
      <w:pPr>
        <w:rPr>
          <w:ins w:id="58" w:author="Abhinandan" w:date="2016-12-16T13:04:00Z"/>
          <w:noProof/>
          <w:lang w:val="en-US" w:eastAsia="en-US" w:bidi="ar-SA"/>
        </w:rPr>
      </w:pPr>
    </w:p>
    <w:p w14:paraId="1451650E" w14:textId="77777777" w:rsidR="00180C41" w:rsidRDefault="00180C41" w:rsidP="00EC0610"/>
    <w:p w14:paraId="0BC2272A" w14:textId="77777777" w:rsidR="00EC0610" w:rsidRDefault="00EC0610" w:rsidP="00EC0610">
      <w:r>
        <w:rPr>
          <w:rFonts w:ascii="Open Sans" w:eastAsia="Open Sans" w:hAnsi="Open Sans" w:cs="Open Sans"/>
          <w:color w:val="404040"/>
        </w:rPr>
        <w:tab/>
      </w:r>
    </w:p>
    <w:p w14:paraId="32651A73" w14:textId="77777777" w:rsidR="00AE2367" w:rsidRDefault="0067456A" w:rsidP="000127D1">
      <w:pPr>
        <w:pStyle w:val="Heading2"/>
        <w:rPr>
          <w:lang w:val="en-US"/>
        </w:rPr>
      </w:pPr>
      <w:bookmarkStart w:id="59" w:name="_Toc342671792"/>
      <w:r>
        <w:rPr>
          <w:lang w:val="en-US"/>
        </w:rPr>
        <w:lastRenderedPageBreak/>
        <w:t>2</w:t>
      </w:r>
      <w:r w:rsidR="003B69D8" w:rsidRPr="000127D1">
        <w:rPr>
          <w:lang w:val="en-US"/>
        </w:rPr>
        <w:t>.2.</w:t>
      </w:r>
      <w:r w:rsidR="005C2F13" w:rsidRPr="000127D1">
        <w:rPr>
          <w:lang w:val="en-US"/>
        </w:rPr>
        <w:t xml:space="preserve"> </w:t>
      </w:r>
      <w:r w:rsidR="00EC0610" w:rsidRPr="000127D1">
        <w:rPr>
          <w:lang w:val="en-US"/>
        </w:rPr>
        <w:t>Stopping the Instance</w:t>
      </w:r>
      <w:bookmarkEnd w:id="59"/>
    </w:p>
    <w:p w14:paraId="6BB47D59" w14:textId="77777777" w:rsidR="000127D1" w:rsidRPr="000127D1" w:rsidRDefault="000127D1" w:rsidP="000127D1">
      <w:pPr>
        <w:rPr>
          <w:lang w:val="en-US"/>
        </w:rPr>
      </w:pPr>
    </w:p>
    <w:p w14:paraId="0639BBCB" w14:textId="77777777" w:rsidR="00CD7FE9" w:rsidRPr="007E4120" w:rsidRDefault="00CD7FE9" w:rsidP="00CD7FE9">
      <w:pPr>
        <w:pStyle w:val="ListParagraph"/>
        <w:numPr>
          <w:ilvl w:val="0"/>
          <w:numId w:val="34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AF5865">
        <w:rPr>
          <w:rStyle w:val="Step2Char"/>
        </w:rPr>
        <w:t xml:space="preserve">Go to the </w:t>
      </w:r>
      <w:r w:rsidRPr="00AF5865">
        <w:rPr>
          <w:rStyle w:val="Step2Char"/>
          <w:b/>
        </w:rPr>
        <w:t>EC2 dashboard</w:t>
      </w:r>
      <w:r w:rsidRPr="00AF5865">
        <w:rPr>
          <w:rStyle w:val="Step2Char"/>
        </w:rPr>
        <w:t>.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</w:t>
      </w:r>
    </w:p>
    <w:p w14:paraId="6FE602FB" w14:textId="1D882C63" w:rsidR="00CD7FE9" w:rsidRPr="007E4120" w:rsidRDefault="00CD7FE9" w:rsidP="00CD7FE9">
      <w:pPr>
        <w:pStyle w:val="ListParagraph"/>
        <w:numPr>
          <w:ilvl w:val="0"/>
          <w:numId w:val="34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Select </w:t>
      </w:r>
      <w:r w:rsidR="00D33961">
        <w:rPr>
          <w:rFonts w:ascii="Open Sans" w:eastAsia="Open Sans" w:hAnsi="Open Sans" w:cs="Open Sans"/>
          <w:color w:val="404040"/>
          <w:sz w:val="22"/>
          <w:szCs w:val="22"/>
        </w:rPr>
        <w:t xml:space="preserve">the 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EC2 instance to </w:t>
      </w:r>
      <w:r w:rsidR="003912EC">
        <w:rPr>
          <w:rFonts w:ascii="Open Sans" w:eastAsia="Open Sans" w:hAnsi="Open Sans" w:cs="Open Sans"/>
          <w:color w:val="404040"/>
          <w:sz w:val="22"/>
          <w:szCs w:val="22"/>
        </w:rPr>
        <w:t>stop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.</w:t>
      </w:r>
    </w:p>
    <w:p w14:paraId="660D45C7" w14:textId="77777777" w:rsidR="00CD7FE9" w:rsidRPr="007E4120" w:rsidRDefault="00CD7FE9" w:rsidP="00CD7FE9">
      <w:pPr>
        <w:pStyle w:val="ListParagraph"/>
        <w:numPr>
          <w:ilvl w:val="0"/>
          <w:numId w:val="34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Click on </w:t>
      </w:r>
      <w:r w:rsidR="003912EC">
        <w:rPr>
          <w:rFonts w:ascii="Open Sans" w:eastAsia="Open Sans" w:hAnsi="Open Sans" w:cs="Open Sans"/>
          <w:color w:val="404040"/>
          <w:sz w:val="22"/>
          <w:szCs w:val="22"/>
        </w:rPr>
        <w:t xml:space="preserve">the </w:t>
      </w:r>
      <w:r w:rsidRPr="007E4120">
        <w:rPr>
          <w:rFonts w:ascii="Open Sans" w:eastAsia="Open Sans" w:hAnsi="Open Sans" w:cs="Open Sans"/>
          <w:b/>
          <w:color w:val="404040"/>
          <w:sz w:val="22"/>
          <w:szCs w:val="22"/>
        </w:rPr>
        <w:t xml:space="preserve">Actions 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button.</w:t>
      </w:r>
    </w:p>
    <w:p w14:paraId="263AC108" w14:textId="77777777" w:rsidR="00CD7FE9" w:rsidRPr="007E4120" w:rsidRDefault="00CD7FE9" w:rsidP="00CD7FE9">
      <w:pPr>
        <w:pStyle w:val="ListParagraph"/>
        <w:numPr>
          <w:ilvl w:val="0"/>
          <w:numId w:val="34"/>
        </w:numPr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Select </w:t>
      </w:r>
      <w:r w:rsidRPr="007E4120">
        <w:rPr>
          <w:rFonts w:ascii="Open Sans" w:eastAsia="Open Sans" w:hAnsi="Open Sans" w:cs="Open Sans"/>
          <w:b/>
          <w:color w:val="404040"/>
          <w:sz w:val="22"/>
          <w:szCs w:val="22"/>
        </w:rPr>
        <w:t>Instance State &gt; Stop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to stop the instance. </w:t>
      </w:r>
    </w:p>
    <w:p w14:paraId="370C0C4D" w14:textId="77777777" w:rsidR="00EC0610" w:rsidRDefault="00EC0610" w:rsidP="00EC0610">
      <w:pPr>
        <w:contextualSpacing/>
        <w:rPr>
          <w:rFonts w:ascii="Open Sans" w:eastAsia="Open Sans" w:hAnsi="Open Sans" w:cs="Open Sans"/>
          <w:color w:val="404040"/>
        </w:rPr>
      </w:pPr>
    </w:p>
    <w:p w14:paraId="6440A8E2" w14:textId="77777777" w:rsidR="00EC0610" w:rsidRDefault="009D686B" w:rsidP="00EC0610">
      <w:r w:rsidRPr="009D686B">
        <w:rPr>
          <w:noProof/>
          <w:lang w:val="en-US" w:eastAsia="en-US" w:bidi="ar-SA"/>
        </w:rPr>
        <w:t xml:space="preserve"> </w:t>
      </w:r>
      <w:r>
        <w:rPr>
          <w:noProof/>
          <w:lang w:val="en-US" w:eastAsia="en-US" w:bidi="ar-SA"/>
        </w:rPr>
        <w:drawing>
          <wp:inline distT="0" distB="0" distL="0" distR="0" wp14:anchorId="07770CA5" wp14:editId="7D2CB914">
            <wp:extent cx="4762918" cy="2045175"/>
            <wp:effectExtent l="19050" t="19050" r="1905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461" cy="205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BC7CF" w14:textId="77777777" w:rsidR="00587DE8" w:rsidRDefault="00587DE8" w:rsidP="00EC0610"/>
    <w:p w14:paraId="364D24A5" w14:textId="77777777" w:rsidR="00EC0610" w:rsidRDefault="00EC0610" w:rsidP="00640295">
      <w:pPr>
        <w:contextualSpacing/>
        <w:rPr>
          <w:rFonts w:ascii="Open Sans" w:eastAsia="Open Sans" w:hAnsi="Open Sans" w:cs="Open Sans"/>
          <w:color w:val="404040"/>
          <w:sz w:val="22"/>
          <w:szCs w:val="22"/>
        </w:rPr>
      </w:pP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You will get a warning message </w:t>
      </w:r>
      <w:r w:rsidR="00587DE8" w:rsidRPr="007E4120">
        <w:rPr>
          <w:rFonts w:ascii="Open Sans" w:eastAsia="Open Sans" w:hAnsi="Open Sans" w:cs="Open Sans"/>
          <w:color w:val="404040"/>
          <w:sz w:val="22"/>
          <w:szCs w:val="22"/>
        </w:rPr>
        <w:t>to confirm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whether you want to stop the instance or not, </w:t>
      </w:r>
      <w:r w:rsidR="00261229" w:rsidRPr="007E4120">
        <w:rPr>
          <w:rFonts w:ascii="Open Sans" w:eastAsia="Open Sans" w:hAnsi="Open Sans" w:cs="Open Sans"/>
          <w:color w:val="404040"/>
          <w:sz w:val="22"/>
          <w:szCs w:val="22"/>
        </w:rPr>
        <w:t>be</w:t>
      </w:r>
      <w:r w:rsidRPr="007E4120">
        <w:rPr>
          <w:rFonts w:ascii="Open Sans" w:eastAsia="Open Sans" w:hAnsi="Open Sans" w:cs="Open Sans"/>
          <w:color w:val="404040"/>
          <w:sz w:val="22"/>
          <w:szCs w:val="22"/>
        </w:rPr>
        <w:t>cause all the data stored on the ephemeral storage will be lost after stopping the instance. You</w:t>
      </w:r>
      <w:r w:rsidR="00261229" w:rsidRPr="007E4120">
        <w:rPr>
          <w:rFonts w:ascii="Open Sans" w:eastAsia="Open Sans" w:hAnsi="Open Sans" w:cs="Open Sans"/>
          <w:color w:val="404040"/>
          <w:sz w:val="22"/>
          <w:szCs w:val="22"/>
        </w:rPr>
        <w:t xml:space="preserve"> will get the following message:</w:t>
      </w:r>
    </w:p>
    <w:p w14:paraId="48839C9E" w14:textId="77777777" w:rsidR="00133356" w:rsidRPr="00133356" w:rsidRDefault="00133356" w:rsidP="00640295">
      <w:pPr>
        <w:contextualSpacing/>
        <w:rPr>
          <w:rFonts w:ascii="Open Sans" w:eastAsia="Open Sans" w:hAnsi="Open Sans" w:cs="Open Sans"/>
          <w:color w:val="404040"/>
          <w:sz w:val="22"/>
          <w:szCs w:val="22"/>
        </w:rPr>
      </w:pPr>
    </w:p>
    <w:p w14:paraId="7C1C2898" w14:textId="77777777" w:rsidR="00EC0610" w:rsidRPr="00640295" w:rsidRDefault="00D72DA2" w:rsidP="00640295">
      <w:r w:rsidRPr="00D72DA2">
        <w:rPr>
          <w:noProof/>
          <w:lang w:val="en-US" w:eastAsia="en-US" w:bidi="ar-SA"/>
        </w:rPr>
        <w:t xml:space="preserve"> </w:t>
      </w:r>
      <w:r w:rsidDel="003912EC">
        <w:rPr>
          <w:noProof/>
          <w:lang w:val="en-US" w:eastAsia="en-US" w:bidi="ar-SA"/>
        </w:rPr>
        <w:drawing>
          <wp:inline distT="0" distB="0" distL="0" distR="0" wp14:anchorId="250C8D65" wp14:editId="6D992232">
            <wp:extent cx="2864592" cy="1368958"/>
            <wp:effectExtent l="19050" t="19050" r="12065" b="222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8959" cy="1385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C0610" w:rsidRPr="00640295" w:rsidSect="006D0D42">
      <w:headerReference w:type="default" r:id="rId36"/>
      <w:footerReference w:type="default" r:id="rId37"/>
      <w:pgSz w:w="12242" w:h="15842" w:code="1"/>
      <w:pgMar w:top="1440" w:right="1440" w:bottom="1440" w:left="1440" w:header="0" w:footer="0" w:gutter="0"/>
      <w:pgBorders w:offsetFrom="page">
        <w:top w:val="single" w:sz="4" w:space="30" w:color="auto"/>
        <w:left w:val="single" w:sz="4" w:space="24" w:color="auto"/>
        <w:bottom w:val="single" w:sz="4" w:space="30" w:color="auto"/>
        <w:right w:val="single" w:sz="4" w:space="24" w:color="auto"/>
      </w:pgBorders>
      <w:cols w:space="720"/>
      <w:formProt w:val="0"/>
      <w:docGrid w:linePitch="326" w:charSpace="-614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1" w:author="Abhinandan" w:date="2016-12-13T14:21:00Z" w:initials="A">
    <w:p w14:paraId="15A85DAA" w14:textId="526DF9A0" w:rsidR="000C49B6" w:rsidRDefault="000C49B6">
      <w:pPr>
        <w:pStyle w:val="CommentText"/>
      </w:pPr>
      <w:r>
        <w:rPr>
          <w:rStyle w:val="CommentReference"/>
        </w:rPr>
        <w:annotationRef/>
      </w:r>
      <w:r>
        <w:t>Add section number</w:t>
      </w:r>
    </w:p>
  </w:comment>
  <w:comment w:id="55" w:author="Abhinandan" w:date="2016-12-13T14:23:00Z" w:initials="A">
    <w:p w14:paraId="239CDEBD" w14:textId="1B371C01" w:rsidR="00B64B00" w:rsidRDefault="00B64B00">
      <w:pPr>
        <w:pStyle w:val="CommentText"/>
      </w:pPr>
      <w:r>
        <w:rPr>
          <w:rStyle w:val="CommentReference"/>
        </w:rPr>
        <w:annotationRef/>
      </w:r>
      <w:r>
        <w:t>Modify the line to avoid confusion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5A85DAA" w15:done="0"/>
  <w15:commentEx w15:paraId="239CDEB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3FAB4F" w14:textId="77777777" w:rsidR="00C83D82" w:rsidRDefault="00C83D82" w:rsidP="00640295">
      <w:r>
        <w:separator/>
      </w:r>
    </w:p>
  </w:endnote>
  <w:endnote w:type="continuationSeparator" w:id="0">
    <w:p w14:paraId="5E5CAD84" w14:textId="77777777" w:rsidR="00C83D82" w:rsidRDefault="00C83D82" w:rsidP="00640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1299067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82CC443" w14:textId="2355C38F" w:rsidR="00913EE7" w:rsidRDefault="00913EE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212AE1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212AE1">
              <w:rPr>
                <w:b/>
                <w:bCs/>
                <w:noProof/>
              </w:rPr>
              <w:t>15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68724270" w14:textId="77777777" w:rsidR="00913EE7" w:rsidRDefault="00913E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98594E" w14:textId="77777777" w:rsidR="00C83D82" w:rsidRDefault="00C83D82" w:rsidP="00640295">
      <w:r>
        <w:separator/>
      </w:r>
    </w:p>
  </w:footnote>
  <w:footnote w:type="continuationSeparator" w:id="0">
    <w:p w14:paraId="4EAF7D5E" w14:textId="77777777" w:rsidR="00C83D82" w:rsidRDefault="00C83D82" w:rsidP="0064029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A30E00" w14:textId="77777777" w:rsidR="00913EE7" w:rsidRDefault="00913EE7" w:rsidP="00A57D35">
    <w:pPr>
      <w:pStyle w:val="Header"/>
      <w:jc w:val="center"/>
      <w:rPr>
        <w:rFonts w:ascii="Arial" w:eastAsia="Arial" w:hAnsi="Arial" w:cs="Arial"/>
        <w:color w:val="000000" w:themeColor="text1"/>
        <w:sz w:val="16"/>
      </w:rPr>
    </w:pPr>
  </w:p>
  <w:p w14:paraId="4F5CDB29" w14:textId="77777777" w:rsidR="00913EE7" w:rsidRDefault="00913EE7" w:rsidP="00A57D35">
    <w:pPr>
      <w:pStyle w:val="Header"/>
      <w:jc w:val="center"/>
      <w:rPr>
        <w:rFonts w:ascii="Arial" w:eastAsia="Arial" w:hAnsi="Arial" w:cs="Arial"/>
        <w:color w:val="000000" w:themeColor="text1"/>
        <w:sz w:val="16"/>
      </w:rPr>
    </w:pPr>
  </w:p>
  <w:p w14:paraId="38508079" w14:textId="77777777" w:rsidR="00913EE7" w:rsidRDefault="00913EE7" w:rsidP="00A57D35">
    <w:pPr>
      <w:pStyle w:val="Header"/>
      <w:jc w:val="center"/>
      <w:rPr>
        <w:rFonts w:ascii="Arial" w:eastAsia="Arial" w:hAnsi="Arial" w:cs="Arial"/>
        <w:color w:val="000000" w:themeColor="text1"/>
        <w:sz w:val="16"/>
      </w:rPr>
    </w:pPr>
  </w:p>
  <w:p w14:paraId="035D6DDD" w14:textId="77777777" w:rsidR="00913EE7" w:rsidRDefault="00913EE7" w:rsidP="00A57D35">
    <w:pPr>
      <w:pStyle w:val="Header"/>
      <w:jc w:val="center"/>
      <w:rPr>
        <w:rFonts w:ascii="Arial" w:eastAsia="Arial" w:hAnsi="Arial" w:cs="Arial"/>
        <w:color w:val="000000" w:themeColor="text1"/>
        <w:sz w:val="16"/>
      </w:rPr>
    </w:pPr>
  </w:p>
  <w:p w14:paraId="324C6AD6" w14:textId="77777777" w:rsidR="00913EE7" w:rsidRDefault="00913EE7" w:rsidP="00A57D35">
    <w:pPr>
      <w:pStyle w:val="Header"/>
      <w:jc w:val="center"/>
    </w:pPr>
    <w:r>
      <w:rPr>
        <w:noProof/>
        <w:lang w:val="en-US" w:eastAsia="en-US" w:bidi="ar-SA"/>
      </w:rPr>
      <w:drawing>
        <wp:inline distT="0" distB="0" distL="0" distR="0" wp14:anchorId="4B9CC0C0" wp14:editId="579B7192">
          <wp:extent cx="285750" cy="285750"/>
          <wp:effectExtent l="0" t="0" r="0" b="0"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index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5750" cy="2857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0430DF">
      <w:rPr>
        <w:rFonts w:ascii="Arial" w:eastAsia="Arial" w:hAnsi="Arial" w:cs="Arial"/>
        <w:color w:val="000000" w:themeColor="text1"/>
        <w:sz w:val="14"/>
      </w:rPr>
      <w:t>Prerequisites Guide</w:t>
    </w:r>
    <w:del w:id="60" w:author="Abhinandan" w:date="2016-12-16T12:21:00Z">
      <w:r w:rsidRPr="000430DF" w:rsidDel="00CD194F">
        <w:rPr>
          <w:rFonts w:ascii="Arial" w:eastAsia="Arial" w:hAnsi="Arial" w:cs="Arial"/>
          <w:color w:val="000000" w:themeColor="text1"/>
          <w:sz w:val="14"/>
        </w:rPr>
        <w:delText>-</w:delText>
      </w:r>
      <w:r w:rsidRPr="000430DF" w:rsidDel="00CD194F">
        <w:rPr>
          <w:sz w:val="14"/>
          <w:szCs w:val="16"/>
        </w:rPr>
        <w:delText xml:space="preserve"> Inte</w:delText>
      </w:r>
    </w:del>
    <w:del w:id="61" w:author="Abhinandan" w:date="2016-12-16T12:20:00Z">
      <w:r w:rsidRPr="000430DF" w:rsidDel="00CD194F">
        <w:rPr>
          <w:sz w:val="14"/>
          <w:szCs w:val="16"/>
        </w:rPr>
        <w:delText>grating AWS Services and Marketplace Solutions to Deploy a BYOD-Cloud Based Analytical System – An End to End Solution</w:delText>
      </w:r>
    </w:del>
  </w:p>
  <w:p w14:paraId="38AB6C62" w14:textId="77777777" w:rsidR="00913EE7" w:rsidRDefault="00913EE7">
    <w:pPr>
      <w:pStyle w:val="Header"/>
    </w:pPr>
  </w:p>
  <w:p w14:paraId="2369C0DF" w14:textId="77777777" w:rsidR="00913EE7" w:rsidRDefault="00913EE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C73EB"/>
    <w:multiLevelType w:val="hybridMultilevel"/>
    <w:tmpl w:val="98C2C466"/>
    <w:lvl w:ilvl="0" w:tplc="332A30F4">
      <w:start w:val="1"/>
      <w:numFmt w:val="bullet"/>
      <w:suff w:val="space"/>
      <w:lvlText w:val=""/>
      <w:lvlJc w:val="left"/>
      <w:pPr>
        <w:ind w:left="360" w:hanging="7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BF5904"/>
    <w:multiLevelType w:val="hybridMultilevel"/>
    <w:tmpl w:val="174E5BF8"/>
    <w:lvl w:ilvl="0" w:tplc="9B6269AA">
      <w:start w:val="1"/>
      <w:numFmt w:val="decimal"/>
      <w:lvlText w:val="%1."/>
      <w:lvlJc w:val="left"/>
      <w:pPr>
        <w:ind w:left="720" w:hanging="360"/>
      </w:pPr>
      <w:rPr>
        <w:rFonts w:eastAsia="Droid Sans Fallback" w:cs="Mangal" w:hint="default"/>
        <w:color w:val="404040" w:themeColor="text1" w:themeTint="BF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526CB"/>
    <w:multiLevelType w:val="hybridMultilevel"/>
    <w:tmpl w:val="D0AAC59A"/>
    <w:lvl w:ilvl="0" w:tplc="292E16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13C7D"/>
    <w:multiLevelType w:val="hybridMultilevel"/>
    <w:tmpl w:val="B748BE22"/>
    <w:lvl w:ilvl="0" w:tplc="52E454BA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BE6B93"/>
    <w:multiLevelType w:val="hybridMultilevel"/>
    <w:tmpl w:val="35D24BAA"/>
    <w:lvl w:ilvl="0" w:tplc="4146A02C">
      <w:start w:val="1"/>
      <w:numFmt w:val="decimal"/>
      <w:lvlText w:val="%1."/>
      <w:lvlJc w:val="left"/>
      <w:pPr>
        <w:ind w:left="720" w:hanging="360"/>
      </w:pPr>
      <w:rPr>
        <w:rFonts w:cs="Mangal" w:hint="default"/>
        <w:color w:val="4444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9779D5"/>
    <w:multiLevelType w:val="hybridMultilevel"/>
    <w:tmpl w:val="7FC649E2"/>
    <w:lvl w:ilvl="0" w:tplc="5F64DF38">
      <w:start w:val="1"/>
      <w:numFmt w:val="decimal"/>
      <w:lvlText w:val="%1."/>
      <w:lvlJc w:val="left"/>
      <w:pPr>
        <w:ind w:left="720" w:hanging="360"/>
      </w:pPr>
      <w:rPr>
        <w:rFonts w:cs="Mangal" w:hint="default"/>
        <w:color w:val="4444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6032E"/>
    <w:multiLevelType w:val="hybridMultilevel"/>
    <w:tmpl w:val="FB7EBFAE"/>
    <w:lvl w:ilvl="0" w:tplc="51AA41E2">
      <w:start w:val="1"/>
      <w:numFmt w:val="decimal"/>
      <w:pStyle w:val="Step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4C30C9"/>
    <w:multiLevelType w:val="hybridMultilevel"/>
    <w:tmpl w:val="FA3A2868"/>
    <w:lvl w:ilvl="0" w:tplc="5A46C48E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268FB"/>
    <w:multiLevelType w:val="multilevel"/>
    <w:tmpl w:val="96885AB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sz w:val="22"/>
        <w:szCs w:val="2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37A60971"/>
    <w:multiLevelType w:val="multilevel"/>
    <w:tmpl w:val="96885AB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sz w:val="22"/>
        <w:szCs w:val="2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0" w15:restartNumberingAfterBreak="0">
    <w:nsid w:val="3D871FDE"/>
    <w:multiLevelType w:val="hybridMultilevel"/>
    <w:tmpl w:val="CE703238"/>
    <w:lvl w:ilvl="0" w:tplc="0E484372">
      <w:start w:val="1"/>
      <w:numFmt w:val="decimal"/>
      <w:lvlText w:val="%1."/>
      <w:lvlJc w:val="left"/>
      <w:pPr>
        <w:ind w:left="720" w:hanging="360"/>
      </w:pPr>
      <w:rPr>
        <w:rFonts w:cs="Mang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323DAC"/>
    <w:multiLevelType w:val="hybridMultilevel"/>
    <w:tmpl w:val="413E640A"/>
    <w:lvl w:ilvl="0" w:tplc="88941DE4">
      <w:start w:val="1"/>
      <w:numFmt w:val="bullet"/>
      <w:lvlText w:val=""/>
      <w:lvlJc w:val="left"/>
      <w:pPr>
        <w:ind w:left="576" w:hanging="14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3612537"/>
    <w:multiLevelType w:val="multilevel"/>
    <w:tmpl w:val="38CAFE9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479E4C67"/>
    <w:multiLevelType w:val="multilevel"/>
    <w:tmpl w:val="8C844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607216"/>
    <w:multiLevelType w:val="hybridMultilevel"/>
    <w:tmpl w:val="AE989060"/>
    <w:lvl w:ilvl="0" w:tplc="7A0ECE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89454C"/>
    <w:multiLevelType w:val="hybridMultilevel"/>
    <w:tmpl w:val="99E0D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FA566F"/>
    <w:multiLevelType w:val="hybridMultilevel"/>
    <w:tmpl w:val="2F00675C"/>
    <w:lvl w:ilvl="0" w:tplc="A83C8E08">
      <w:start w:val="1"/>
      <w:numFmt w:val="decimal"/>
      <w:lvlText w:val="%1."/>
      <w:lvlJc w:val="left"/>
      <w:pPr>
        <w:ind w:left="720" w:hanging="360"/>
      </w:pPr>
      <w:rPr>
        <w:rFonts w:cs="Mang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5158BC"/>
    <w:multiLevelType w:val="multilevel"/>
    <w:tmpl w:val="C83C319A"/>
    <w:lvl w:ilvl="0">
      <w:start w:val="1"/>
      <w:numFmt w:val="decimal"/>
      <w:pStyle w:val="Step2"/>
      <w:suff w:val="space"/>
      <w:lvlText w:val="%1."/>
      <w:lvlJc w:val="left"/>
      <w:pPr>
        <w:ind w:left="1069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520"/>
      </w:pPr>
      <w:rPr>
        <w:rFonts w:hint="default"/>
      </w:rPr>
    </w:lvl>
  </w:abstractNum>
  <w:abstractNum w:abstractNumId="18" w15:restartNumberingAfterBreak="0">
    <w:nsid w:val="6EFD1D78"/>
    <w:multiLevelType w:val="hybridMultilevel"/>
    <w:tmpl w:val="94C24F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2509C1"/>
    <w:multiLevelType w:val="hybridMultilevel"/>
    <w:tmpl w:val="9E7EF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623415"/>
    <w:multiLevelType w:val="hybridMultilevel"/>
    <w:tmpl w:val="174E5BF8"/>
    <w:lvl w:ilvl="0" w:tplc="9B6269AA">
      <w:start w:val="1"/>
      <w:numFmt w:val="decimal"/>
      <w:lvlText w:val="%1."/>
      <w:lvlJc w:val="left"/>
      <w:pPr>
        <w:ind w:left="720" w:hanging="360"/>
      </w:pPr>
      <w:rPr>
        <w:rFonts w:eastAsia="Droid Sans Fallback" w:cs="Mangal" w:hint="default"/>
        <w:color w:val="404040" w:themeColor="text1" w:themeTint="BF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5357AE"/>
    <w:multiLevelType w:val="multilevel"/>
    <w:tmpl w:val="0CC8C12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lowerLetter"/>
      <w:lvlText w:val="%2."/>
      <w:lvlJc w:val="left"/>
      <w:pPr>
        <w:ind w:left="1440" w:firstLine="2520"/>
      </w:pPr>
    </w:lvl>
    <w:lvl w:ilvl="2">
      <w:start w:val="1"/>
      <w:numFmt w:val="lowerRoman"/>
      <w:lvlText w:val="%3."/>
      <w:lvlJc w:val="right"/>
      <w:pPr>
        <w:ind w:left="2160" w:firstLine="4140"/>
      </w:pPr>
    </w:lvl>
    <w:lvl w:ilvl="3">
      <w:start w:val="1"/>
      <w:numFmt w:val="bullet"/>
      <w:lvlText w:val="●"/>
      <w:lvlJc w:val="left"/>
      <w:pPr>
        <w:ind w:left="2880" w:firstLine="5400"/>
      </w:pPr>
    </w:lvl>
    <w:lvl w:ilvl="4">
      <w:start w:val="1"/>
      <w:numFmt w:val="lowerLetter"/>
      <w:lvlText w:val="%5."/>
      <w:lvlJc w:val="left"/>
      <w:pPr>
        <w:ind w:left="3600" w:firstLine="6840"/>
      </w:pPr>
    </w:lvl>
    <w:lvl w:ilvl="5">
      <w:start w:val="1"/>
      <w:numFmt w:val="lowerRoman"/>
      <w:lvlText w:val="%6."/>
      <w:lvlJc w:val="right"/>
      <w:pPr>
        <w:ind w:left="4320" w:firstLine="8460"/>
      </w:pPr>
    </w:lvl>
    <w:lvl w:ilvl="6">
      <w:start w:val="1"/>
      <w:numFmt w:val="decimal"/>
      <w:lvlText w:val="%7."/>
      <w:lvlJc w:val="left"/>
      <w:pPr>
        <w:ind w:left="5040" w:firstLine="9720"/>
      </w:pPr>
    </w:lvl>
    <w:lvl w:ilvl="7">
      <w:start w:val="1"/>
      <w:numFmt w:val="lowerLetter"/>
      <w:lvlText w:val="%8."/>
      <w:lvlJc w:val="left"/>
      <w:pPr>
        <w:ind w:left="5760" w:firstLine="11160"/>
      </w:pPr>
    </w:lvl>
    <w:lvl w:ilvl="8">
      <w:start w:val="1"/>
      <w:numFmt w:val="lowerRoman"/>
      <w:lvlText w:val="%9."/>
      <w:lvlJc w:val="right"/>
      <w:pPr>
        <w:ind w:left="6480" w:firstLine="12780"/>
      </w:pPr>
    </w:lvl>
  </w:abstractNum>
  <w:num w:numId="1">
    <w:abstractNumId w:val="2"/>
  </w:num>
  <w:num w:numId="2">
    <w:abstractNumId w:val="15"/>
  </w:num>
  <w:num w:numId="3">
    <w:abstractNumId w:val="13"/>
  </w:num>
  <w:num w:numId="4">
    <w:abstractNumId w:val="0"/>
  </w:num>
  <w:num w:numId="5">
    <w:abstractNumId w:val="18"/>
  </w:num>
  <w:num w:numId="6">
    <w:abstractNumId w:val="19"/>
  </w:num>
  <w:num w:numId="7">
    <w:abstractNumId w:val="12"/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11"/>
  </w:num>
  <w:num w:numId="13">
    <w:abstractNumId w:val="11"/>
    <w:lvlOverride w:ilvl="0">
      <w:startOverride w:val="1"/>
    </w:lvlOverride>
  </w:num>
  <w:num w:numId="14">
    <w:abstractNumId w:val="11"/>
    <w:lvlOverride w:ilvl="0">
      <w:startOverride w:val="1"/>
    </w:lvlOverride>
  </w:num>
  <w:num w:numId="15">
    <w:abstractNumId w:val="11"/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6"/>
  </w:num>
  <w:num w:numId="20">
    <w:abstractNumId w:val="6"/>
  </w:num>
  <w:num w:numId="21">
    <w:abstractNumId w:val="6"/>
  </w:num>
  <w:num w:numId="22">
    <w:abstractNumId w:val="9"/>
  </w:num>
  <w:num w:numId="23">
    <w:abstractNumId w:val="6"/>
  </w:num>
  <w:num w:numId="24">
    <w:abstractNumId w:val="17"/>
  </w:num>
  <w:num w:numId="25">
    <w:abstractNumId w:val="7"/>
  </w:num>
  <w:num w:numId="26">
    <w:abstractNumId w:val="10"/>
  </w:num>
  <w:num w:numId="27">
    <w:abstractNumId w:val="16"/>
  </w:num>
  <w:num w:numId="2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</w:num>
  <w:num w:numId="3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0"/>
  </w:num>
  <w:num w:numId="34">
    <w:abstractNumId w:val="1"/>
  </w:num>
  <w:num w:numId="35">
    <w:abstractNumId w:val="14"/>
  </w:num>
  <w:num w:numId="3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6"/>
    <w:lvlOverride w:ilvl="0">
      <w:startOverride w:val="1"/>
    </w:lvlOverride>
  </w:num>
  <w:num w:numId="38">
    <w:abstractNumId w:val="4"/>
  </w:num>
  <w:num w:numId="39">
    <w:abstractNumId w:val="5"/>
  </w:num>
  <w:num w:numId="40">
    <w:abstractNumId w:val="8"/>
  </w:num>
  <w:num w:numId="41">
    <w:abstractNumId w:val="2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bhinandan">
    <w15:presenceInfo w15:providerId="None" w15:userId="Abhinandan"/>
  </w15:person>
  <w15:person w15:author="Kathryn Gillett">
    <w15:presenceInfo w15:providerId="Windows Live" w15:userId="a8cb817c45caaa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UyszQxMDIyMDU2MDBQ0lEKTi0uzszPAykwrAUAUb1+gSwAAAA="/>
  </w:docVars>
  <w:rsids>
    <w:rsidRoot w:val="00461105"/>
    <w:rsid w:val="000127D1"/>
    <w:rsid w:val="00027E01"/>
    <w:rsid w:val="000430DF"/>
    <w:rsid w:val="000629E6"/>
    <w:rsid w:val="00063E80"/>
    <w:rsid w:val="000A69A8"/>
    <w:rsid w:val="000C49B6"/>
    <w:rsid w:val="000D6FEE"/>
    <w:rsid w:val="000F400B"/>
    <w:rsid w:val="00100E58"/>
    <w:rsid w:val="0011682D"/>
    <w:rsid w:val="00133356"/>
    <w:rsid w:val="00147832"/>
    <w:rsid w:val="001724A0"/>
    <w:rsid w:val="00180C41"/>
    <w:rsid w:val="00187817"/>
    <w:rsid w:val="001B1792"/>
    <w:rsid w:val="001B195A"/>
    <w:rsid w:val="001E0785"/>
    <w:rsid w:val="001F04E4"/>
    <w:rsid w:val="001F1C4B"/>
    <w:rsid w:val="00207F0B"/>
    <w:rsid w:val="00212AE1"/>
    <w:rsid w:val="00220B6A"/>
    <w:rsid w:val="002543B9"/>
    <w:rsid w:val="00261229"/>
    <w:rsid w:val="002663A6"/>
    <w:rsid w:val="00280A54"/>
    <w:rsid w:val="00284A0C"/>
    <w:rsid w:val="00286249"/>
    <w:rsid w:val="002A0B5A"/>
    <w:rsid w:val="002A1852"/>
    <w:rsid w:val="002A3779"/>
    <w:rsid w:val="002A587E"/>
    <w:rsid w:val="00314273"/>
    <w:rsid w:val="00316984"/>
    <w:rsid w:val="00320227"/>
    <w:rsid w:val="00337FB9"/>
    <w:rsid w:val="00344C4A"/>
    <w:rsid w:val="003546A7"/>
    <w:rsid w:val="003634BE"/>
    <w:rsid w:val="003711B0"/>
    <w:rsid w:val="0038533D"/>
    <w:rsid w:val="003912EC"/>
    <w:rsid w:val="003A35FF"/>
    <w:rsid w:val="003B1F90"/>
    <w:rsid w:val="003B69D8"/>
    <w:rsid w:val="003C33CA"/>
    <w:rsid w:val="003C5096"/>
    <w:rsid w:val="003D504B"/>
    <w:rsid w:val="00461105"/>
    <w:rsid w:val="00463E78"/>
    <w:rsid w:val="004737E5"/>
    <w:rsid w:val="004818B0"/>
    <w:rsid w:val="004A1FD4"/>
    <w:rsid w:val="004C4ECE"/>
    <w:rsid w:val="004D0FC0"/>
    <w:rsid w:val="004D4F6F"/>
    <w:rsid w:val="00506542"/>
    <w:rsid w:val="00520F11"/>
    <w:rsid w:val="00547597"/>
    <w:rsid w:val="00550EA1"/>
    <w:rsid w:val="00576CE5"/>
    <w:rsid w:val="00587DE8"/>
    <w:rsid w:val="005B47E1"/>
    <w:rsid w:val="005C2F13"/>
    <w:rsid w:val="00615BFB"/>
    <w:rsid w:val="00640295"/>
    <w:rsid w:val="006679D7"/>
    <w:rsid w:val="0067456A"/>
    <w:rsid w:val="006B5591"/>
    <w:rsid w:val="006D0D42"/>
    <w:rsid w:val="006E0648"/>
    <w:rsid w:val="006E6E72"/>
    <w:rsid w:val="00754EC1"/>
    <w:rsid w:val="00774493"/>
    <w:rsid w:val="007A2B6D"/>
    <w:rsid w:val="007B7164"/>
    <w:rsid w:val="007E4120"/>
    <w:rsid w:val="00813803"/>
    <w:rsid w:val="00815E94"/>
    <w:rsid w:val="0081662D"/>
    <w:rsid w:val="008332B1"/>
    <w:rsid w:val="0087634A"/>
    <w:rsid w:val="00893322"/>
    <w:rsid w:val="008E6D45"/>
    <w:rsid w:val="0090720C"/>
    <w:rsid w:val="00913EE7"/>
    <w:rsid w:val="00935414"/>
    <w:rsid w:val="009411B5"/>
    <w:rsid w:val="00943B1A"/>
    <w:rsid w:val="0095564B"/>
    <w:rsid w:val="00967162"/>
    <w:rsid w:val="00977C44"/>
    <w:rsid w:val="00982970"/>
    <w:rsid w:val="009A7CD1"/>
    <w:rsid w:val="009B0170"/>
    <w:rsid w:val="009D1147"/>
    <w:rsid w:val="009D37B6"/>
    <w:rsid w:val="009D686B"/>
    <w:rsid w:val="00A50B67"/>
    <w:rsid w:val="00A57D35"/>
    <w:rsid w:val="00A643A9"/>
    <w:rsid w:val="00A66F9E"/>
    <w:rsid w:val="00A87D06"/>
    <w:rsid w:val="00AA408A"/>
    <w:rsid w:val="00AC4EA6"/>
    <w:rsid w:val="00AE2367"/>
    <w:rsid w:val="00AE40A8"/>
    <w:rsid w:val="00AF5865"/>
    <w:rsid w:val="00B01505"/>
    <w:rsid w:val="00B023CB"/>
    <w:rsid w:val="00B03DBC"/>
    <w:rsid w:val="00B170DC"/>
    <w:rsid w:val="00B61070"/>
    <w:rsid w:val="00B64B00"/>
    <w:rsid w:val="00B70EAF"/>
    <w:rsid w:val="00B83427"/>
    <w:rsid w:val="00BB0D96"/>
    <w:rsid w:val="00BB216B"/>
    <w:rsid w:val="00BE3BE8"/>
    <w:rsid w:val="00C422F3"/>
    <w:rsid w:val="00C545BC"/>
    <w:rsid w:val="00C63885"/>
    <w:rsid w:val="00C6511D"/>
    <w:rsid w:val="00C661BF"/>
    <w:rsid w:val="00C72A26"/>
    <w:rsid w:val="00C83D82"/>
    <w:rsid w:val="00CD13E3"/>
    <w:rsid w:val="00CD194F"/>
    <w:rsid w:val="00CD6C4C"/>
    <w:rsid w:val="00CD7FE9"/>
    <w:rsid w:val="00CE37FD"/>
    <w:rsid w:val="00D00F2B"/>
    <w:rsid w:val="00D2197B"/>
    <w:rsid w:val="00D322E8"/>
    <w:rsid w:val="00D33961"/>
    <w:rsid w:val="00D41FA8"/>
    <w:rsid w:val="00D571D4"/>
    <w:rsid w:val="00D72DA2"/>
    <w:rsid w:val="00D73446"/>
    <w:rsid w:val="00D76E2A"/>
    <w:rsid w:val="00D874B5"/>
    <w:rsid w:val="00DA4318"/>
    <w:rsid w:val="00DA761A"/>
    <w:rsid w:val="00DD2A53"/>
    <w:rsid w:val="00DF0B87"/>
    <w:rsid w:val="00E065CA"/>
    <w:rsid w:val="00E225FE"/>
    <w:rsid w:val="00E36120"/>
    <w:rsid w:val="00E37F15"/>
    <w:rsid w:val="00E41B0D"/>
    <w:rsid w:val="00E43CCA"/>
    <w:rsid w:val="00E4552C"/>
    <w:rsid w:val="00E566CE"/>
    <w:rsid w:val="00E718E9"/>
    <w:rsid w:val="00E840DB"/>
    <w:rsid w:val="00EA5BB3"/>
    <w:rsid w:val="00EC0610"/>
    <w:rsid w:val="00EC6739"/>
    <w:rsid w:val="00ED293C"/>
    <w:rsid w:val="00EE0892"/>
    <w:rsid w:val="00EF2AAE"/>
    <w:rsid w:val="00F040A5"/>
    <w:rsid w:val="00F04838"/>
    <w:rsid w:val="00F8437D"/>
    <w:rsid w:val="00FB6AAD"/>
    <w:rsid w:val="00FF2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0E9B19"/>
  <w15:docId w15:val="{B27FCDF8-52D6-40EC-AF1E-8BAE1917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sz w:val="24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suppressAutoHyphens/>
    </w:pPr>
    <w:rPr>
      <w:color w:val="00000A"/>
    </w:rPr>
  </w:style>
  <w:style w:type="paragraph" w:styleId="Heading1">
    <w:name w:val="heading 1"/>
    <w:basedOn w:val="Heading"/>
    <w:next w:val="Normal"/>
    <w:link w:val="Heading1Char"/>
    <w:qFormat/>
    <w:rsid w:val="00B70EAF"/>
    <w:pPr>
      <w:keepLines/>
      <w:outlineLvl w:val="0"/>
    </w:pPr>
    <w:rPr>
      <w:rFonts w:ascii="Open Sans" w:eastAsiaTheme="majorEastAsia" w:hAnsi="Open Sans" w:cs="Mangal"/>
      <w:b/>
      <w:color w:val="E47911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EAF"/>
    <w:pPr>
      <w:keepNext/>
      <w:keepLines/>
      <w:spacing w:before="40"/>
      <w:outlineLvl w:val="1"/>
    </w:pPr>
    <w:rPr>
      <w:rFonts w:ascii="Open Sans" w:eastAsiaTheme="majorEastAsia" w:hAnsi="Open Sans" w:cs="Mangal"/>
      <w:b/>
      <w:color w:val="444444"/>
      <w:sz w:val="28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StrongEmphasis">
    <w:name w:val="Strong Emphasis"/>
    <w:rPr>
      <w:b/>
      <w:bCs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64029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640295"/>
    <w:rPr>
      <w:rFonts w:cs="Mangal"/>
      <w:color w:val="00000A"/>
      <w:szCs w:val="21"/>
    </w:rPr>
  </w:style>
  <w:style w:type="paragraph" w:styleId="Footer">
    <w:name w:val="footer"/>
    <w:basedOn w:val="Normal"/>
    <w:link w:val="FooterChar"/>
    <w:uiPriority w:val="99"/>
    <w:unhideWhenUsed/>
    <w:rsid w:val="00640295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640295"/>
    <w:rPr>
      <w:rFonts w:cs="Mangal"/>
      <w:color w:val="00000A"/>
      <w:szCs w:val="21"/>
    </w:rPr>
  </w:style>
  <w:style w:type="character" w:customStyle="1" w:styleId="Heading1Char">
    <w:name w:val="Heading 1 Char"/>
    <w:basedOn w:val="DefaultParagraphFont"/>
    <w:link w:val="Heading1"/>
    <w:rsid w:val="00B70EAF"/>
    <w:rPr>
      <w:rFonts w:ascii="Open Sans" w:eastAsiaTheme="majorEastAsia" w:hAnsi="Open Sans" w:cs="Mangal"/>
      <w:b/>
      <w:color w:val="E47911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D00F2B"/>
    <w:pPr>
      <w:widowControl/>
      <w:suppressAutoHyphens w:val="0"/>
      <w:spacing w:line="259" w:lineRule="auto"/>
      <w:outlineLvl w:val="9"/>
    </w:pPr>
    <w:rPr>
      <w:rFonts w:cstheme="majorBidi"/>
      <w:szCs w:val="32"/>
      <w:lang w:val="en-US" w:eastAsia="en-US"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00F2B"/>
    <w:pPr>
      <w:ind w:left="720"/>
      <w:contextualSpacing/>
    </w:pPr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00F2B"/>
    <w:pPr>
      <w:spacing w:after="100"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D00F2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818B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70EAF"/>
    <w:rPr>
      <w:rFonts w:ascii="Open Sans" w:eastAsiaTheme="majorEastAsia" w:hAnsi="Open Sans" w:cs="Mangal"/>
      <w:b/>
      <w:color w:val="444444"/>
      <w:sz w:val="28"/>
      <w:szCs w:val="23"/>
    </w:rPr>
  </w:style>
  <w:style w:type="paragraph" w:customStyle="1" w:styleId="Step">
    <w:name w:val="Step"/>
    <w:basedOn w:val="Normal"/>
    <w:link w:val="StepChar"/>
    <w:qFormat/>
    <w:rsid w:val="009D37B6"/>
    <w:pPr>
      <w:numPr>
        <w:numId w:val="19"/>
      </w:numPr>
    </w:pPr>
    <w:rPr>
      <w:rFonts w:ascii="Open Sans" w:hAnsi="Open Sans"/>
      <w:color w:val="404040" w:themeColor="text1" w:themeTint="BF"/>
      <w:sz w:val="22"/>
      <w:lang w:val="en-US"/>
    </w:rPr>
  </w:style>
  <w:style w:type="character" w:styleId="IntenseEmphasis">
    <w:name w:val="Intense Emphasis"/>
    <w:basedOn w:val="DefaultParagraphFont"/>
    <w:uiPriority w:val="21"/>
    <w:qFormat/>
    <w:rsid w:val="00C661BF"/>
    <w:rPr>
      <w:i/>
      <w:iCs/>
      <w:color w:val="5B9BD5" w:themeColor="accent1"/>
    </w:rPr>
  </w:style>
  <w:style w:type="character" w:customStyle="1" w:styleId="StepChar">
    <w:name w:val="Step Char"/>
    <w:basedOn w:val="DefaultParagraphFont"/>
    <w:link w:val="Step"/>
    <w:rsid w:val="00B61070"/>
    <w:rPr>
      <w:rFonts w:ascii="Open Sans" w:hAnsi="Open Sans"/>
      <w:color w:val="404040" w:themeColor="text1" w:themeTint="BF"/>
      <w:sz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86249"/>
    <w:pPr>
      <w:spacing w:after="100"/>
      <w:ind w:left="240"/>
    </w:pPr>
    <w:rPr>
      <w:rFonts w:cs="Mangal"/>
      <w:szCs w:val="21"/>
    </w:rPr>
  </w:style>
  <w:style w:type="character" w:customStyle="1" w:styleId="apple-converted-space">
    <w:name w:val="apple-converted-space"/>
    <w:basedOn w:val="DefaultParagraphFont"/>
    <w:rsid w:val="00B61070"/>
  </w:style>
  <w:style w:type="character" w:customStyle="1" w:styleId="guilabel">
    <w:name w:val="guilabel"/>
    <w:basedOn w:val="DefaultParagraphFont"/>
    <w:rsid w:val="00B61070"/>
  </w:style>
  <w:style w:type="paragraph" w:styleId="BalloonText">
    <w:name w:val="Balloon Text"/>
    <w:basedOn w:val="Normal"/>
    <w:link w:val="BalloonTextChar"/>
    <w:uiPriority w:val="99"/>
    <w:semiHidden/>
    <w:unhideWhenUsed/>
    <w:rsid w:val="006B5591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591"/>
    <w:rPr>
      <w:rFonts w:ascii="Segoe UI" w:hAnsi="Segoe UI" w:cs="Mangal"/>
      <w:color w:val="00000A"/>
      <w:sz w:val="18"/>
      <w:szCs w:val="16"/>
    </w:rPr>
  </w:style>
  <w:style w:type="paragraph" w:customStyle="1" w:styleId="Step2">
    <w:name w:val="Step 2"/>
    <w:basedOn w:val="ListParagraph"/>
    <w:link w:val="Step2Char"/>
    <w:qFormat/>
    <w:rsid w:val="00AA408A"/>
    <w:pPr>
      <w:numPr>
        <w:numId w:val="24"/>
      </w:numPr>
    </w:pPr>
    <w:rPr>
      <w:rFonts w:ascii="Open Sans" w:hAnsi="Open Sans"/>
      <w:color w:val="404040" w:themeColor="text1" w:themeTint="BF"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A408A"/>
    <w:rPr>
      <w:rFonts w:cs="Mangal"/>
      <w:color w:val="00000A"/>
      <w:szCs w:val="21"/>
    </w:rPr>
  </w:style>
  <w:style w:type="character" w:customStyle="1" w:styleId="Step2Char">
    <w:name w:val="Step 2 Char"/>
    <w:basedOn w:val="ListParagraphChar"/>
    <w:link w:val="Step2"/>
    <w:rsid w:val="00AA408A"/>
    <w:rPr>
      <w:rFonts w:ascii="Open Sans" w:hAnsi="Open Sans" w:cs="Mangal"/>
      <w:color w:val="404040" w:themeColor="text1" w:themeTint="BF"/>
      <w:sz w:val="22"/>
      <w:szCs w:val="22"/>
    </w:rPr>
  </w:style>
  <w:style w:type="paragraph" w:styleId="Revision">
    <w:name w:val="Revision"/>
    <w:hidden/>
    <w:uiPriority w:val="99"/>
    <w:semiHidden/>
    <w:rsid w:val="005C2F13"/>
    <w:rPr>
      <w:rFonts w:cs="Mangal"/>
      <w:color w:val="00000A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E37F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7F15"/>
    <w:rPr>
      <w:rFonts w:cs="Mangal"/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7F15"/>
    <w:rPr>
      <w:rFonts w:cs="Mangal"/>
      <w:color w:val="00000A"/>
      <w:sz w:val="20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7F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7F15"/>
    <w:rPr>
      <w:rFonts w:cs="Mangal"/>
      <w:b/>
      <w:bCs/>
      <w:color w:val="00000A"/>
      <w:sz w:val="20"/>
      <w:szCs w:val="18"/>
    </w:rPr>
  </w:style>
  <w:style w:type="paragraph" w:styleId="NoSpacing">
    <w:name w:val="No Spacing"/>
    <w:uiPriority w:val="1"/>
    <w:qFormat/>
    <w:rsid w:val="003B1F90"/>
    <w:pPr>
      <w:widowControl w:val="0"/>
      <w:suppressAutoHyphens/>
    </w:pPr>
    <w:rPr>
      <w:color w:val="00000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3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console.aws.amazon.com/ec2/" TargetMode="External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omments" Target="commen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ws.amazon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console.aws.amazon.com/ec2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aws.amazon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microsoft.com/office/2011/relationships/commentsExtended" Target="commentsExtended.xml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6C7551-47F0-4C4A-AF22-E721A1D3B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929</Words>
  <Characters>5299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Anjan Paul</dc:creator>
  <cp:lastModifiedBy>Abhinandan</cp:lastModifiedBy>
  <cp:revision>6</cp:revision>
  <cp:lastPrinted>2016-11-30T12:42:00Z</cp:lastPrinted>
  <dcterms:created xsi:type="dcterms:W3CDTF">2016-12-15T20:43:00Z</dcterms:created>
  <dcterms:modified xsi:type="dcterms:W3CDTF">2016-12-16T08:19:00Z</dcterms:modified>
  <dc:language>en-IN</dc:language>
</cp:coreProperties>
</file>