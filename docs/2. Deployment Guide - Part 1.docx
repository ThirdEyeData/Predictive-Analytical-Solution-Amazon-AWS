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7941A22" w14:textId="77777777" w:rsidR="00C32FD8" w:rsidRDefault="007276E7">
      <w:r>
        <w:t xml:space="preserve">                                                                         </w:t>
      </w:r>
    </w:p>
    <w:p w14:paraId="57BB3B21" w14:textId="77777777" w:rsidR="00C32FD8" w:rsidRDefault="007276E7">
      <w:pPr>
        <w:tabs>
          <w:tab w:val="left" w:pos="2355"/>
        </w:tabs>
      </w:pPr>
      <w:r>
        <w:tab/>
      </w:r>
    </w:p>
    <w:p w14:paraId="44D84458" w14:textId="77777777" w:rsidR="00C32FD8" w:rsidRDefault="00C32FD8"/>
    <w:p w14:paraId="37C2B844" w14:textId="77777777" w:rsidR="00C32FD8" w:rsidRDefault="00C32FD8"/>
    <w:p w14:paraId="4423C971" w14:textId="77777777" w:rsidR="005C673A" w:rsidRPr="00FD0AC4" w:rsidRDefault="007276E7" w:rsidP="00FD0AC4">
      <w:pPr>
        <w:ind w:left="3600"/>
      </w:pPr>
      <w:r>
        <w:t xml:space="preserve">       </w:t>
      </w:r>
      <w:r>
        <w:rPr>
          <w:noProof/>
        </w:rPr>
        <w:drawing>
          <wp:inline distT="0" distB="0" distL="0" distR="0" wp14:anchorId="4444E4D5" wp14:editId="220B8A16">
            <wp:extent cx="723900" cy="723900"/>
            <wp:effectExtent l="0" t="0" r="0" b="0"/>
            <wp:docPr id="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
                    <a:srcRect/>
                    <a:stretch>
                      <a:fillRect/>
                    </a:stretch>
                  </pic:blipFill>
                  <pic:spPr>
                    <a:xfrm>
                      <a:off x="0" y="0"/>
                      <a:ext cx="723900" cy="723900"/>
                    </a:xfrm>
                    <a:prstGeom prst="rect">
                      <a:avLst/>
                    </a:prstGeom>
                    <a:ln/>
                  </pic:spPr>
                </pic:pic>
              </a:graphicData>
            </a:graphic>
          </wp:inline>
        </w:drawing>
      </w:r>
    </w:p>
    <w:p w14:paraId="2BF3CB7E" w14:textId="77777777" w:rsidR="008B2762" w:rsidRPr="002A3779" w:rsidRDefault="008B2762" w:rsidP="008B2762">
      <w:pPr>
        <w:jc w:val="center"/>
        <w:rPr>
          <w:sz w:val="16"/>
        </w:rPr>
      </w:pPr>
      <w:r w:rsidRPr="002A3779">
        <w:rPr>
          <w:b/>
          <w:sz w:val="42"/>
          <w:szCs w:val="50"/>
        </w:rPr>
        <w:t xml:space="preserve">Running an Intelligent Analytical System on AWS </w:t>
      </w:r>
    </w:p>
    <w:p w14:paraId="42D279A3" w14:textId="77777777" w:rsidR="008B2762" w:rsidRDefault="008B2762" w:rsidP="008B2762">
      <w:pPr>
        <w:jc w:val="center"/>
        <w:rPr>
          <w:sz w:val="18"/>
        </w:rPr>
      </w:pPr>
      <w:r>
        <w:rPr>
          <w:b/>
          <w:sz w:val="36"/>
          <w:szCs w:val="42"/>
        </w:rPr>
        <w:t>Using AWS Services &amp; Solutions in AWS Marketplace</w:t>
      </w:r>
    </w:p>
    <w:p w14:paraId="1F914C64" w14:textId="77777777" w:rsidR="00E61290" w:rsidRPr="009D79C5" w:rsidRDefault="00E61290" w:rsidP="009D79C5">
      <w:pPr>
        <w:jc w:val="center"/>
        <w:rPr>
          <w:sz w:val="20"/>
        </w:rPr>
      </w:pPr>
    </w:p>
    <w:p w14:paraId="242C5A91" w14:textId="77777777" w:rsidR="00FD0AC4" w:rsidRDefault="00143030" w:rsidP="00FD0AC4">
      <w:pPr>
        <w:jc w:val="center"/>
        <w:rPr>
          <w:rFonts w:ascii="Open Sans" w:hAnsi="Open Sans" w:cs="Open Sans"/>
          <w:sz w:val="44"/>
          <w:szCs w:val="56"/>
        </w:rPr>
      </w:pPr>
      <w:r>
        <w:rPr>
          <w:rFonts w:ascii="Open Sans" w:hAnsi="Open Sans" w:cs="Open Sans"/>
          <w:sz w:val="44"/>
          <w:szCs w:val="56"/>
        </w:rPr>
        <w:t>Step-by-</w:t>
      </w:r>
      <w:r w:rsidR="00FD0AC4" w:rsidRPr="009D79C5">
        <w:rPr>
          <w:rFonts w:ascii="Open Sans" w:hAnsi="Open Sans" w:cs="Open Sans"/>
          <w:sz w:val="44"/>
          <w:szCs w:val="56"/>
        </w:rPr>
        <w:t>Step Deployment Guide</w:t>
      </w:r>
      <w:r w:rsidR="00FD0AC4">
        <w:rPr>
          <w:rFonts w:ascii="Open Sans" w:hAnsi="Open Sans" w:cs="Open Sans"/>
          <w:sz w:val="44"/>
          <w:szCs w:val="56"/>
        </w:rPr>
        <w:t xml:space="preserve"> – Part 1</w:t>
      </w:r>
    </w:p>
    <w:p w14:paraId="549B3608" w14:textId="77777777" w:rsidR="00C32FD8" w:rsidRDefault="00C32FD8"/>
    <w:p w14:paraId="6174A413" w14:textId="77777777" w:rsidR="00C32FD8" w:rsidRDefault="00C32FD8"/>
    <w:p w14:paraId="52C75E91" w14:textId="77777777" w:rsidR="00143030" w:rsidRDefault="00143030">
      <w:pPr>
        <w:rPr>
          <w:rFonts w:ascii="Open Sans" w:hAnsi="Open Sans"/>
          <w:b/>
          <w:color w:val="E47911"/>
          <w:sz w:val="32"/>
          <w:szCs w:val="32"/>
        </w:rPr>
      </w:pPr>
      <w:bookmarkStart w:id="0" w:name="_Toc466329029"/>
      <w:bookmarkStart w:id="1" w:name="_Toc466379758"/>
      <w:bookmarkStart w:id="2" w:name="_Toc468290048"/>
      <w:r>
        <w:br w:type="page"/>
      </w:r>
    </w:p>
    <w:p w14:paraId="50B67DFD" w14:textId="77777777" w:rsidR="00A71163" w:rsidRPr="00A71163" w:rsidRDefault="00A71163" w:rsidP="00A71163">
      <w:pPr>
        <w:keepNext/>
        <w:keepLines/>
        <w:spacing w:before="240" w:after="0"/>
        <w:outlineLvl w:val="0"/>
        <w:rPr>
          <w:ins w:id="3" w:author="Kathryn Gillett" w:date="2016-12-15T14:48:00Z"/>
          <w:color w:val="CC6600"/>
          <w:sz w:val="32"/>
          <w:szCs w:val="32"/>
        </w:rPr>
      </w:pPr>
      <w:bookmarkStart w:id="4" w:name="_Toc466323839"/>
      <w:bookmarkStart w:id="5" w:name="_Toc466324275"/>
      <w:bookmarkStart w:id="6" w:name="_Toc468267341"/>
      <w:bookmarkStart w:id="7" w:name="_Toc468268833"/>
      <w:bookmarkEnd w:id="0"/>
      <w:bookmarkEnd w:id="1"/>
      <w:bookmarkEnd w:id="2"/>
      <w:ins w:id="8" w:author="Kathryn Gillett" w:date="2016-12-15T14:48:00Z">
        <w:r w:rsidRPr="00A71163">
          <w:rPr>
            <w:color w:val="CC6600"/>
            <w:sz w:val="32"/>
            <w:szCs w:val="32"/>
          </w:rPr>
          <w:lastRenderedPageBreak/>
          <w:t>Disclaimer:</w:t>
        </w:r>
        <w:bookmarkEnd w:id="4"/>
        <w:bookmarkEnd w:id="5"/>
        <w:bookmarkEnd w:id="6"/>
        <w:bookmarkEnd w:id="7"/>
      </w:ins>
    </w:p>
    <w:p w14:paraId="040C3AD7" w14:textId="77777777" w:rsidR="00A71163" w:rsidRPr="00A71163" w:rsidRDefault="00A71163" w:rsidP="00A71163">
      <w:pPr>
        <w:rPr>
          <w:ins w:id="9" w:author="Kathryn Gillett" w:date="2016-12-15T14:48:00Z"/>
        </w:rPr>
      </w:pPr>
    </w:p>
    <w:p w14:paraId="6439FB1B" w14:textId="77777777" w:rsidR="00A71163" w:rsidRPr="00A71163" w:rsidRDefault="00A71163" w:rsidP="00A71163">
      <w:pPr>
        <w:numPr>
          <w:ilvl w:val="0"/>
          <w:numId w:val="34"/>
        </w:numPr>
        <w:spacing w:after="0" w:line="276" w:lineRule="auto"/>
        <w:ind w:hanging="360"/>
        <w:contextualSpacing/>
        <w:rPr>
          <w:ins w:id="10" w:author="Kathryn Gillett" w:date="2016-12-15T14:48:00Z"/>
          <w:rFonts w:ascii="Open Sans" w:eastAsia="Open Sans" w:hAnsi="Open Sans" w:cs="Open Sans"/>
          <w:color w:val="404040"/>
          <w:sz w:val="24"/>
          <w:szCs w:val="24"/>
        </w:rPr>
      </w:pPr>
      <w:ins w:id="11" w:author="Kathryn Gillett" w:date="2016-12-15T14:48:00Z">
        <w:r w:rsidRPr="00A71163">
          <w:rPr>
            <w:rFonts w:ascii="Open Sans" w:eastAsia="Open Sans" w:hAnsi="Open Sans" w:cs="Open Sans"/>
            <w:color w:val="404040"/>
            <w:sz w:val="24"/>
            <w:szCs w:val="24"/>
          </w:rPr>
          <w:t xml:space="preserve">The AWS Marketplace Fusion Solution showcased in this document is solely meant as a tutorial, </w:t>
        </w:r>
        <w:r w:rsidRPr="00A71163">
          <w:rPr>
            <w:rFonts w:ascii="Open Sans" w:eastAsia="Open Sans" w:hAnsi="Open Sans" w:cs="Open Sans"/>
            <w:i/>
            <w:color w:val="404040"/>
            <w:sz w:val="24"/>
            <w:szCs w:val="24"/>
          </w:rPr>
          <w:t>but with given additional customizations, it can be used for production use cases</w:t>
        </w:r>
        <w:r w:rsidRPr="00A71163">
          <w:rPr>
            <w:rFonts w:ascii="Open Sans" w:eastAsia="Open Sans" w:hAnsi="Open Sans" w:cs="Open Sans"/>
            <w:color w:val="404040"/>
            <w:sz w:val="24"/>
            <w:szCs w:val="24"/>
          </w:rPr>
          <w:t>.</w:t>
        </w:r>
      </w:ins>
    </w:p>
    <w:p w14:paraId="1F633312" w14:textId="77777777" w:rsidR="00A71163" w:rsidRPr="00A71163" w:rsidRDefault="00A71163" w:rsidP="00A71163">
      <w:pPr>
        <w:numPr>
          <w:ilvl w:val="0"/>
          <w:numId w:val="34"/>
        </w:numPr>
        <w:spacing w:after="0" w:line="276" w:lineRule="auto"/>
        <w:ind w:hanging="360"/>
        <w:contextualSpacing/>
        <w:rPr>
          <w:ins w:id="12" w:author="Kathryn Gillett" w:date="2016-12-15T14:48:00Z"/>
          <w:rFonts w:ascii="Open Sans" w:eastAsia="Open Sans" w:hAnsi="Open Sans" w:cs="Open Sans"/>
          <w:color w:val="404040"/>
          <w:sz w:val="24"/>
          <w:szCs w:val="24"/>
        </w:rPr>
      </w:pPr>
      <w:ins w:id="13" w:author="Kathryn Gillett" w:date="2016-12-15T14:48:00Z">
        <w:r w:rsidRPr="00A71163">
          <w:rPr>
            <w:rFonts w:ascii="Open Sans" w:eastAsia="Open Sans" w:hAnsi="Open Sans" w:cs="Open Sans"/>
            <w:color w:val="404040"/>
            <w:sz w:val="24"/>
            <w:szCs w:val="24"/>
          </w:rPr>
          <w:t xml:space="preserve">Technologies used in this Solution can be replaced by other equivalent technologies as needed for business reasons. </w:t>
        </w:r>
      </w:ins>
    </w:p>
    <w:p w14:paraId="3BAB0179" w14:textId="77777777" w:rsidR="00A71163" w:rsidRPr="00A71163" w:rsidRDefault="00A71163" w:rsidP="00A71163">
      <w:pPr>
        <w:numPr>
          <w:ilvl w:val="0"/>
          <w:numId w:val="34"/>
        </w:numPr>
        <w:spacing w:after="0" w:line="276" w:lineRule="auto"/>
        <w:ind w:hanging="360"/>
        <w:contextualSpacing/>
        <w:rPr>
          <w:ins w:id="14" w:author="Kathryn Gillett" w:date="2016-12-15T14:48:00Z"/>
          <w:rFonts w:ascii="Open Sans" w:eastAsia="Open Sans" w:hAnsi="Open Sans" w:cs="Open Sans"/>
          <w:color w:val="404040"/>
        </w:rPr>
      </w:pPr>
      <w:ins w:id="15" w:author="Kathryn Gillett" w:date="2016-12-15T14:48:00Z">
        <w:r w:rsidRPr="00A71163">
          <w:rPr>
            <w:rFonts w:ascii="Open Sans" w:eastAsia="Open Sans" w:hAnsi="Open Sans" w:cs="Open Sans"/>
            <w:color w:val="404040"/>
            <w:sz w:val="24"/>
            <w:szCs w:val="24"/>
          </w:rPr>
          <w:t xml:space="preserve">All data used in this Solution is machine generated and fictitious. </w:t>
        </w:r>
      </w:ins>
    </w:p>
    <w:p w14:paraId="2A6440D2" w14:textId="6EFD1FE9" w:rsidR="00A71163" w:rsidRPr="00A71163" w:rsidRDefault="00A71163" w:rsidP="00A71163">
      <w:pPr>
        <w:numPr>
          <w:ilvl w:val="0"/>
          <w:numId w:val="34"/>
        </w:numPr>
        <w:spacing w:after="0" w:line="276" w:lineRule="auto"/>
        <w:ind w:hanging="360"/>
        <w:contextualSpacing/>
        <w:rPr>
          <w:ins w:id="16" w:author="Kathryn Gillett" w:date="2016-12-15T14:48:00Z"/>
          <w:rFonts w:ascii="Open Sans" w:eastAsia="Open Sans" w:hAnsi="Open Sans" w:cs="Open Sans"/>
          <w:color w:val="404040"/>
        </w:rPr>
      </w:pPr>
      <w:ins w:id="17" w:author="Kathryn Gillett" w:date="2016-12-15T14:48:00Z">
        <w:r>
          <w:rPr>
            <w:rFonts w:ascii="Open Sans" w:eastAsia="Open Sans" w:hAnsi="Open Sans" w:cs="Open Sans"/>
            <w:color w:val="404040"/>
            <w:sz w:val="24"/>
            <w:szCs w:val="24"/>
          </w:rPr>
          <w:t>For setting up th</w:t>
        </w:r>
      </w:ins>
      <w:ins w:id="18" w:author="Kathryn Gillett" w:date="2016-12-15T14:49:00Z">
        <w:r>
          <w:rPr>
            <w:rFonts w:ascii="Open Sans" w:eastAsia="Open Sans" w:hAnsi="Open Sans" w:cs="Open Sans"/>
            <w:color w:val="404040"/>
            <w:sz w:val="24"/>
            <w:szCs w:val="24"/>
          </w:rPr>
          <w:t>is</w:t>
        </w:r>
      </w:ins>
      <w:ins w:id="19" w:author="Kathryn Gillett" w:date="2016-12-15T14:48:00Z">
        <w:r w:rsidRPr="00A71163">
          <w:rPr>
            <w:rFonts w:ascii="Open Sans" w:eastAsia="Open Sans" w:hAnsi="Open Sans" w:cs="Open Sans"/>
            <w:color w:val="404040"/>
            <w:sz w:val="24"/>
            <w:szCs w:val="24"/>
          </w:rPr>
          <w:t xml:space="preserve"> AWS Marketplace Fusion Solution, prior knowledge of the technologies used in the Solution and familiarity with Amazon AWS Cloud is recommended.</w:t>
        </w:r>
      </w:ins>
    </w:p>
    <w:p w14:paraId="6317852A" w14:textId="77777777" w:rsidR="00A71163" w:rsidRPr="00A71163" w:rsidRDefault="00A71163" w:rsidP="00A71163">
      <w:pPr>
        <w:numPr>
          <w:ilvl w:val="0"/>
          <w:numId w:val="34"/>
        </w:numPr>
        <w:spacing w:after="0" w:line="276" w:lineRule="auto"/>
        <w:ind w:hanging="360"/>
        <w:contextualSpacing/>
        <w:rPr>
          <w:ins w:id="20" w:author="Kathryn Gillett" w:date="2016-12-15T14:48:00Z"/>
          <w:rFonts w:ascii="Open Sans" w:eastAsia="Open Sans" w:hAnsi="Open Sans" w:cs="Open Sans"/>
          <w:color w:val="404040"/>
        </w:rPr>
      </w:pPr>
      <w:ins w:id="21" w:author="Kathryn Gillett" w:date="2016-12-15T14:48:00Z">
        <w:r w:rsidRPr="00A71163">
          <w:rPr>
            <w:rFonts w:ascii="Open Sans" w:eastAsia="Open Sans" w:hAnsi="Open Sans" w:cs="Open Sans"/>
            <w:color w:val="404040"/>
            <w:sz w:val="24"/>
            <w:szCs w:val="24"/>
          </w:rPr>
          <w:t xml:space="preserve">For most of the components, we used the region </w:t>
        </w:r>
        <w:r w:rsidRPr="00A71163">
          <w:rPr>
            <w:rFonts w:ascii="Open Sans" w:eastAsia="Open Sans" w:hAnsi="Open Sans" w:cs="Open Sans"/>
            <w:b/>
            <w:color w:val="404040"/>
            <w:sz w:val="24"/>
            <w:szCs w:val="24"/>
          </w:rPr>
          <w:t>US West (Oregon)</w:t>
        </w:r>
        <w:r w:rsidRPr="00A71163">
          <w:rPr>
            <w:rFonts w:ascii="Open Sans" w:eastAsia="Open Sans" w:hAnsi="Open Sans" w:cs="Open Sans"/>
            <w:color w:val="404040"/>
            <w:sz w:val="24"/>
            <w:szCs w:val="24"/>
          </w:rPr>
          <w:t>, but you can change it as per your choice.</w:t>
        </w:r>
      </w:ins>
    </w:p>
    <w:p w14:paraId="185C8409" w14:textId="77777777" w:rsidR="00A71163" w:rsidRPr="00A71163" w:rsidRDefault="00A71163" w:rsidP="00A71163">
      <w:pPr>
        <w:rPr>
          <w:ins w:id="22" w:author="Kathryn Gillett" w:date="2016-12-15T14:48:00Z"/>
        </w:rPr>
      </w:pPr>
    </w:p>
    <w:p w14:paraId="0F100492" w14:textId="77777777" w:rsidR="00FF3284" w:rsidRDefault="00FF3284"/>
    <w:p w14:paraId="748C0BCF" w14:textId="77777777" w:rsidR="00FF3284" w:rsidRDefault="00FF3284"/>
    <w:p w14:paraId="3BADFBEF" w14:textId="77777777" w:rsidR="00143030" w:rsidRDefault="00143030">
      <w:r>
        <w:br w:type="page"/>
      </w:r>
    </w:p>
    <w:p w14:paraId="1CA6E3DB" w14:textId="77777777" w:rsidR="00FF3284" w:rsidRDefault="00FF3284"/>
    <w:bookmarkStart w:id="23" w:name="_gjdgxs" w:colFirst="0" w:colLast="0" w:displacedByCustomXml="next"/>
    <w:bookmarkEnd w:id="23" w:displacedByCustomXml="next"/>
    <w:sdt>
      <w:sdtPr>
        <w:rPr>
          <w:rFonts w:ascii="Open Sans" w:eastAsia="Calibri" w:hAnsi="Open Sans" w:cs="Calibri"/>
          <w:color w:val="000000"/>
          <w:sz w:val="24"/>
          <w:szCs w:val="24"/>
        </w:rPr>
        <w:id w:val="-1026710004"/>
        <w:docPartObj>
          <w:docPartGallery w:val="Table of Contents"/>
          <w:docPartUnique/>
        </w:docPartObj>
      </w:sdtPr>
      <w:sdtEndPr>
        <w:rPr>
          <w:bCs/>
          <w:noProof/>
        </w:rPr>
      </w:sdtEndPr>
      <w:sdtContent>
        <w:p w14:paraId="49800ED7" w14:textId="77777777" w:rsidR="001F1322" w:rsidRPr="00FF3284" w:rsidRDefault="000A6013" w:rsidP="000A6013">
          <w:pPr>
            <w:pStyle w:val="TOCHeading"/>
            <w:jc w:val="center"/>
            <w:rPr>
              <w:rFonts w:ascii="Open Sans" w:hAnsi="Open Sans"/>
              <w:b/>
              <w:color w:val="CC6600"/>
              <w:sz w:val="28"/>
              <w:szCs w:val="24"/>
            </w:rPr>
          </w:pPr>
          <w:r w:rsidRPr="00FF3284">
            <w:rPr>
              <w:rFonts w:ascii="Open Sans" w:hAnsi="Open Sans"/>
              <w:b/>
              <w:color w:val="CC6600"/>
              <w:sz w:val="28"/>
              <w:szCs w:val="24"/>
            </w:rPr>
            <w:t>Table of</w:t>
          </w:r>
          <w:r w:rsidRPr="00FF3284">
            <w:rPr>
              <w:rFonts w:ascii="Open Sans" w:eastAsia="Calibri" w:hAnsi="Open Sans" w:cs="Calibri"/>
              <w:b/>
              <w:color w:val="CC6600"/>
              <w:sz w:val="28"/>
              <w:szCs w:val="24"/>
            </w:rPr>
            <w:t xml:space="preserve"> </w:t>
          </w:r>
          <w:r w:rsidR="001F1322" w:rsidRPr="00FF3284">
            <w:rPr>
              <w:rFonts w:ascii="Open Sans" w:hAnsi="Open Sans"/>
              <w:b/>
              <w:color w:val="CC6600"/>
              <w:sz w:val="28"/>
              <w:szCs w:val="24"/>
            </w:rPr>
            <w:t>Contents</w:t>
          </w:r>
        </w:p>
        <w:p w14:paraId="50C6367B" w14:textId="77777777" w:rsidR="00984642" w:rsidRDefault="001F1322">
          <w:pPr>
            <w:pStyle w:val="TOC1"/>
            <w:tabs>
              <w:tab w:val="right" w:leader="dot" w:pos="9350"/>
            </w:tabs>
            <w:rPr>
              <w:rFonts w:asciiTheme="minorHAnsi" w:eastAsiaTheme="minorEastAsia" w:hAnsiTheme="minorHAnsi" w:cstheme="minorBidi"/>
              <w:noProof/>
              <w:color w:val="auto"/>
            </w:rPr>
          </w:pPr>
          <w:r w:rsidRPr="00511F60">
            <w:rPr>
              <w:rFonts w:ascii="Open Sans" w:hAnsi="Open Sans"/>
              <w:sz w:val="24"/>
              <w:szCs w:val="24"/>
            </w:rPr>
            <w:fldChar w:fldCharType="begin"/>
          </w:r>
          <w:r w:rsidRPr="00511F60">
            <w:rPr>
              <w:rFonts w:ascii="Open Sans" w:hAnsi="Open Sans"/>
              <w:sz w:val="24"/>
              <w:szCs w:val="24"/>
            </w:rPr>
            <w:instrText xml:space="preserve"> TOC \o "1-3" \h \z \u </w:instrText>
          </w:r>
          <w:r w:rsidRPr="00511F60">
            <w:rPr>
              <w:rFonts w:ascii="Open Sans" w:hAnsi="Open Sans"/>
              <w:sz w:val="24"/>
              <w:szCs w:val="24"/>
            </w:rPr>
            <w:fldChar w:fldCharType="separate"/>
          </w:r>
        </w:p>
        <w:p w14:paraId="5F24E77F" w14:textId="77777777" w:rsidR="00984642" w:rsidRDefault="00146C3B">
          <w:pPr>
            <w:pStyle w:val="TOC1"/>
            <w:tabs>
              <w:tab w:val="left" w:pos="440"/>
              <w:tab w:val="right" w:leader="dot" w:pos="9350"/>
            </w:tabs>
            <w:rPr>
              <w:rFonts w:asciiTheme="minorHAnsi" w:eastAsiaTheme="minorEastAsia" w:hAnsiTheme="minorHAnsi" w:cstheme="minorBidi"/>
              <w:noProof/>
              <w:color w:val="auto"/>
            </w:rPr>
          </w:pPr>
          <w:hyperlink w:anchor="_Toc468290049" w:history="1">
            <w:r w:rsidR="00984642" w:rsidRPr="00757301">
              <w:rPr>
                <w:rStyle w:val="Hyperlink"/>
                <w:noProof/>
              </w:rPr>
              <w:t>1.</w:t>
            </w:r>
            <w:r w:rsidR="00984642">
              <w:rPr>
                <w:rFonts w:asciiTheme="minorHAnsi" w:eastAsiaTheme="minorEastAsia" w:hAnsiTheme="minorHAnsi" w:cstheme="minorBidi"/>
                <w:noProof/>
                <w:color w:val="auto"/>
              </w:rPr>
              <w:tab/>
            </w:r>
            <w:r w:rsidR="00984642" w:rsidRPr="00757301">
              <w:rPr>
                <w:rStyle w:val="Hyperlink"/>
                <w:noProof/>
              </w:rPr>
              <w:t>Introduction</w:t>
            </w:r>
            <w:r w:rsidR="00984642">
              <w:rPr>
                <w:noProof/>
                <w:webHidden/>
              </w:rPr>
              <w:tab/>
            </w:r>
            <w:r w:rsidR="00984642">
              <w:rPr>
                <w:noProof/>
                <w:webHidden/>
              </w:rPr>
              <w:fldChar w:fldCharType="begin"/>
            </w:r>
            <w:r w:rsidR="00984642">
              <w:rPr>
                <w:noProof/>
                <w:webHidden/>
              </w:rPr>
              <w:instrText xml:space="preserve"> PAGEREF _Toc468290049 \h </w:instrText>
            </w:r>
            <w:r w:rsidR="00984642">
              <w:rPr>
                <w:noProof/>
                <w:webHidden/>
              </w:rPr>
            </w:r>
            <w:r w:rsidR="00984642">
              <w:rPr>
                <w:noProof/>
                <w:webHidden/>
              </w:rPr>
              <w:fldChar w:fldCharType="separate"/>
            </w:r>
            <w:r w:rsidR="00DE69EF">
              <w:rPr>
                <w:noProof/>
                <w:webHidden/>
              </w:rPr>
              <w:t>4</w:t>
            </w:r>
            <w:r w:rsidR="00984642">
              <w:rPr>
                <w:noProof/>
                <w:webHidden/>
              </w:rPr>
              <w:fldChar w:fldCharType="end"/>
            </w:r>
          </w:hyperlink>
        </w:p>
        <w:p w14:paraId="25D1D2AC" w14:textId="77777777" w:rsidR="00984642" w:rsidRDefault="00146C3B">
          <w:pPr>
            <w:pStyle w:val="TOC1"/>
            <w:tabs>
              <w:tab w:val="left" w:pos="440"/>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"_Toc468290050" </w:instrText>
          </w:r>
          <w:r>
            <w:rPr>
              <w:noProof/>
            </w:rPr>
            <w:fldChar w:fldCharType="separate"/>
          </w:r>
          <w:r w:rsidR="00984642" w:rsidRPr="00757301">
            <w:rPr>
              <w:rStyle w:val="Hyperlink"/>
              <w:noProof/>
            </w:rPr>
            <w:t>2.</w:t>
          </w:r>
          <w:r w:rsidR="00984642">
            <w:rPr>
              <w:rFonts w:asciiTheme="minorHAnsi" w:eastAsiaTheme="minorEastAsia" w:hAnsiTheme="minorHAnsi" w:cstheme="minorBidi"/>
              <w:noProof/>
              <w:color w:val="auto"/>
            </w:rPr>
            <w:tab/>
          </w:r>
          <w:r w:rsidR="00984642" w:rsidRPr="00757301">
            <w:rPr>
              <w:rStyle w:val="Hyperlink"/>
              <w:noProof/>
            </w:rPr>
            <w:t>Business Use Case</w:t>
          </w:r>
          <w:r w:rsidR="00984642">
            <w:rPr>
              <w:noProof/>
              <w:webHidden/>
            </w:rPr>
            <w:tab/>
          </w:r>
          <w:r w:rsidR="00984642">
            <w:rPr>
              <w:noProof/>
              <w:webHidden/>
            </w:rPr>
            <w:fldChar w:fldCharType="begin"/>
          </w:r>
          <w:r w:rsidR="00984642">
            <w:rPr>
              <w:noProof/>
              <w:webHidden/>
            </w:rPr>
            <w:instrText xml:space="preserve"> PAGEREF _Toc468290050 \h </w:instrText>
          </w:r>
          <w:r w:rsidR="00984642">
            <w:rPr>
              <w:noProof/>
              <w:webHidden/>
            </w:rPr>
          </w:r>
          <w:r w:rsidR="00984642">
            <w:rPr>
              <w:noProof/>
              <w:webHidden/>
            </w:rPr>
            <w:fldChar w:fldCharType="separate"/>
          </w:r>
          <w:ins w:id="24" w:author="Abhinandan" w:date="2016-12-16T15:46:00Z">
            <w:r w:rsidR="00DE69EF">
              <w:rPr>
                <w:noProof/>
                <w:webHidden/>
              </w:rPr>
              <w:t>8</w:t>
            </w:r>
          </w:ins>
          <w:del w:id="25" w:author="Abhinandan" w:date="2016-12-16T15:46:00Z">
            <w:r w:rsidR="00590244" w:rsidDel="00DE69EF">
              <w:rPr>
                <w:noProof/>
                <w:webHidden/>
              </w:rPr>
              <w:delText>6</w:delText>
            </w:r>
          </w:del>
          <w:r w:rsidR="00984642">
            <w:rPr>
              <w:noProof/>
              <w:webHidden/>
            </w:rPr>
            <w:fldChar w:fldCharType="end"/>
          </w:r>
          <w:r>
            <w:rPr>
              <w:noProof/>
            </w:rPr>
            <w:fldChar w:fldCharType="end"/>
          </w:r>
        </w:p>
        <w:p w14:paraId="7D8BDAA9" w14:textId="77777777" w:rsidR="00984642" w:rsidRDefault="00146C3B">
          <w:pPr>
            <w:pStyle w:val="TOC1"/>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"_Toc468290051" </w:instrText>
          </w:r>
          <w:r>
            <w:rPr>
              <w:noProof/>
            </w:rPr>
            <w:fldChar w:fldCharType="separate"/>
          </w:r>
          <w:r w:rsidR="00984642" w:rsidRPr="00757301">
            <w:rPr>
              <w:rStyle w:val="Hyperlink"/>
              <w:noProof/>
            </w:rPr>
            <w:t>3. Audience</w:t>
          </w:r>
          <w:r w:rsidR="00984642">
            <w:rPr>
              <w:noProof/>
              <w:webHidden/>
            </w:rPr>
            <w:tab/>
          </w:r>
          <w:r w:rsidR="00984642">
            <w:rPr>
              <w:noProof/>
              <w:webHidden/>
            </w:rPr>
            <w:fldChar w:fldCharType="begin"/>
          </w:r>
          <w:r w:rsidR="00984642">
            <w:rPr>
              <w:noProof/>
              <w:webHidden/>
            </w:rPr>
            <w:instrText xml:space="preserve"> PAGEREF _Toc468290051 \h </w:instrText>
          </w:r>
          <w:r w:rsidR="00984642">
            <w:rPr>
              <w:noProof/>
              <w:webHidden/>
            </w:rPr>
          </w:r>
          <w:r w:rsidR="00984642">
            <w:rPr>
              <w:noProof/>
              <w:webHidden/>
            </w:rPr>
            <w:fldChar w:fldCharType="separate"/>
          </w:r>
          <w:ins w:id="26" w:author="Abhinandan" w:date="2016-12-16T15:46:00Z">
            <w:r w:rsidR="00DE69EF">
              <w:rPr>
                <w:noProof/>
                <w:webHidden/>
              </w:rPr>
              <w:t>9</w:t>
            </w:r>
          </w:ins>
          <w:del w:id="27" w:author="Abhinandan" w:date="2016-12-16T15:46:00Z">
            <w:r w:rsidR="00590244" w:rsidDel="00DE69EF">
              <w:rPr>
                <w:noProof/>
                <w:webHidden/>
              </w:rPr>
              <w:delText>7</w:delText>
            </w:r>
          </w:del>
          <w:r w:rsidR="00984642">
            <w:rPr>
              <w:noProof/>
              <w:webHidden/>
            </w:rPr>
            <w:fldChar w:fldCharType="end"/>
          </w:r>
          <w:r>
            <w:rPr>
              <w:noProof/>
            </w:rPr>
            <w:fldChar w:fldCharType="end"/>
          </w:r>
        </w:p>
        <w:p w14:paraId="79507EDA" w14:textId="77777777" w:rsidR="00984642" w:rsidRDefault="00146C3B">
          <w:pPr>
            <w:pStyle w:val="TOC1"/>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"_Toc468290052" </w:instrText>
          </w:r>
          <w:r>
            <w:rPr>
              <w:noProof/>
            </w:rPr>
            <w:fldChar w:fldCharType="separate"/>
          </w:r>
          <w:r w:rsidR="00984642" w:rsidRPr="00757301">
            <w:rPr>
              <w:rStyle w:val="Hyperlink"/>
              <w:noProof/>
            </w:rPr>
            <w:t>4. Step by Step Deployment Guide</w:t>
          </w:r>
          <w:r w:rsidR="00984642">
            <w:rPr>
              <w:noProof/>
              <w:webHidden/>
            </w:rPr>
            <w:tab/>
          </w:r>
          <w:r w:rsidR="00984642">
            <w:rPr>
              <w:noProof/>
              <w:webHidden/>
            </w:rPr>
            <w:fldChar w:fldCharType="begin"/>
          </w:r>
          <w:r w:rsidR="00984642">
            <w:rPr>
              <w:noProof/>
              <w:webHidden/>
            </w:rPr>
            <w:instrText xml:space="preserve"> PAGEREF _Toc468290052 \h </w:instrText>
          </w:r>
          <w:r w:rsidR="00984642">
            <w:rPr>
              <w:noProof/>
              <w:webHidden/>
            </w:rPr>
          </w:r>
          <w:r w:rsidR="00984642">
            <w:rPr>
              <w:noProof/>
              <w:webHidden/>
            </w:rPr>
            <w:fldChar w:fldCharType="separate"/>
          </w:r>
          <w:ins w:id="28" w:author="Abhinandan" w:date="2016-12-16T15:46:00Z">
            <w:r w:rsidR="00DE69EF">
              <w:rPr>
                <w:noProof/>
                <w:webHidden/>
              </w:rPr>
              <w:t>10</w:t>
            </w:r>
          </w:ins>
          <w:del w:id="29" w:author="Abhinandan" w:date="2016-12-16T15:46:00Z">
            <w:r w:rsidR="00590244" w:rsidDel="00DE69EF">
              <w:rPr>
                <w:noProof/>
                <w:webHidden/>
              </w:rPr>
              <w:delText>8</w:delText>
            </w:r>
          </w:del>
          <w:r w:rsidR="00984642">
            <w:rPr>
              <w:noProof/>
              <w:webHidden/>
            </w:rPr>
            <w:fldChar w:fldCharType="end"/>
          </w:r>
          <w:r>
            <w:rPr>
              <w:noProof/>
            </w:rPr>
            <w:fldChar w:fldCharType="end"/>
          </w:r>
        </w:p>
        <w:p w14:paraId="201F5BF8" w14:textId="77777777" w:rsidR="00984642" w:rsidRDefault="00146C3B">
          <w:pPr>
            <w:pStyle w:val="TOC2"/>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"_Toc468290053" </w:instrText>
          </w:r>
          <w:r>
            <w:rPr>
              <w:noProof/>
            </w:rPr>
            <w:fldChar w:fldCharType="separate"/>
          </w:r>
          <w:r w:rsidR="00984642" w:rsidRPr="00757301">
            <w:rPr>
              <w:rStyle w:val="Hyperlink"/>
              <w:noProof/>
            </w:rPr>
            <w:t>4.1. Setup VPC (Virtual Private Cloud)</w:t>
          </w:r>
          <w:r w:rsidR="00984642">
            <w:rPr>
              <w:noProof/>
              <w:webHidden/>
            </w:rPr>
            <w:tab/>
          </w:r>
          <w:r w:rsidR="00984642">
            <w:rPr>
              <w:noProof/>
              <w:webHidden/>
            </w:rPr>
            <w:fldChar w:fldCharType="begin"/>
          </w:r>
          <w:r w:rsidR="00984642">
            <w:rPr>
              <w:noProof/>
              <w:webHidden/>
            </w:rPr>
            <w:instrText xml:space="preserve"> PAGEREF _Toc468290053 \h </w:instrText>
          </w:r>
          <w:r w:rsidR="00984642">
            <w:rPr>
              <w:noProof/>
              <w:webHidden/>
            </w:rPr>
          </w:r>
          <w:r w:rsidR="00984642">
            <w:rPr>
              <w:noProof/>
              <w:webHidden/>
            </w:rPr>
            <w:fldChar w:fldCharType="separate"/>
          </w:r>
          <w:ins w:id="30" w:author="Abhinandan" w:date="2016-12-16T15:46:00Z">
            <w:r w:rsidR="00DE69EF">
              <w:rPr>
                <w:noProof/>
                <w:webHidden/>
              </w:rPr>
              <w:t>12</w:t>
            </w:r>
          </w:ins>
          <w:del w:id="31" w:author="Abhinandan" w:date="2016-12-16T15:46:00Z">
            <w:r w:rsidR="00590244" w:rsidDel="00DE69EF">
              <w:rPr>
                <w:noProof/>
                <w:webHidden/>
              </w:rPr>
              <w:delText>10</w:delText>
            </w:r>
          </w:del>
          <w:r w:rsidR="00984642">
            <w:rPr>
              <w:noProof/>
              <w:webHidden/>
            </w:rPr>
            <w:fldChar w:fldCharType="end"/>
          </w:r>
          <w:r>
            <w:rPr>
              <w:noProof/>
            </w:rPr>
            <w:fldChar w:fldCharType="end"/>
          </w:r>
        </w:p>
        <w:p w14:paraId="6E180CC9" w14:textId="77777777" w:rsidR="00984642" w:rsidRDefault="00146C3B">
          <w:pPr>
            <w:pStyle w:val="TOC2"/>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"_Toc468290054" </w:instrText>
          </w:r>
          <w:r>
            <w:rPr>
              <w:noProof/>
            </w:rPr>
            <w:fldChar w:fldCharType="separate"/>
          </w:r>
          <w:r w:rsidR="00984642" w:rsidRPr="00757301">
            <w:rPr>
              <w:rStyle w:val="Hyperlink"/>
              <w:noProof/>
            </w:rPr>
            <w:t>4.2. Storage setup using SoftNAS (B)</w:t>
          </w:r>
          <w:r w:rsidR="00984642">
            <w:rPr>
              <w:noProof/>
              <w:webHidden/>
            </w:rPr>
            <w:tab/>
          </w:r>
          <w:r w:rsidR="00984642">
            <w:rPr>
              <w:noProof/>
              <w:webHidden/>
            </w:rPr>
            <w:fldChar w:fldCharType="begin"/>
          </w:r>
          <w:r w:rsidR="00984642">
            <w:rPr>
              <w:noProof/>
              <w:webHidden/>
            </w:rPr>
            <w:instrText xml:space="preserve"> PAGEREF _Toc468290054 \h </w:instrText>
          </w:r>
          <w:r w:rsidR="00984642">
            <w:rPr>
              <w:noProof/>
              <w:webHidden/>
            </w:rPr>
          </w:r>
          <w:r w:rsidR="00984642">
            <w:rPr>
              <w:noProof/>
              <w:webHidden/>
            </w:rPr>
            <w:fldChar w:fldCharType="separate"/>
          </w:r>
          <w:ins w:id="32" w:author="Abhinandan" w:date="2016-12-16T15:46:00Z">
            <w:r w:rsidR="00DE69EF">
              <w:rPr>
                <w:noProof/>
                <w:webHidden/>
              </w:rPr>
              <w:t>15</w:t>
            </w:r>
          </w:ins>
          <w:del w:id="33" w:author="Abhinandan" w:date="2016-12-16T15:46:00Z">
            <w:r w:rsidR="00590244" w:rsidDel="00DE69EF">
              <w:rPr>
                <w:noProof/>
                <w:webHidden/>
              </w:rPr>
              <w:delText>10</w:delText>
            </w:r>
          </w:del>
          <w:r w:rsidR="00984642">
            <w:rPr>
              <w:noProof/>
              <w:webHidden/>
            </w:rPr>
            <w:fldChar w:fldCharType="end"/>
          </w:r>
          <w:r>
            <w:rPr>
              <w:noProof/>
            </w:rPr>
            <w:fldChar w:fldCharType="end"/>
          </w:r>
        </w:p>
        <w:p w14:paraId="2BAF771A" w14:textId="77777777" w:rsidR="00984642" w:rsidRDefault="00146C3B">
          <w:pPr>
            <w:pStyle w:val="TOC2"/>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"_Toc468290055" </w:instrText>
          </w:r>
          <w:r>
            <w:rPr>
              <w:noProof/>
            </w:rPr>
            <w:fldChar w:fldCharType="separate"/>
          </w:r>
          <w:r w:rsidR="00984642" w:rsidRPr="00757301">
            <w:rPr>
              <w:rStyle w:val="Hyperlink"/>
              <w:noProof/>
            </w:rPr>
            <w:t>4.3. Setup the Warehouse using Amazon Redshift Data Warehouse (E)</w:t>
          </w:r>
          <w:r w:rsidR="00984642">
            <w:rPr>
              <w:noProof/>
              <w:webHidden/>
            </w:rPr>
            <w:tab/>
          </w:r>
          <w:r w:rsidR="00984642">
            <w:rPr>
              <w:noProof/>
              <w:webHidden/>
            </w:rPr>
            <w:fldChar w:fldCharType="begin"/>
          </w:r>
          <w:r w:rsidR="00984642">
            <w:rPr>
              <w:noProof/>
              <w:webHidden/>
            </w:rPr>
            <w:instrText xml:space="preserve"> PAGEREF _Toc468290055 \h </w:instrText>
          </w:r>
          <w:r w:rsidR="00984642">
            <w:rPr>
              <w:noProof/>
              <w:webHidden/>
            </w:rPr>
          </w:r>
          <w:r w:rsidR="00984642">
            <w:rPr>
              <w:noProof/>
              <w:webHidden/>
            </w:rPr>
            <w:fldChar w:fldCharType="separate"/>
          </w:r>
          <w:ins w:id="34" w:author="Abhinandan" w:date="2016-12-16T15:46:00Z">
            <w:r w:rsidR="00DE69EF">
              <w:rPr>
                <w:noProof/>
                <w:webHidden/>
              </w:rPr>
              <w:t>29</w:t>
            </w:r>
          </w:ins>
          <w:del w:id="35" w:author="Abhinandan" w:date="2016-12-16T15:46:00Z">
            <w:r w:rsidR="00590244" w:rsidDel="00DE69EF">
              <w:rPr>
                <w:noProof/>
                <w:webHidden/>
              </w:rPr>
              <w:delText>23</w:delText>
            </w:r>
          </w:del>
          <w:r w:rsidR="00984642">
            <w:rPr>
              <w:noProof/>
              <w:webHidden/>
            </w:rPr>
            <w:fldChar w:fldCharType="end"/>
          </w:r>
          <w:r>
            <w:rPr>
              <w:noProof/>
            </w:rPr>
            <w:fldChar w:fldCharType="end"/>
          </w:r>
        </w:p>
        <w:p w14:paraId="0578F27F"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"_Toc468290056" </w:instrText>
          </w:r>
          <w:r>
            <w:rPr>
              <w:noProof/>
            </w:rPr>
            <w:fldChar w:fldCharType="separate"/>
          </w:r>
          <w:r w:rsidR="00984642" w:rsidRPr="00757301">
            <w:rPr>
              <w:rStyle w:val="Hyperlink"/>
              <w:noProof/>
            </w:rPr>
            <w:t>4.3.1. Cluster Details</w:t>
          </w:r>
          <w:r w:rsidR="00984642">
            <w:rPr>
              <w:noProof/>
              <w:webHidden/>
            </w:rPr>
            <w:tab/>
          </w:r>
          <w:r w:rsidR="00984642">
            <w:rPr>
              <w:noProof/>
              <w:webHidden/>
            </w:rPr>
            <w:fldChar w:fldCharType="begin"/>
          </w:r>
          <w:r w:rsidR="00984642">
            <w:rPr>
              <w:noProof/>
              <w:webHidden/>
            </w:rPr>
            <w:instrText xml:space="preserve"> PAGEREF _Toc468290056 \h </w:instrText>
          </w:r>
          <w:r w:rsidR="00984642">
            <w:rPr>
              <w:noProof/>
              <w:webHidden/>
            </w:rPr>
          </w:r>
          <w:r w:rsidR="00984642">
            <w:rPr>
              <w:noProof/>
              <w:webHidden/>
            </w:rPr>
            <w:fldChar w:fldCharType="separate"/>
          </w:r>
          <w:ins w:id="36" w:author="Abhinandan" w:date="2016-12-16T15:46:00Z">
            <w:r w:rsidR="00DE69EF">
              <w:rPr>
                <w:noProof/>
                <w:webHidden/>
              </w:rPr>
              <w:t>30</w:t>
            </w:r>
          </w:ins>
          <w:del w:id="37" w:author="Abhinandan" w:date="2016-12-16T15:46:00Z">
            <w:r w:rsidR="00590244" w:rsidDel="00DE69EF">
              <w:rPr>
                <w:noProof/>
                <w:webHidden/>
              </w:rPr>
              <w:delText>24</w:delText>
            </w:r>
          </w:del>
          <w:r w:rsidR="00984642">
            <w:rPr>
              <w:noProof/>
              <w:webHidden/>
            </w:rPr>
            <w:fldChar w:fldCharType="end"/>
          </w:r>
          <w:r>
            <w:rPr>
              <w:noProof/>
            </w:rPr>
            <w:fldChar w:fldCharType="end"/>
          </w:r>
        </w:p>
        <w:p w14:paraId="0BFBA1A5"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"_Toc468290057" </w:instrText>
          </w:r>
          <w:r>
            <w:rPr>
              <w:noProof/>
            </w:rPr>
            <w:fldChar w:fldCharType="separate"/>
          </w:r>
          <w:r w:rsidR="00984642" w:rsidRPr="00757301">
            <w:rPr>
              <w:rStyle w:val="Hyperlink"/>
              <w:noProof/>
            </w:rPr>
            <w:t>4.3.2. Node Configuration</w:t>
          </w:r>
          <w:r w:rsidR="00984642">
            <w:rPr>
              <w:noProof/>
              <w:webHidden/>
            </w:rPr>
            <w:tab/>
          </w:r>
          <w:r w:rsidR="00984642">
            <w:rPr>
              <w:noProof/>
              <w:webHidden/>
            </w:rPr>
            <w:fldChar w:fldCharType="begin"/>
          </w:r>
          <w:r w:rsidR="00984642">
            <w:rPr>
              <w:noProof/>
              <w:webHidden/>
            </w:rPr>
            <w:instrText xml:space="preserve"> PAGEREF _Toc468290057 \h </w:instrText>
          </w:r>
          <w:r w:rsidR="00984642">
            <w:rPr>
              <w:noProof/>
              <w:webHidden/>
            </w:rPr>
          </w:r>
          <w:r w:rsidR="00984642">
            <w:rPr>
              <w:noProof/>
              <w:webHidden/>
            </w:rPr>
            <w:fldChar w:fldCharType="separate"/>
          </w:r>
          <w:ins w:id="38" w:author="Abhinandan" w:date="2016-12-16T15:46:00Z">
            <w:r w:rsidR="00DE69EF">
              <w:rPr>
                <w:noProof/>
                <w:webHidden/>
              </w:rPr>
              <w:t>30</w:t>
            </w:r>
          </w:ins>
          <w:del w:id="39" w:author="Abhinandan" w:date="2016-12-16T15:46:00Z">
            <w:r w:rsidR="00590244" w:rsidDel="00DE69EF">
              <w:rPr>
                <w:noProof/>
                <w:webHidden/>
              </w:rPr>
              <w:delText>25</w:delText>
            </w:r>
          </w:del>
          <w:r w:rsidR="00984642">
            <w:rPr>
              <w:noProof/>
              <w:webHidden/>
            </w:rPr>
            <w:fldChar w:fldCharType="end"/>
          </w:r>
          <w:r>
            <w:rPr>
              <w:noProof/>
            </w:rPr>
            <w:fldChar w:fldCharType="end"/>
          </w:r>
        </w:p>
        <w:p w14:paraId="4F74F090"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"_Toc468290058" </w:instrText>
          </w:r>
          <w:r>
            <w:rPr>
              <w:noProof/>
            </w:rPr>
            <w:fldChar w:fldCharType="separate"/>
          </w:r>
          <w:r w:rsidR="00984642" w:rsidRPr="00757301">
            <w:rPr>
              <w:rStyle w:val="Hyperlink"/>
              <w:noProof/>
            </w:rPr>
            <w:t>4.3.3. Additional Configuration</w:t>
          </w:r>
          <w:r w:rsidR="00984642">
            <w:rPr>
              <w:noProof/>
              <w:webHidden/>
            </w:rPr>
            <w:tab/>
          </w:r>
          <w:r w:rsidR="00984642">
            <w:rPr>
              <w:noProof/>
              <w:webHidden/>
            </w:rPr>
            <w:fldChar w:fldCharType="begin"/>
          </w:r>
          <w:r w:rsidR="00984642">
            <w:rPr>
              <w:noProof/>
              <w:webHidden/>
            </w:rPr>
            <w:instrText xml:space="preserve"> PAGEREF _Toc468290058 \h </w:instrText>
          </w:r>
          <w:r w:rsidR="00984642">
            <w:rPr>
              <w:noProof/>
              <w:webHidden/>
            </w:rPr>
          </w:r>
          <w:r w:rsidR="00984642">
            <w:rPr>
              <w:noProof/>
              <w:webHidden/>
            </w:rPr>
            <w:fldChar w:fldCharType="separate"/>
          </w:r>
          <w:ins w:id="40" w:author="Abhinandan" w:date="2016-12-16T15:46:00Z">
            <w:r w:rsidR="00DE69EF">
              <w:rPr>
                <w:noProof/>
                <w:webHidden/>
              </w:rPr>
              <w:t>32</w:t>
            </w:r>
          </w:ins>
          <w:del w:id="41" w:author="Abhinandan" w:date="2016-12-16T15:46:00Z">
            <w:r w:rsidR="00590244" w:rsidDel="00DE69EF">
              <w:rPr>
                <w:noProof/>
                <w:webHidden/>
              </w:rPr>
              <w:delText>26</w:delText>
            </w:r>
          </w:del>
          <w:r w:rsidR="00984642">
            <w:rPr>
              <w:noProof/>
              <w:webHidden/>
            </w:rPr>
            <w:fldChar w:fldCharType="end"/>
          </w:r>
          <w:r>
            <w:rPr>
              <w:noProof/>
            </w:rPr>
            <w:fldChar w:fldCharType="end"/>
          </w:r>
        </w:p>
        <w:p w14:paraId="543D91F0"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"_Toc468290059" </w:instrText>
          </w:r>
          <w:r>
            <w:rPr>
              <w:noProof/>
            </w:rPr>
            <w:fldChar w:fldCharType="separate"/>
          </w:r>
          <w:r w:rsidR="00984642" w:rsidRPr="00757301">
            <w:rPr>
              <w:rStyle w:val="Hyperlink"/>
              <w:noProof/>
            </w:rPr>
            <w:t>4.3.4. Review</w:t>
          </w:r>
          <w:r w:rsidR="00984642">
            <w:rPr>
              <w:noProof/>
              <w:webHidden/>
            </w:rPr>
            <w:tab/>
          </w:r>
          <w:r w:rsidR="00984642">
            <w:rPr>
              <w:noProof/>
              <w:webHidden/>
            </w:rPr>
            <w:fldChar w:fldCharType="begin"/>
          </w:r>
          <w:r w:rsidR="00984642">
            <w:rPr>
              <w:noProof/>
              <w:webHidden/>
            </w:rPr>
            <w:instrText xml:space="preserve"> PAGEREF _Toc468290059 \h </w:instrText>
          </w:r>
          <w:r w:rsidR="00984642">
            <w:rPr>
              <w:noProof/>
              <w:webHidden/>
            </w:rPr>
          </w:r>
          <w:r w:rsidR="00984642">
            <w:rPr>
              <w:noProof/>
              <w:webHidden/>
            </w:rPr>
            <w:fldChar w:fldCharType="separate"/>
          </w:r>
          <w:ins w:id="42" w:author="Abhinandan" w:date="2016-12-16T15:46:00Z">
            <w:r w:rsidR="00DE69EF">
              <w:rPr>
                <w:noProof/>
                <w:webHidden/>
              </w:rPr>
              <w:t>33</w:t>
            </w:r>
          </w:ins>
          <w:del w:id="43" w:author="Abhinandan" w:date="2016-12-16T15:46:00Z">
            <w:r w:rsidR="00590244" w:rsidDel="00DE69EF">
              <w:rPr>
                <w:noProof/>
                <w:webHidden/>
              </w:rPr>
              <w:delText>28</w:delText>
            </w:r>
          </w:del>
          <w:r w:rsidR="00984642">
            <w:rPr>
              <w:noProof/>
              <w:webHidden/>
            </w:rPr>
            <w:fldChar w:fldCharType="end"/>
          </w:r>
          <w:r>
            <w:rPr>
              <w:noProof/>
            </w:rPr>
            <w:fldChar w:fldCharType="end"/>
          </w:r>
        </w:p>
        <w:p w14:paraId="591484EB" w14:textId="77777777" w:rsidR="00984642" w:rsidRDefault="00146C3B">
          <w:pPr>
            <w:pStyle w:val="TOC2"/>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"_Toc468290060" </w:instrText>
          </w:r>
          <w:r>
            <w:rPr>
              <w:noProof/>
            </w:rPr>
            <w:fldChar w:fldCharType="separate"/>
          </w:r>
          <w:r w:rsidR="00984642" w:rsidRPr="00757301">
            <w:rPr>
              <w:rStyle w:val="Hyperlink"/>
              <w:noProof/>
            </w:rPr>
            <w:t>4.4. Setup the ETL Tool using ATTUNITY CloudBeam ETL (C)</w:t>
          </w:r>
          <w:r w:rsidR="00984642">
            <w:rPr>
              <w:noProof/>
              <w:webHidden/>
            </w:rPr>
            <w:tab/>
          </w:r>
          <w:r w:rsidR="00984642">
            <w:rPr>
              <w:noProof/>
              <w:webHidden/>
            </w:rPr>
            <w:fldChar w:fldCharType="begin"/>
          </w:r>
          <w:r w:rsidR="00984642">
            <w:rPr>
              <w:noProof/>
              <w:webHidden/>
            </w:rPr>
            <w:instrText xml:space="preserve"> PAGEREF _Toc468290060 \h </w:instrText>
          </w:r>
          <w:r w:rsidR="00984642">
            <w:rPr>
              <w:noProof/>
              <w:webHidden/>
            </w:rPr>
          </w:r>
          <w:r w:rsidR="00984642">
            <w:rPr>
              <w:noProof/>
              <w:webHidden/>
            </w:rPr>
            <w:fldChar w:fldCharType="separate"/>
          </w:r>
          <w:ins w:id="44" w:author="Abhinandan" w:date="2016-12-16T15:46:00Z">
            <w:r w:rsidR="00DE69EF">
              <w:rPr>
                <w:noProof/>
                <w:webHidden/>
              </w:rPr>
              <w:t>36</w:t>
            </w:r>
          </w:ins>
          <w:del w:id="45" w:author="Abhinandan" w:date="2016-12-16T15:46:00Z">
            <w:r w:rsidR="00590244" w:rsidDel="00DE69EF">
              <w:rPr>
                <w:noProof/>
                <w:webHidden/>
              </w:rPr>
              <w:delText>30</w:delText>
            </w:r>
          </w:del>
          <w:r w:rsidR="00984642">
            <w:rPr>
              <w:noProof/>
              <w:webHidden/>
            </w:rPr>
            <w:fldChar w:fldCharType="end"/>
          </w:r>
          <w:r>
            <w:rPr>
              <w:noProof/>
            </w:rPr>
            <w:fldChar w:fldCharType="end"/>
          </w:r>
        </w:p>
        <w:p w14:paraId="033C1852"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"_Toc468290061" </w:instrText>
          </w:r>
          <w:r>
            <w:rPr>
              <w:noProof/>
            </w:rPr>
            <w:fldChar w:fldCharType="separate"/>
          </w:r>
          <w:r w:rsidR="00984642" w:rsidRPr="00757301">
            <w:rPr>
              <w:rStyle w:val="Hyperlink"/>
              <w:noProof/>
            </w:rPr>
            <w:t>4.4.1. Launch ATTUNITY CloudBeam Instance</w:t>
          </w:r>
          <w:r w:rsidR="00984642">
            <w:rPr>
              <w:noProof/>
              <w:webHidden/>
            </w:rPr>
            <w:tab/>
          </w:r>
          <w:r w:rsidR="00984642">
            <w:rPr>
              <w:noProof/>
              <w:webHidden/>
            </w:rPr>
            <w:fldChar w:fldCharType="begin"/>
          </w:r>
          <w:r w:rsidR="00984642">
            <w:rPr>
              <w:noProof/>
              <w:webHidden/>
            </w:rPr>
            <w:instrText xml:space="preserve"> PAGEREF _Toc468290061 \h </w:instrText>
          </w:r>
          <w:r w:rsidR="00984642">
            <w:rPr>
              <w:noProof/>
              <w:webHidden/>
            </w:rPr>
          </w:r>
          <w:r w:rsidR="00984642">
            <w:rPr>
              <w:noProof/>
              <w:webHidden/>
            </w:rPr>
            <w:fldChar w:fldCharType="separate"/>
          </w:r>
          <w:ins w:id="46" w:author="Abhinandan" w:date="2016-12-16T15:46:00Z">
            <w:r w:rsidR="00DE69EF">
              <w:rPr>
                <w:noProof/>
                <w:webHidden/>
              </w:rPr>
              <w:t>36</w:t>
            </w:r>
          </w:ins>
          <w:del w:id="47" w:author="Abhinandan" w:date="2016-12-16T15:46:00Z">
            <w:r w:rsidR="00590244" w:rsidDel="00DE69EF">
              <w:rPr>
                <w:noProof/>
                <w:webHidden/>
              </w:rPr>
              <w:delText>30</w:delText>
            </w:r>
          </w:del>
          <w:r w:rsidR="00984642">
            <w:rPr>
              <w:noProof/>
              <w:webHidden/>
            </w:rPr>
            <w:fldChar w:fldCharType="end"/>
          </w:r>
          <w:r>
            <w:rPr>
              <w:noProof/>
            </w:rPr>
            <w:fldChar w:fldCharType="end"/>
          </w:r>
        </w:p>
        <w:p w14:paraId="337DB950"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"_Toc468290062" </w:instrText>
          </w:r>
          <w:r>
            <w:rPr>
              <w:noProof/>
            </w:rPr>
            <w:fldChar w:fldCharType="separate"/>
          </w:r>
          <w:r w:rsidR="00984642" w:rsidRPr="00757301">
            <w:rPr>
              <w:rStyle w:val="Hyperlink"/>
              <w:noProof/>
            </w:rPr>
            <w:t>4.4.2. Connect to ATTUNITY CloudBeam instance remotely</w:t>
          </w:r>
          <w:r w:rsidR="00984642">
            <w:rPr>
              <w:noProof/>
              <w:webHidden/>
            </w:rPr>
            <w:tab/>
          </w:r>
          <w:r w:rsidR="00984642">
            <w:rPr>
              <w:noProof/>
              <w:webHidden/>
            </w:rPr>
            <w:fldChar w:fldCharType="begin"/>
          </w:r>
          <w:r w:rsidR="00984642">
            <w:rPr>
              <w:noProof/>
              <w:webHidden/>
            </w:rPr>
            <w:instrText xml:space="preserve"> PAGEREF _Toc468290062 \h </w:instrText>
          </w:r>
          <w:r w:rsidR="00984642">
            <w:rPr>
              <w:noProof/>
              <w:webHidden/>
            </w:rPr>
          </w:r>
          <w:r w:rsidR="00984642">
            <w:rPr>
              <w:noProof/>
              <w:webHidden/>
            </w:rPr>
            <w:fldChar w:fldCharType="separate"/>
          </w:r>
          <w:ins w:id="48" w:author="Abhinandan" w:date="2016-12-16T15:46:00Z">
            <w:r w:rsidR="00DE69EF">
              <w:rPr>
                <w:noProof/>
                <w:webHidden/>
              </w:rPr>
              <w:t>41</w:t>
            </w:r>
          </w:ins>
          <w:del w:id="49" w:author="Abhinandan" w:date="2016-12-16T15:46:00Z">
            <w:r w:rsidR="00590244" w:rsidDel="00DE69EF">
              <w:rPr>
                <w:noProof/>
                <w:webHidden/>
              </w:rPr>
              <w:delText>35</w:delText>
            </w:r>
          </w:del>
          <w:r w:rsidR="00984642">
            <w:rPr>
              <w:noProof/>
              <w:webHidden/>
            </w:rPr>
            <w:fldChar w:fldCharType="end"/>
          </w:r>
          <w:r>
            <w:rPr>
              <w:noProof/>
            </w:rPr>
            <w:fldChar w:fldCharType="end"/>
          </w:r>
        </w:p>
        <w:p w14:paraId="793AFC64"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"_Toc468290063" </w:instrText>
          </w:r>
          <w:r>
            <w:rPr>
              <w:noProof/>
            </w:rPr>
            <w:fldChar w:fldCharType="separate"/>
          </w:r>
          <w:r w:rsidR="00984642" w:rsidRPr="00757301">
            <w:rPr>
              <w:rStyle w:val="Hyperlink"/>
              <w:noProof/>
            </w:rPr>
            <w:t>4.4.3. Set ATTUNITY CloudBeam Password</w:t>
          </w:r>
          <w:r w:rsidR="00984642">
            <w:rPr>
              <w:noProof/>
              <w:webHidden/>
            </w:rPr>
            <w:tab/>
          </w:r>
          <w:r w:rsidR="00984642">
            <w:rPr>
              <w:noProof/>
              <w:webHidden/>
            </w:rPr>
            <w:fldChar w:fldCharType="begin"/>
          </w:r>
          <w:r w:rsidR="00984642">
            <w:rPr>
              <w:noProof/>
              <w:webHidden/>
            </w:rPr>
            <w:instrText xml:space="preserve"> PAGEREF _Toc468290063 \h </w:instrText>
          </w:r>
          <w:r w:rsidR="00984642">
            <w:rPr>
              <w:noProof/>
              <w:webHidden/>
            </w:rPr>
          </w:r>
          <w:r w:rsidR="00984642">
            <w:rPr>
              <w:noProof/>
              <w:webHidden/>
            </w:rPr>
            <w:fldChar w:fldCharType="separate"/>
          </w:r>
          <w:ins w:id="50" w:author="Abhinandan" w:date="2016-12-16T15:46:00Z">
            <w:r w:rsidR="00DE69EF">
              <w:rPr>
                <w:noProof/>
                <w:webHidden/>
              </w:rPr>
              <w:t>43</w:t>
            </w:r>
          </w:ins>
          <w:del w:id="51" w:author="Abhinandan" w:date="2016-12-16T15:46:00Z">
            <w:r w:rsidR="00590244" w:rsidDel="00DE69EF">
              <w:rPr>
                <w:noProof/>
                <w:webHidden/>
              </w:rPr>
              <w:delText>38</w:delText>
            </w:r>
          </w:del>
          <w:r w:rsidR="00984642">
            <w:rPr>
              <w:noProof/>
              <w:webHidden/>
            </w:rPr>
            <w:fldChar w:fldCharType="end"/>
          </w:r>
          <w:r>
            <w:rPr>
              <w:noProof/>
            </w:rPr>
            <w:fldChar w:fldCharType="end"/>
          </w:r>
        </w:p>
        <w:p w14:paraId="66F1805C"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"_Toc468290064" </w:instrText>
          </w:r>
          <w:r>
            <w:rPr>
              <w:noProof/>
            </w:rPr>
            <w:fldChar w:fldCharType="separate"/>
          </w:r>
          <w:r w:rsidR="00984642" w:rsidRPr="00757301">
            <w:rPr>
              <w:rStyle w:val="Hyperlink"/>
              <w:noProof/>
            </w:rPr>
            <w:t>4.4.4. Install ATTUNITY Replicate software</w:t>
          </w:r>
          <w:r w:rsidR="00984642">
            <w:rPr>
              <w:noProof/>
              <w:webHidden/>
            </w:rPr>
            <w:tab/>
          </w:r>
          <w:r w:rsidR="00984642">
            <w:rPr>
              <w:noProof/>
              <w:webHidden/>
            </w:rPr>
            <w:fldChar w:fldCharType="begin"/>
          </w:r>
          <w:r w:rsidR="00984642">
            <w:rPr>
              <w:noProof/>
              <w:webHidden/>
            </w:rPr>
            <w:instrText xml:space="preserve"> PAGEREF _Toc468290064 \h </w:instrText>
          </w:r>
          <w:r w:rsidR="00984642">
            <w:rPr>
              <w:noProof/>
              <w:webHidden/>
            </w:rPr>
          </w:r>
          <w:r w:rsidR="00984642">
            <w:rPr>
              <w:noProof/>
              <w:webHidden/>
            </w:rPr>
            <w:fldChar w:fldCharType="separate"/>
          </w:r>
          <w:ins w:id="52" w:author="Abhinandan" w:date="2016-12-16T15:46:00Z">
            <w:r w:rsidR="00DE69EF">
              <w:rPr>
                <w:noProof/>
                <w:webHidden/>
              </w:rPr>
              <w:t>45</w:t>
            </w:r>
          </w:ins>
          <w:del w:id="53" w:author="Abhinandan" w:date="2016-12-16T15:46:00Z">
            <w:r w:rsidR="00590244" w:rsidDel="00DE69EF">
              <w:rPr>
                <w:noProof/>
                <w:webHidden/>
              </w:rPr>
              <w:delText>39</w:delText>
            </w:r>
          </w:del>
          <w:r w:rsidR="00984642">
            <w:rPr>
              <w:noProof/>
              <w:webHidden/>
            </w:rPr>
            <w:fldChar w:fldCharType="end"/>
          </w:r>
          <w:r>
            <w:rPr>
              <w:noProof/>
            </w:rPr>
            <w:fldChar w:fldCharType="end"/>
          </w:r>
        </w:p>
        <w:p w14:paraId="59D64953"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"_Toc468290065" </w:instrText>
          </w:r>
          <w:r>
            <w:rPr>
              <w:noProof/>
            </w:rPr>
            <w:fldChar w:fldCharType="separate"/>
          </w:r>
          <w:r w:rsidR="00984642" w:rsidRPr="00757301">
            <w:rPr>
              <w:rStyle w:val="Hyperlink"/>
              <w:noProof/>
            </w:rPr>
            <w:t>4.4.5. Install MySql 5.5</w:t>
          </w:r>
          <w:r w:rsidR="00984642">
            <w:rPr>
              <w:noProof/>
              <w:webHidden/>
            </w:rPr>
            <w:tab/>
          </w:r>
          <w:r w:rsidR="00984642">
            <w:rPr>
              <w:noProof/>
              <w:webHidden/>
            </w:rPr>
            <w:fldChar w:fldCharType="begin"/>
          </w:r>
          <w:r w:rsidR="00984642">
            <w:rPr>
              <w:noProof/>
              <w:webHidden/>
            </w:rPr>
            <w:instrText xml:space="preserve"> PAGEREF _Toc468290065 \h </w:instrText>
          </w:r>
          <w:r w:rsidR="00984642">
            <w:rPr>
              <w:noProof/>
              <w:webHidden/>
            </w:rPr>
          </w:r>
          <w:r w:rsidR="00984642">
            <w:rPr>
              <w:noProof/>
              <w:webHidden/>
            </w:rPr>
            <w:fldChar w:fldCharType="separate"/>
          </w:r>
          <w:ins w:id="54" w:author="Abhinandan" w:date="2016-12-16T15:46:00Z">
            <w:r w:rsidR="00DE69EF">
              <w:rPr>
                <w:noProof/>
                <w:webHidden/>
              </w:rPr>
              <w:t>47</w:t>
            </w:r>
          </w:ins>
          <w:del w:id="55" w:author="Abhinandan" w:date="2016-12-16T15:46:00Z">
            <w:r w:rsidR="00590244" w:rsidDel="00DE69EF">
              <w:rPr>
                <w:noProof/>
                <w:webHidden/>
              </w:rPr>
              <w:delText>41</w:delText>
            </w:r>
          </w:del>
          <w:r w:rsidR="00984642">
            <w:rPr>
              <w:noProof/>
              <w:webHidden/>
            </w:rPr>
            <w:fldChar w:fldCharType="end"/>
          </w:r>
          <w:r>
            <w:rPr>
              <w:noProof/>
            </w:rPr>
            <w:fldChar w:fldCharType="end"/>
          </w:r>
        </w:p>
        <w:p w14:paraId="0CC7D151"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"_Toc468290066" </w:instrText>
          </w:r>
          <w:r>
            <w:rPr>
              <w:noProof/>
            </w:rPr>
            <w:fldChar w:fldCharType="separate"/>
          </w:r>
          <w:r w:rsidR="00984642" w:rsidRPr="00757301">
            <w:rPr>
              <w:rStyle w:val="Hyperlink"/>
              <w:noProof/>
            </w:rPr>
            <w:t>4.4.6. Install MySQL Connector/ODBC driver</w:t>
          </w:r>
          <w:r w:rsidR="00984642">
            <w:rPr>
              <w:noProof/>
              <w:webHidden/>
            </w:rPr>
            <w:tab/>
          </w:r>
          <w:r w:rsidR="00984642">
            <w:rPr>
              <w:noProof/>
              <w:webHidden/>
            </w:rPr>
            <w:fldChar w:fldCharType="begin"/>
          </w:r>
          <w:r w:rsidR="00984642">
            <w:rPr>
              <w:noProof/>
              <w:webHidden/>
            </w:rPr>
            <w:instrText xml:space="preserve"> PAGEREF _Toc468290066 \h </w:instrText>
          </w:r>
          <w:r w:rsidR="00984642">
            <w:rPr>
              <w:noProof/>
              <w:webHidden/>
            </w:rPr>
          </w:r>
          <w:r w:rsidR="00984642">
            <w:rPr>
              <w:noProof/>
              <w:webHidden/>
            </w:rPr>
            <w:fldChar w:fldCharType="separate"/>
          </w:r>
          <w:ins w:id="56" w:author="Abhinandan" w:date="2016-12-16T15:46:00Z">
            <w:r w:rsidR="00DE69EF">
              <w:rPr>
                <w:noProof/>
                <w:webHidden/>
              </w:rPr>
              <w:t>48</w:t>
            </w:r>
          </w:ins>
          <w:del w:id="57" w:author="Abhinandan" w:date="2016-12-16T15:46:00Z">
            <w:r w:rsidR="00590244" w:rsidDel="00DE69EF">
              <w:rPr>
                <w:noProof/>
                <w:webHidden/>
              </w:rPr>
              <w:delText>43</w:delText>
            </w:r>
          </w:del>
          <w:r w:rsidR="00984642">
            <w:rPr>
              <w:noProof/>
              <w:webHidden/>
            </w:rPr>
            <w:fldChar w:fldCharType="end"/>
          </w:r>
          <w:r>
            <w:rPr>
              <w:noProof/>
            </w:rPr>
            <w:fldChar w:fldCharType="end"/>
          </w:r>
        </w:p>
        <w:p w14:paraId="68B5D3EF"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"_Toc468290067" </w:instrText>
          </w:r>
          <w:r>
            <w:rPr>
              <w:noProof/>
            </w:rPr>
            <w:fldChar w:fldCharType="separate"/>
          </w:r>
          <w:r w:rsidR="00984642" w:rsidRPr="00757301">
            <w:rPr>
              <w:rStyle w:val="Hyperlink"/>
              <w:noProof/>
            </w:rPr>
            <w:t>4.4.7. Create MySQL Database</w:t>
          </w:r>
          <w:r w:rsidR="00984642">
            <w:rPr>
              <w:noProof/>
              <w:webHidden/>
            </w:rPr>
            <w:tab/>
          </w:r>
          <w:r w:rsidR="00984642">
            <w:rPr>
              <w:noProof/>
              <w:webHidden/>
            </w:rPr>
            <w:fldChar w:fldCharType="begin"/>
          </w:r>
          <w:r w:rsidR="00984642">
            <w:rPr>
              <w:noProof/>
              <w:webHidden/>
            </w:rPr>
            <w:instrText xml:space="preserve"> PAGEREF _Toc468290067 \h </w:instrText>
          </w:r>
          <w:r w:rsidR="00984642">
            <w:rPr>
              <w:noProof/>
              <w:webHidden/>
            </w:rPr>
          </w:r>
          <w:r w:rsidR="00984642">
            <w:rPr>
              <w:noProof/>
              <w:webHidden/>
            </w:rPr>
            <w:fldChar w:fldCharType="separate"/>
          </w:r>
          <w:ins w:id="58" w:author="Abhinandan" w:date="2016-12-16T15:46:00Z">
            <w:r w:rsidR="00DE69EF">
              <w:rPr>
                <w:noProof/>
                <w:webHidden/>
              </w:rPr>
              <w:t>51</w:t>
            </w:r>
          </w:ins>
          <w:del w:id="59" w:author="Abhinandan" w:date="2016-12-16T15:46:00Z">
            <w:r w:rsidR="00590244" w:rsidDel="00DE69EF">
              <w:rPr>
                <w:noProof/>
                <w:webHidden/>
              </w:rPr>
              <w:delText>45</w:delText>
            </w:r>
          </w:del>
          <w:r w:rsidR="00984642">
            <w:rPr>
              <w:noProof/>
              <w:webHidden/>
            </w:rPr>
            <w:fldChar w:fldCharType="end"/>
          </w:r>
          <w:r>
            <w:rPr>
              <w:noProof/>
            </w:rPr>
            <w:fldChar w:fldCharType="end"/>
          </w:r>
        </w:p>
        <w:p w14:paraId="22906AEB"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"_Toc468290068" </w:instrText>
          </w:r>
          <w:r>
            <w:rPr>
              <w:noProof/>
            </w:rPr>
            <w:fldChar w:fldCharType="separate"/>
          </w:r>
          <w:r w:rsidR="00984642" w:rsidRPr="00757301">
            <w:rPr>
              <w:rStyle w:val="Hyperlink"/>
              <w:noProof/>
            </w:rPr>
            <w:t>4.4.8. Create Bucket</w:t>
          </w:r>
          <w:r w:rsidR="00984642">
            <w:rPr>
              <w:noProof/>
              <w:webHidden/>
            </w:rPr>
            <w:tab/>
          </w:r>
          <w:r w:rsidR="00984642">
            <w:rPr>
              <w:noProof/>
              <w:webHidden/>
            </w:rPr>
            <w:fldChar w:fldCharType="begin"/>
          </w:r>
          <w:r w:rsidR="00984642">
            <w:rPr>
              <w:noProof/>
              <w:webHidden/>
            </w:rPr>
            <w:instrText xml:space="preserve"> PAGEREF _Toc468290068 \h </w:instrText>
          </w:r>
          <w:r w:rsidR="00984642">
            <w:rPr>
              <w:noProof/>
              <w:webHidden/>
            </w:rPr>
          </w:r>
          <w:r w:rsidR="00984642">
            <w:rPr>
              <w:noProof/>
              <w:webHidden/>
            </w:rPr>
            <w:fldChar w:fldCharType="separate"/>
          </w:r>
          <w:ins w:id="60" w:author="Abhinandan" w:date="2016-12-16T15:46:00Z">
            <w:r w:rsidR="00DE69EF">
              <w:rPr>
                <w:noProof/>
                <w:webHidden/>
              </w:rPr>
              <w:t>54</w:t>
            </w:r>
          </w:ins>
          <w:del w:id="61" w:author="Abhinandan" w:date="2016-12-16T15:46:00Z">
            <w:r w:rsidR="00590244" w:rsidDel="00DE69EF">
              <w:rPr>
                <w:noProof/>
                <w:webHidden/>
              </w:rPr>
              <w:delText>48</w:delText>
            </w:r>
          </w:del>
          <w:r w:rsidR="00984642">
            <w:rPr>
              <w:noProof/>
              <w:webHidden/>
            </w:rPr>
            <w:fldChar w:fldCharType="end"/>
          </w:r>
          <w:r>
            <w:rPr>
              <w:noProof/>
            </w:rPr>
            <w:fldChar w:fldCharType="end"/>
          </w:r>
        </w:p>
        <w:p w14:paraId="19626CD9"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"_Toc468290069" </w:instrText>
          </w:r>
          <w:r>
            <w:rPr>
              <w:noProof/>
            </w:rPr>
            <w:fldChar w:fldCharType="separate"/>
          </w:r>
          <w:r w:rsidR="00984642" w:rsidRPr="00757301">
            <w:rPr>
              <w:rStyle w:val="Hyperlink"/>
              <w:noProof/>
            </w:rPr>
            <w:t>4.4.9. Create ATTUNITY Replicate Endpoint Connections</w:t>
          </w:r>
          <w:r w:rsidR="00984642">
            <w:rPr>
              <w:noProof/>
              <w:webHidden/>
            </w:rPr>
            <w:tab/>
          </w:r>
          <w:r w:rsidR="00984642">
            <w:rPr>
              <w:noProof/>
              <w:webHidden/>
            </w:rPr>
            <w:fldChar w:fldCharType="begin"/>
          </w:r>
          <w:r w:rsidR="00984642">
            <w:rPr>
              <w:noProof/>
              <w:webHidden/>
            </w:rPr>
            <w:instrText xml:space="preserve"> PAGEREF _Toc468290069 \h </w:instrText>
          </w:r>
          <w:r w:rsidR="00984642">
            <w:rPr>
              <w:noProof/>
              <w:webHidden/>
            </w:rPr>
          </w:r>
          <w:r w:rsidR="00984642">
            <w:rPr>
              <w:noProof/>
              <w:webHidden/>
            </w:rPr>
            <w:fldChar w:fldCharType="separate"/>
          </w:r>
          <w:ins w:id="62" w:author="Abhinandan" w:date="2016-12-16T15:46:00Z">
            <w:r w:rsidR="00DE69EF">
              <w:rPr>
                <w:noProof/>
                <w:webHidden/>
              </w:rPr>
              <w:t>55</w:t>
            </w:r>
          </w:ins>
          <w:del w:id="63" w:author="Abhinandan" w:date="2016-12-16T15:46:00Z">
            <w:r w:rsidR="00590244" w:rsidDel="00DE69EF">
              <w:rPr>
                <w:noProof/>
                <w:webHidden/>
              </w:rPr>
              <w:delText>49</w:delText>
            </w:r>
          </w:del>
          <w:r w:rsidR="00984642">
            <w:rPr>
              <w:noProof/>
              <w:webHidden/>
            </w:rPr>
            <w:fldChar w:fldCharType="end"/>
          </w:r>
          <w:r>
            <w:rPr>
              <w:noProof/>
            </w:rPr>
            <w:fldChar w:fldCharType="end"/>
          </w:r>
        </w:p>
        <w:p w14:paraId="6FF69280"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"_Toc468290070" </w:instrText>
          </w:r>
          <w:r>
            <w:rPr>
              <w:noProof/>
            </w:rPr>
            <w:fldChar w:fldCharType="separate"/>
          </w:r>
          <w:r w:rsidR="00984642" w:rsidRPr="00757301">
            <w:rPr>
              <w:rStyle w:val="Hyperlink"/>
              <w:noProof/>
            </w:rPr>
            <w:t>4.4.10. Create ATTUNITY Replicate Task</w:t>
          </w:r>
          <w:r w:rsidR="00984642">
            <w:rPr>
              <w:noProof/>
              <w:webHidden/>
            </w:rPr>
            <w:tab/>
          </w:r>
          <w:r w:rsidR="00984642">
            <w:rPr>
              <w:noProof/>
              <w:webHidden/>
            </w:rPr>
            <w:fldChar w:fldCharType="begin"/>
          </w:r>
          <w:r w:rsidR="00984642">
            <w:rPr>
              <w:noProof/>
              <w:webHidden/>
            </w:rPr>
            <w:instrText xml:space="preserve"> PAGEREF _Toc468290070 \h </w:instrText>
          </w:r>
          <w:r w:rsidR="00984642">
            <w:rPr>
              <w:noProof/>
              <w:webHidden/>
            </w:rPr>
          </w:r>
          <w:r w:rsidR="00984642">
            <w:rPr>
              <w:noProof/>
              <w:webHidden/>
            </w:rPr>
            <w:fldChar w:fldCharType="separate"/>
          </w:r>
          <w:ins w:id="64" w:author="Abhinandan" w:date="2016-12-16T15:46:00Z">
            <w:r w:rsidR="00DE69EF">
              <w:rPr>
                <w:noProof/>
                <w:webHidden/>
              </w:rPr>
              <w:t>60</w:t>
            </w:r>
          </w:ins>
          <w:del w:id="65" w:author="Abhinandan" w:date="2016-12-16T15:46:00Z">
            <w:r w:rsidR="00590244" w:rsidDel="00DE69EF">
              <w:rPr>
                <w:noProof/>
                <w:webHidden/>
              </w:rPr>
              <w:delText>54</w:delText>
            </w:r>
          </w:del>
          <w:r w:rsidR="00984642">
            <w:rPr>
              <w:noProof/>
              <w:webHidden/>
            </w:rPr>
            <w:fldChar w:fldCharType="end"/>
          </w:r>
          <w:r>
            <w:rPr>
              <w:noProof/>
            </w:rPr>
            <w:fldChar w:fldCharType="end"/>
          </w:r>
        </w:p>
        <w:p w14:paraId="615F3840" w14:textId="77777777" w:rsidR="00984642" w:rsidRDefault="00146C3B">
          <w:pPr>
            <w:pStyle w:val="TOC2"/>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"_Toc468290071" </w:instrText>
          </w:r>
          <w:r>
            <w:rPr>
              <w:noProof/>
            </w:rPr>
            <w:fldChar w:fldCharType="separate"/>
          </w:r>
          <w:r w:rsidR="00984642" w:rsidRPr="00757301">
            <w:rPr>
              <w:rStyle w:val="Hyperlink"/>
              <w:noProof/>
            </w:rPr>
            <w:t>4.5. Visualization setup using TIBCO Spotfire Analytics platform (G)</w:t>
          </w:r>
          <w:r w:rsidR="00984642">
            <w:rPr>
              <w:noProof/>
              <w:webHidden/>
            </w:rPr>
            <w:tab/>
          </w:r>
          <w:r w:rsidR="00984642">
            <w:rPr>
              <w:noProof/>
              <w:webHidden/>
            </w:rPr>
            <w:fldChar w:fldCharType="begin"/>
          </w:r>
          <w:r w:rsidR="00984642">
            <w:rPr>
              <w:noProof/>
              <w:webHidden/>
            </w:rPr>
            <w:instrText xml:space="preserve"> PAGEREF _Toc468290071 \h </w:instrText>
          </w:r>
          <w:r w:rsidR="00984642">
            <w:rPr>
              <w:noProof/>
              <w:webHidden/>
            </w:rPr>
          </w:r>
          <w:r w:rsidR="00984642">
            <w:rPr>
              <w:noProof/>
              <w:webHidden/>
            </w:rPr>
            <w:fldChar w:fldCharType="separate"/>
          </w:r>
          <w:ins w:id="66" w:author="Abhinandan" w:date="2016-12-16T15:46:00Z">
            <w:r w:rsidR="00DE69EF">
              <w:rPr>
                <w:noProof/>
                <w:webHidden/>
              </w:rPr>
              <w:t>64</w:t>
            </w:r>
          </w:ins>
          <w:del w:id="67" w:author="Abhinandan" w:date="2016-12-16T15:46:00Z">
            <w:r w:rsidR="00590244" w:rsidDel="00DE69EF">
              <w:rPr>
                <w:noProof/>
                <w:webHidden/>
              </w:rPr>
              <w:delText>58</w:delText>
            </w:r>
          </w:del>
          <w:r w:rsidR="00984642">
            <w:rPr>
              <w:noProof/>
              <w:webHidden/>
            </w:rPr>
            <w:fldChar w:fldCharType="end"/>
          </w:r>
          <w:r>
            <w:rPr>
              <w:noProof/>
            </w:rPr>
            <w:fldChar w:fldCharType="end"/>
          </w:r>
        </w:p>
        <w:p w14:paraId="1CFDE3EA"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"_Toc468290072" </w:instrText>
          </w:r>
          <w:r>
            <w:rPr>
              <w:noProof/>
            </w:rPr>
            <w:fldChar w:fldCharType="separate"/>
          </w:r>
          <w:r w:rsidR="00984642" w:rsidRPr="00757301">
            <w:rPr>
              <w:rStyle w:val="Hyperlink"/>
              <w:noProof/>
            </w:rPr>
            <w:t>4.5.1. Launch TIBCO Spotfire instance</w:t>
          </w:r>
          <w:r w:rsidR="00984642">
            <w:rPr>
              <w:noProof/>
              <w:webHidden/>
            </w:rPr>
            <w:tab/>
          </w:r>
          <w:r w:rsidR="00984642">
            <w:rPr>
              <w:noProof/>
              <w:webHidden/>
            </w:rPr>
            <w:fldChar w:fldCharType="begin"/>
          </w:r>
          <w:r w:rsidR="00984642">
            <w:rPr>
              <w:noProof/>
              <w:webHidden/>
            </w:rPr>
            <w:instrText xml:space="preserve"> PAGEREF _Toc468290072 \h </w:instrText>
          </w:r>
          <w:r w:rsidR="00984642">
            <w:rPr>
              <w:noProof/>
              <w:webHidden/>
            </w:rPr>
          </w:r>
          <w:r w:rsidR="00984642">
            <w:rPr>
              <w:noProof/>
              <w:webHidden/>
            </w:rPr>
            <w:fldChar w:fldCharType="separate"/>
          </w:r>
          <w:ins w:id="68" w:author="Abhinandan" w:date="2016-12-16T15:46:00Z">
            <w:r w:rsidR="00DE69EF">
              <w:rPr>
                <w:noProof/>
                <w:webHidden/>
              </w:rPr>
              <w:t>64</w:t>
            </w:r>
          </w:ins>
          <w:del w:id="69" w:author="Abhinandan" w:date="2016-12-16T15:46:00Z">
            <w:r w:rsidR="00590244" w:rsidDel="00DE69EF">
              <w:rPr>
                <w:noProof/>
                <w:webHidden/>
              </w:rPr>
              <w:delText>58</w:delText>
            </w:r>
          </w:del>
          <w:r w:rsidR="00984642">
            <w:rPr>
              <w:noProof/>
              <w:webHidden/>
            </w:rPr>
            <w:fldChar w:fldCharType="end"/>
          </w:r>
          <w:r>
            <w:rPr>
              <w:noProof/>
            </w:rPr>
            <w:fldChar w:fldCharType="end"/>
          </w:r>
        </w:p>
        <w:p w14:paraId="531D5ABA" w14:textId="77777777" w:rsidR="00984642" w:rsidRDefault="00146C3B">
          <w:pPr>
            <w:pStyle w:val="TOC3"/>
            <w:tabs>
              <w:tab w:val="right" w:leader="dot" w:pos="9350"/>
            </w:tabs>
            <w:rPr>
              <w:rFonts w:asciiTheme="minorHAnsi" w:eastAsiaTheme="minorEastAsia" w:hAnsiTheme="minorHAnsi" w:cstheme="minorBidi"/>
              <w:noProof/>
              <w:color w:val="auto"/>
            </w:rPr>
          </w:pPr>
          <w:r>
            <w:rPr>
              <w:noProof/>
            </w:rPr>
            <w:fldChar w:fldCharType="begin"/>
          </w:r>
          <w:r>
            <w:rPr>
              <w:noProof/>
            </w:rPr>
            <w:instrText xml:space="preserve"> HYPERLINK \l "_Toc468290073" </w:instrText>
          </w:r>
          <w:r>
            <w:rPr>
              <w:noProof/>
            </w:rPr>
            <w:fldChar w:fldCharType="separate"/>
          </w:r>
          <w:r w:rsidR="00984642" w:rsidRPr="00757301">
            <w:rPr>
              <w:rStyle w:val="Hyperlink"/>
              <w:noProof/>
              <w:shd w:val="clear" w:color="auto" w:fill="FFFFFF"/>
            </w:rPr>
            <w:t>4.5.2. Install Python</w:t>
          </w:r>
          <w:r w:rsidR="00984642">
            <w:rPr>
              <w:noProof/>
              <w:webHidden/>
            </w:rPr>
            <w:tab/>
          </w:r>
          <w:r w:rsidR="00984642">
            <w:rPr>
              <w:noProof/>
              <w:webHidden/>
            </w:rPr>
            <w:fldChar w:fldCharType="begin"/>
          </w:r>
          <w:r w:rsidR="00984642">
            <w:rPr>
              <w:noProof/>
              <w:webHidden/>
            </w:rPr>
            <w:instrText xml:space="preserve"> PAGEREF _Toc468290073 \h </w:instrText>
          </w:r>
          <w:r w:rsidR="00984642">
            <w:rPr>
              <w:noProof/>
              <w:webHidden/>
            </w:rPr>
          </w:r>
          <w:r w:rsidR="00984642">
            <w:rPr>
              <w:noProof/>
              <w:webHidden/>
            </w:rPr>
            <w:fldChar w:fldCharType="separate"/>
          </w:r>
          <w:ins w:id="70" w:author="Abhinandan" w:date="2016-12-16T15:46:00Z">
            <w:r w:rsidR="00DE69EF">
              <w:rPr>
                <w:noProof/>
                <w:webHidden/>
              </w:rPr>
              <w:t>70</w:t>
            </w:r>
          </w:ins>
          <w:del w:id="71" w:author="Abhinandan" w:date="2016-12-16T15:46:00Z">
            <w:r w:rsidR="00590244" w:rsidDel="00DE69EF">
              <w:rPr>
                <w:noProof/>
                <w:webHidden/>
              </w:rPr>
              <w:delText>64</w:delText>
            </w:r>
          </w:del>
          <w:r w:rsidR="00984642">
            <w:rPr>
              <w:noProof/>
              <w:webHidden/>
            </w:rPr>
            <w:fldChar w:fldCharType="end"/>
          </w:r>
          <w:r>
            <w:rPr>
              <w:noProof/>
            </w:rPr>
            <w:fldChar w:fldCharType="end"/>
          </w:r>
        </w:p>
        <w:p w14:paraId="282E7FCB" w14:textId="77777777" w:rsidR="00143030" w:rsidRDefault="001F1322">
          <w:pPr>
            <w:rPr>
              <w:rFonts w:ascii="Open Sans" w:hAnsi="Open Sans"/>
              <w:bCs/>
              <w:noProof/>
              <w:sz w:val="24"/>
              <w:szCs w:val="24"/>
            </w:rPr>
          </w:pPr>
          <w:r w:rsidRPr="00511F60">
            <w:rPr>
              <w:rFonts w:ascii="Open Sans" w:hAnsi="Open Sans"/>
              <w:bCs/>
              <w:noProof/>
              <w:sz w:val="24"/>
              <w:szCs w:val="24"/>
            </w:rPr>
            <w:fldChar w:fldCharType="end"/>
          </w:r>
        </w:p>
      </w:sdtContent>
    </w:sdt>
    <w:p w14:paraId="1AE949A4" w14:textId="77777777" w:rsidR="00143030" w:rsidRDefault="00143030">
      <w:pPr>
        <w:rPr>
          <w:rFonts w:ascii="Open Sans" w:hAnsi="Open Sans"/>
          <w:bCs/>
          <w:noProof/>
          <w:sz w:val="24"/>
          <w:szCs w:val="24"/>
        </w:rPr>
      </w:pPr>
      <w:r>
        <w:rPr>
          <w:rFonts w:ascii="Open Sans" w:hAnsi="Open Sans"/>
          <w:bCs/>
          <w:noProof/>
          <w:sz w:val="24"/>
          <w:szCs w:val="24"/>
        </w:rPr>
        <w:br w:type="page"/>
      </w:r>
    </w:p>
    <w:p w14:paraId="02BAE994" w14:textId="77777777" w:rsidR="006F0915" w:rsidRDefault="006F0915">
      <w:pPr>
        <w:rPr>
          <w:rFonts w:ascii="Open Sans" w:hAnsi="Open Sans"/>
          <w:bCs/>
          <w:noProof/>
          <w:sz w:val="24"/>
          <w:szCs w:val="24"/>
        </w:rPr>
      </w:pPr>
    </w:p>
    <w:p w14:paraId="579F93CD" w14:textId="77777777" w:rsidR="000D42D4" w:rsidRDefault="003D1F17" w:rsidP="00FF3284">
      <w:pPr>
        <w:pStyle w:val="DocH1"/>
        <w:numPr>
          <w:ilvl w:val="3"/>
          <w:numId w:val="1"/>
        </w:numPr>
        <w:spacing w:before="0" w:line="240" w:lineRule="auto"/>
        <w:ind w:left="0" w:firstLine="0"/>
      </w:pPr>
      <w:bookmarkStart w:id="72" w:name="_gbavlfdzlzj4" w:colFirst="0" w:colLast="0"/>
      <w:bookmarkStart w:id="73" w:name="_30j0zll" w:colFirst="0" w:colLast="0"/>
      <w:bookmarkStart w:id="74" w:name="_1fob9te" w:colFirst="0" w:colLast="0"/>
      <w:bookmarkStart w:id="75" w:name="_Toc468290049"/>
      <w:bookmarkEnd w:id="72"/>
      <w:bookmarkEnd w:id="73"/>
      <w:bookmarkEnd w:id="74"/>
      <w:r>
        <w:t>Introduction</w:t>
      </w:r>
      <w:bookmarkEnd w:id="75"/>
    </w:p>
    <w:p w14:paraId="1FF612CB" w14:textId="77777777" w:rsidR="00FF3284" w:rsidRDefault="00FF3284" w:rsidP="00652716">
      <w:pPr>
        <w:pStyle w:val="Step"/>
        <w:rPr>
          <w:sz w:val="28"/>
        </w:rPr>
      </w:pPr>
    </w:p>
    <w:p w14:paraId="3E3BAEC4" w14:textId="273C5646" w:rsidR="000D42D4" w:rsidRPr="00EB17DE" w:rsidRDefault="000D42D4" w:rsidP="00652716">
      <w:pPr>
        <w:pStyle w:val="Step"/>
      </w:pPr>
      <w:r w:rsidRPr="00EB17DE">
        <w:t>This document is the continuation of the</w:t>
      </w:r>
      <w:r w:rsidR="003D1F17" w:rsidRPr="00EB17DE">
        <w:t xml:space="preserve"> </w:t>
      </w:r>
      <w:r w:rsidR="001B672F">
        <w:t>O</w:t>
      </w:r>
      <w:r w:rsidR="003D1F17" w:rsidRPr="00EB17DE">
        <w:t xml:space="preserve">verview </w:t>
      </w:r>
      <w:r w:rsidR="001B672F">
        <w:t>D</w:t>
      </w:r>
      <w:r w:rsidR="003D1F17" w:rsidRPr="00EB17DE">
        <w:t>ocument.</w:t>
      </w:r>
    </w:p>
    <w:p w14:paraId="12AC77D0" w14:textId="77777777" w:rsidR="00E7400B" w:rsidRDefault="00E7400B" w:rsidP="00EB17DE">
      <w:pPr>
        <w:pStyle w:val="Step"/>
        <w:ind w:left="0" w:firstLine="0"/>
      </w:pPr>
    </w:p>
    <w:p w14:paraId="7D7D1B89" w14:textId="343C4FFA" w:rsidR="00935CA9" w:rsidRPr="00EB17DE" w:rsidRDefault="00935CA9" w:rsidP="00EB17DE">
      <w:pPr>
        <w:pStyle w:val="Step"/>
        <w:ind w:left="0" w:firstLine="0"/>
      </w:pPr>
      <w:r w:rsidRPr="00EB17DE">
        <w:t>This project is the first of 3 projects, which s</w:t>
      </w:r>
      <w:r w:rsidR="00FF3284" w:rsidRPr="00EB17DE">
        <w:t>hould be executed sequentially</w:t>
      </w:r>
      <w:r w:rsidRPr="00EB17DE">
        <w:t>:</w:t>
      </w:r>
    </w:p>
    <w:p w14:paraId="439640B8" w14:textId="77777777" w:rsidR="00EB17DE" w:rsidRPr="00EB17DE" w:rsidRDefault="00EB17DE" w:rsidP="00EB17DE">
      <w:pPr>
        <w:pStyle w:val="Step"/>
        <w:ind w:left="0" w:firstLine="0"/>
      </w:pPr>
    </w:p>
    <w:p w14:paraId="763DA6AF" w14:textId="77777777" w:rsidR="00935CA9" w:rsidRDefault="00FF3284" w:rsidP="00A71331">
      <w:pPr>
        <w:pStyle w:val="Step"/>
      </w:pPr>
      <w:r w:rsidRPr="00EB17DE">
        <w:t xml:space="preserve">1. </w:t>
      </w:r>
      <w:r w:rsidR="00935CA9" w:rsidRPr="00EB17DE">
        <w:rPr>
          <w:b/>
        </w:rPr>
        <w:t>Project 1</w:t>
      </w:r>
      <w:r w:rsidR="00935CA9" w:rsidRPr="00EB17DE">
        <w:t xml:space="preserve">: Step by Step Deployment Guide </w:t>
      </w:r>
      <w:r w:rsidR="00A71331">
        <w:t>– Part 1</w:t>
      </w:r>
    </w:p>
    <w:p w14:paraId="36309198" w14:textId="77777777" w:rsidR="00A71331" w:rsidRPr="00EB17DE" w:rsidRDefault="00A71331" w:rsidP="00A71331">
      <w:pPr>
        <w:pStyle w:val="Step"/>
        <w:ind w:left="940" w:firstLine="0"/>
      </w:pPr>
      <w:r>
        <w:t xml:space="preserve">     </w:t>
      </w:r>
      <w:r w:rsidRPr="00EB17DE">
        <w:t xml:space="preserve">Step by Step Deployment Guide </w:t>
      </w:r>
      <w:r>
        <w:t>– Part 2</w:t>
      </w:r>
    </w:p>
    <w:p w14:paraId="004E3E2D" w14:textId="77777777" w:rsidR="00EB17DE" w:rsidRPr="00EB17DE" w:rsidRDefault="00FF3284" w:rsidP="00935CA9">
      <w:pPr>
        <w:pStyle w:val="Step"/>
      </w:pPr>
      <w:r w:rsidRPr="00EB17DE">
        <w:t xml:space="preserve">2. </w:t>
      </w:r>
      <w:r w:rsidR="00935CA9" w:rsidRPr="00EB17DE">
        <w:rPr>
          <w:b/>
        </w:rPr>
        <w:t>Project 2:</w:t>
      </w:r>
      <w:r w:rsidR="008E6CD8">
        <w:t xml:space="preserve"> Data Pipeline</w:t>
      </w:r>
    </w:p>
    <w:p w14:paraId="54B4028A" w14:textId="77E50CC2" w:rsidR="00935CA9" w:rsidRPr="00EB17DE" w:rsidRDefault="00FF3284" w:rsidP="00935CA9">
      <w:pPr>
        <w:pStyle w:val="Step"/>
      </w:pPr>
      <w:r w:rsidRPr="00EB17DE">
        <w:t xml:space="preserve">3. </w:t>
      </w:r>
      <w:r w:rsidR="00935CA9" w:rsidRPr="00EB17DE">
        <w:rPr>
          <w:b/>
        </w:rPr>
        <w:t>Project 3:</w:t>
      </w:r>
      <w:r w:rsidR="00935CA9" w:rsidRPr="00EB17DE">
        <w:t xml:space="preserve"> M</w:t>
      </w:r>
      <w:r w:rsidR="00EB17DE" w:rsidRPr="00EB17DE">
        <w:t xml:space="preserve">achine </w:t>
      </w:r>
      <w:r w:rsidR="00935CA9" w:rsidRPr="00EB17DE">
        <w:t>L</w:t>
      </w:r>
      <w:r w:rsidR="00EB17DE" w:rsidRPr="00EB17DE">
        <w:t>earning</w:t>
      </w:r>
      <w:r w:rsidR="008E6CD8">
        <w:t xml:space="preserve">, </w:t>
      </w:r>
      <w:r w:rsidR="00935CA9" w:rsidRPr="00EB17DE">
        <w:t>Reporting</w:t>
      </w:r>
      <w:r w:rsidR="00B21E29">
        <w:t>,</w:t>
      </w:r>
      <w:r w:rsidR="00935CA9" w:rsidRPr="00EB17DE">
        <w:t xml:space="preserve"> and BYOD</w:t>
      </w:r>
    </w:p>
    <w:p w14:paraId="18D238D6" w14:textId="77777777" w:rsidR="00EB17DE" w:rsidRPr="00EB17DE" w:rsidRDefault="00EB17DE" w:rsidP="00935CA9">
      <w:pPr>
        <w:pStyle w:val="Step"/>
        <w:rPr>
          <w:rFonts w:eastAsia="Open Sans" w:cs="Open Sans"/>
        </w:rPr>
      </w:pPr>
    </w:p>
    <w:p w14:paraId="53DB1D4B" w14:textId="77777777" w:rsidR="00935CA9" w:rsidRPr="00EB17DE" w:rsidRDefault="00935CA9" w:rsidP="00EB17DE">
      <w:pPr>
        <w:pStyle w:val="Step"/>
        <w:ind w:left="0" w:firstLine="0"/>
      </w:pPr>
      <w:r w:rsidRPr="00EB17DE">
        <w:t>Refer to the following architecture diagram below fo</w:t>
      </w:r>
      <w:r w:rsidR="00EB17DE" w:rsidRPr="00EB17DE">
        <w:t xml:space="preserve">r the overall data flow and the </w:t>
      </w:r>
      <w:r w:rsidRPr="00EB17DE">
        <w:t>system/solution information.</w:t>
      </w:r>
    </w:p>
    <w:p w14:paraId="17FF9EE4" w14:textId="77777777" w:rsidR="00935CA9" w:rsidRPr="004A4B0C" w:rsidRDefault="00935CA9" w:rsidP="00935CA9">
      <w:pPr>
        <w:pStyle w:val="Step"/>
      </w:pPr>
    </w:p>
    <w:p w14:paraId="447F3FBC" w14:textId="1AC586A2" w:rsidR="00935CA9" w:rsidRDefault="005307B9" w:rsidP="00935CA9">
      <w:pPr>
        <w:jc w:val="both"/>
      </w:pPr>
      <w:del w:id="76" w:author="Abhinandan" w:date="2016-12-16T15:36:00Z">
        <w:r w:rsidRPr="005307B9" w:rsidDel="00B82528">
          <w:rPr>
            <w:noProof/>
          </w:rPr>
          <w:lastRenderedPageBreak/>
          <w:drawing>
            <wp:inline distT="0" distB="0" distL="0" distR="0" wp14:anchorId="2FBD2524" wp14:editId="4FD383A4">
              <wp:extent cx="5943600" cy="3985335"/>
              <wp:effectExtent l="19050" t="19050" r="19050" b="15240"/>
              <wp:docPr id="40" name="Picture 40" descr="D:\Projects\Amazon\Documentation\Assets\Delivery\Final Documentation\Archive\aws_marketplace_immersion_project_H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Amazon\Documentation\Assets\Delivery\Final Documentation\Archive\aws_marketplace_immersion_project_HL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85335"/>
                      </a:xfrm>
                      <a:prstGeom prst="rect">
                        <a:avLst/>
                      </a:prstGeom>
                      <a:noFill/>
                      <a:ln>
                        <a:solidFill>
                          <a:schemeClr val="tx1"/>
                        </a:solidFill>
                      </a:ln>
                    </pic:spPr>
                  </pic:pic>
                </a:graphicData>
              </a:graphic>
            </wp:inline>
          </w:drawing>
        </w:r>
      </w:del>
      <w:ins w:id="77" w:author="Abhinandan" w:date="2016-12-16T15:36:00Z">
        <w:r w:rsidR="00B82528" w:rsidRPr="00B82528">
          <w:rPr>
            <w:noProof/>
          </w:rPr>
          <w:lastRenderedPageBreak/>
          <w:drawing>
            <wp:inline distT="0" distB="0" distL="0" distR="0" wp14:anchorId="5B62ADCC" wp14:editId="25D79007">
              <wp:extent cx="5943600" cy="3985335"/>
              <wp:effectExtent l="19050" t="19050" r="19050" b="15240"/>
              <wp:docPr id="41" name="Picture 41" descr="C:\Users\Abhinandan\Desktop\Diagram\aws_marketplace_immersion_project_H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nandan\Desktop\Diagram\aws_marketplace_immersion_project_HL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85335"/>
                      </a:xfrm>
                      <a:prstGeom prst="rect">
                        <a:avLst/>
                      </a:prstGeom>
                      <a:noFill/>
                      <a:ln>
                        <a:solidFill>
                          <a:schemeClr val="tx1"/>
                        </a:solidFill>
                      </a:ln>
                    </pic:spPr>
                  </pic:pic>
                </a:graphicData>
              </a:graphic>
            </wp:inline>
          </w:drawing>
        </w:r>
      </w:ins>
    </w:p>
    <w:p w14:paraId="60BCDDE5" w14:textId="77777777" w:rsidR="00EB17DE" w:rsidRDefault="00EB17DE">
      <w:r>
        <w:br w:type="page"/>
      </w:r>
    </w:p>
    <w:p w14:paraId="489988C9" w14:textId="77777777" w:rsidR="00FF3284" w:rsidRDefault="00FF3284" w:rsidP="00EB17DE">
      <w:pPr>
        <w:pStyle w:val="Step"/>
        <w:ind w:left="0" w:firstLine="0"/>
      </w:pPr>
    </w:p>
    <w:p w14:paraId="452164C1" w14:textId="6B094975" w:rsidR="00935CA9" w:rsidRDefault="006F757D" w:rsidP="00721F6D">
      <w:pPr>
        <w:pStyle w:val="Step"/>
        <w:ind w:left="0" w:firstLine="0"/>
      </w:pPr>
      <w:r>
        <w:t>The f</w:t>
      </w:r>
      <w:r w:rsidR="002E3F55">
        <w:t>ollowing</w:t>
      </w:r>
      <w:r w:rsidR="00014B49" w:rsidRPr="00014B49">
        <w:t xml:space="preserve"> </w:t>
      </w:r>
      <w:r w:rsidR="002E3F55">
        <w:t>is the list of</w:t>
      </w:r>
      <w:r w:rsidR="00014B49" w:rsidRPr="00014B49">
        <w:t xml:space="preserve"> the recommended server/instance types that you</w:t>
      </w:r>
      <w:r>
        <w:t xml:space="preserve"> will</w:t>
      </w:r>
      <w:r w:rsidR="00014B49" w:rsidRPr="00014B49">
        <w:t xml:space="preserve"> need for each of the component</w:t>
      </w:r>
      <w:r>
        <w:t>s</w:t>
      </w:r>
      <w:r w:rsidR="00014B49" w:rsidRPr="00014B49">
        <w:t>:</w:t>
      </w:r>
    </w:p>
    <w:p w14:paraId="2D2322DF" w14:textId="77777777" w:rsidR="00014B49" w:rsidRPr="004A4B0C" w:rsidRDefault="00014B49" w:rsidP="00935CA9">
      <w:pPr>
        <w:pStyle w:val="Step"/>
      </w:pPr>
    </w:p>
    <w:tbl>
      <w:tblPr>
        <w:tblStyle w:val="a"/>
        <w:tblW w:w="9756" w:type="dxa"/>
        <w:tblInd w:w="-10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00" w:firstRow="0" w:lastRow="0" w:firstColumn="0" w:lastColumn="0" w:noHBand="0" w:noVBand="1"/>
      </w:tblPr>
      <w:tblGrid>
        <w:gridCol w:w="1116"/>
        <w:gridCol w:w="1397"/>
        <w:gridCol w:w="821"/>
        <w:gridCol w:w="1244"/>
        <w:gridCol w:w="989"/>
        <w:gridCol w:w="984"/>
        <w:gridCol w:w="1315"/>
        <w:gridCol w:w="1890"/>
      </w:tblGrid>
      <w:tr w:rsidR="00935CA9" w14:paraId="1BEEDC6B" w14:textId="77777777" w:rsidTr="008E6CD8">
        <w:trPr>
          <w:trHeight w:val="340"/>
        </w:trPr>
        <w:tc>
          <w:tcPr>
            <w:tcW w:w="1116"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vAlign w:val="center"/>
          </w:tcPr>
          <w:p w14:paraId="37FD87EC" w14:textId="77777777" w:rsidR="00935CA9" w:rsidRDefault="00935CA9" w:rsidP="00652716">
            <w:pPr>
              <w:spacing w:after="0"/>
              <w:jc w:val="center"/>
            </w:pPr>
            <w:r>
              <w:rPr>
                <w:b/>
                <w:sz w:val="16"/>
                <w:szCs w:val="16"/>
              </w:rPr>
              <w:t>Component #</w:t>
            </w:r>
          </w:p>
        </w:tc>
        <w:tc>
          <w:tcPr>
            <w:tcW w:w="1397"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vAlign w:val="center"/>
          </w:tcPr>
          <w:p w14:paraId="14544A72" w14:textId="77777777" w:rsidR="00935CA9" w:rsidRDefault="00935CA9" w:rsidP="00652716">
            <w:pPr>
              <w:spacing w:after="0"/>
              <w:jc w:val="center"/>
            </w:pPr>
            <w:r>
              <w:rPr>
                <w:b/>
                <w:sz w:val="16"/>
                <w:szCs w:val="16"/>
              </w:rPr>
              <w:t>Component Name</w:t>
            </w:r>
          </w:p>
        </w:tc>
        <w:tc>
          <w:tcPr>
            <w:tcW w:w="821"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vAlign w:val="center"/>
          </w:tcPr>
          <w:p w14:paraId="00B8A580" w14:textId="77777777" w:rsidR="00935CA9" w:rsidRDefault="00935CA9" w:rsidP="00652716">
            <w:pPr>
              <w:spacing w:after="0"/>
              <w:jc w:val="center"/>
            </w:pPr>
            <w:r>
              <w:rPr>
                <w:b/>
                <w:sz w:val="16"/>
                <w:szCs w:val="16"/>
              </w:rPr>
              <w:t>EC2 Server Type</w:t>
            </w:r>
          </w:p>
        </w:tc>
        <w:tc>
          <w:tcPr>
            <w:tcW w:w="1244"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vAlign w:val="center"/>
          </w:tcPr>
          <w:p w14:paraId="46B1C7D0" w14:textId="77777777" w:rsidR="00935CA9" w:rsidRDefault="00935CA9" w:rsidP="00652716">
            <w:pPr>
              <w:spacing w:after="0"/>
              <w:jc w:val="center"/>
            </w:pPr>
            <w:r>
              <w:rPr>
                <w:b/>
                <w:sz w:val="16"/>
                <w:szCs w:val="16"/>
              </w:rPr>
              <w:t>Operating System Type</w:t>
            </w:r>
          </w:p>
        </w:tc>
        <w:tc>
          <w:tcPr>
            <w:tcW w:w="989"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vAlign w:val="center"/>
          </w:tcPr>
          <w:p w14:paraId="2D4B45C4" w14:textId="77777777" w:rsidR="00935CA9" w:rsidRDefault="00935CA9" w:rsidP="00652716">
            <w:pPr>
              <w:spacing w:after="0"/>
              <w:jc w:val="center"/>
            </w:pPr>
            <w:r>
              <w:rPr>
                <w:b/>
                <w:sz w:val="16"/>
                <w:szCs w:val="16"/>
              </w:rPr>
              <w:t>Set Up Complexity</w:t>
            </w:r>
          </w:p>
        </w:tc>
        <w:tc>
          <w:tcPr>
            <w:tcW w:w="984"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vAlign w:val="center"/>
          </w:tcPr>
          <w:p w14:paraId="3BC02EEB" w14:textId="77777777" w:rsidR="00935CA9" w:rsidRDefault="00935CA9" w:rsidP="00652716">
            <w:pPr>
              <w:spacing w:after="0"/>
              <w:jc w:val="center"/>
            </w:pPr>
            <w:r>
              <w:rPr>
                <w:b/>
                <w:sz w:val="16"/>
                <w:szCs w:val="16"/>
              </w:rPr>
              <w:t>License Required?</w:t>
            </w:r>
          </w:p>
        </w:tc>
        <w:tc>
          <w:tcPr>
            <w:tcW w:w="1315"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vAlign w:val="center"/>
          </w:tcPr>
          <w:p w14:paraId="56D4C87C" w14:textId="77777777" w:rsidR="00935CA9" w:rsidRDefault="00935CA9" w:rsidP="00652716">
            <w:pPr>
              <w:spacing w:after="0"/>
              <w:jc w:val="center"/>
            </w:pPr>
            <w:r>
              <w:rPr>
                <w:b/>
                <w:sz w:val="16"/>
                <w:szCs w:val="16"/>
              </w:rPr>
              <w:t>Source of Component</w:t>
            </w:r>
          </w:p>
        </w:tc>
        <w:tc>
          <w:tcPr>
            <w:tcW w:w="1890"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vAlign w:val="center"/>
          </w:tcPr>
          <w:p w14:paraId="3C1C1217" w14:textId="77777777" w:rsidR="00935CA9" w:rsidRDefault="00935CA9" w:rsidP="00652716">
            <w:pPr>
              <w:spacing w:after="0"/>
              <w:jc w:val="center"/>
            </w:pPr>
            <w:r>
              <w:rPr>
                <w:b/>
                <w:sz w:val="16"/>
                <w:szCs w:val="16"/>
              </w:rPr>
              <w:t>Purpose</w:t>
            </w:r>
          </w:p>
        </w:tc>
      </w:tr>
      <w:tr w:rsidR="00935CA9" w14:paraId="4A187528" w14:textId="77777777" w:rsidTr="008E6CD8">
        <w:trPr>
          <w:trHeight w:val="40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358AA31A" w14:textId="77777777" w:rsidR="00935CA9" w:rsidRDefault="00935CA9" w:rsidP="00652716">
            <w:pPr>
              <w:spacing w:after="0"/>
              <w:jc w:val="center"/>
            </w:pPr>
            <w:r>
              <w:rPr>
                <w:sz w:val="16"/>
                <w:szCs w:val="16"/>
              </w:rPr>
              <w:t>A</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229FF90F" w14:textId="77777777" w:rsidR="00935CA9" w:rsidRPr="00D96340" w:rsidRDefault="00935CA9" w:rsidP="00652716">
            <w:pPr>
              <w:spacing w:after="0"/>
              <w:rPr>
                <w:b/>
              </w:rPr>
            </w:pPr>
            <w:r w:rsidRPr="00D96340">
              <w:rPr>
                <w:b/>
                <w:sz w:val="16"/>
                <w:szCs w:val="16"/>
              </w:rPr>
              <w:t>Amazon S3</w:t>
            </w:r>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6E227B67" w14:textId="77777777" w:rsidR="00935CA9" w:rsidRDefault="00935CA9" w:rsidP="00652716">
            <w:pPr>
              <w:spacing w:after="0"/>
            </w:pPr>
            <w:r>
              <w:rPr>
                <w:sz w:val="16"/>
                <w:szCs w:val="16"/>
              </w:rPr>
              <w:t>NA</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3BE51F25" w14:textId="77777777" w:rsidR="00935CA9" w:rsidRDefault="00935CA9" w:rsidP="00652716">
            <w:pPr>
              <w:spacing w:after="0"/>
            </w:pPr>
            <w:r>
              <w:rPr>
                <w:sz w:val="16"/>
                <w:szCs w:val="16"/>
              </w:rPr>
              <w:t>NA</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5FE8AAAD" w14:textId="77777777" w:rsidR="00935CA9" w:rsidRDefault="00935CA9" w:rsidP="00652716">
            <w:pPr>
              <w:spacing w:after="0"/>
              <w:jc w:val="center"/>
            </w:pPr>
            <w:r>
              <w:rPr>
                <w:sz w:val="16"/>
                <w:szCs w:val="16"/>
              </w:rPr>
              <w:t>NA</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7BE89FB0" w14:textId="77777777" w:rsidR="00935CA9" w:rsidRDefault="00935CA9" w:rsidP="00652716">
            <w:pPr>
              <w:spacing w:after="0"/>
              <w:jc w:val="center"/>
            </w:pPr>
            <w:r>
              <w:rPr>
                <w:sz w:val="16"/>
                <w:szCs w:val="16"/>
              </w:rPr>
              <w:t>No</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264311E8" w14:textId="77777777" w:rsidR="00935CA9" w:rsidRDefault="00935CA9" w:rsidP="00652716">
            <w:pPr>
              <w:spacing w:after="0"/>
            </w:pPr>
            <w:r>
              <w:rPr>
                <w:sz w:val="16"/>
                <w:szCs w:val="16"/>
              </w:rPr>
              <w:t>AWS Marketplace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7612CB91" w14:textId="77777777" w:rsidR="00935CA9" w:rsidRDefault="00935CA9" w:rsidP="00652716">
            <w:pPr>
              <w:spacing w:after="0"/>
            </w:pPr>
            <w:r>
              <w:rPr>
                <w:sz w:val="16"/>
                <w:szCs w:val="16"/>
              </w:rPr>
              <w:t>Storage</w:t>
            </w:r>
          </w:p>
        </w:tc>
      </w:tr>
      <w:tr w:rsidR="00935CA9" w14:paraId="4FC31D96" w14:textId="77777777" w:rsidTr="008E6CD8">
        <w:trPr>
          <w:trHeight w:val="44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2753668F" w14:textId="77777777" w:rsidR="00935CA9" w:rsidRDefault="00935CA9" w:rsidP="00652716">
            <w:pPr>
              <w:spacing w:after="0"/>
              <w:jc w:val="center"/>
            </w:pPr>
            <w:r>
              <w:rPr>
                <w:sz w:val="16"/>
                <w:szCs w:val="16"/>
              </w:rPr>
              <w:t>B</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45924C6C" w14:textId="77777777" w:rsidR="00935CA9" w:rsidRPr="00D96340" w:rsidRDefault="00935CA9" w:rsidP="00652716">
            <w:pPr>
              <w:spacing w:after="0"/>
              <w:rPr>
                <w:b/>
              </w:rPr>
            </w:pPr>
            <w:proofErr w:type="spellStart"/>
            <w:r w:rsidRPr="00D96340">
              <w:rPr>
                <w:b/>
                <w:sz w:val="16"/>
                <w:szCs w:val="16"/>
              </w:rPr>
              <w:t>SoftNAS</w:t>
            </w:r>
            <w:proofErr w:type="spellEnd"/>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188AA839" w14:textId="77777777" w:rsidR="00935CA9" w:rsidRDefault="00935CA9" w:rsidP="00652716">
            <w:pPr>
              <w:spacing w:after="0"/>
            </w:pPr>
            <w:r>
              <w:rPr>
                <w:sz w:val="16"/>
                <w:szCs w:val="16"/>
              </w:rPr>
              <w:t>m3.xlarge</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1A645625" w14:textId="77777777" w:rsidR="00935CA9" w:rsidRDefault="00935CA9" w:rsidP="00652716">
            <w:pPr>
              <w:spacing w:after="0"/>
            </w:pPr>
            <w:r>
              <w:rPr>
                <w:sz w:val="16"/>
                <w:szCs w:val="16"/>
              </w:rPr>
              <w:t>Unix/Linux</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16498F34" w14:textId="77777777" w:rsidR="00935CA9" w:rsidRDefault="00935CA9" w:rsidP="00652716">
            <w:pPr>
              <w:spacing w:after="0"/>
              <w:jc w:val="center"/>
            </w:pPr>
            <w:r>
              <w:rPr>
                <w:sz w:val="16"/>
                <w:szCs w:val="16"/>
              </w:rPr>
              <w:t>Medium</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1F07757D" w14:textId="77777777" w:rsidR="00935CA9" w:rsidRDefault="00935CA9" w:rsidP="00652716">
            <w:pPr>
              <w:spacing w:after="0"/>
              <w:jc w:val="center"/>
            </w:pPr>
            <w:r>
              <w:rPr>
                <w:sz w:val="16"/>
                <w:szCs w:val="16"/>
              </w:rPr>
              <w:t>Yes</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7C330DB4" w14:textId="77777777" w:rsidR="00935CA9" w:rsidRDefault="00935CA9" w:rsidP="00652716">
            <w:pPr>
              <w:spacing w:after="0"/>
            </w:pPr>
            <w:r>
              <w:rPr>
                <w:sz w:val="16"/>
                <w:szCs w:val="16"/>
              </w:rPr>
              <w:t>AWS Marketplace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4DA1B5AA" w14:textId="77777777" w:rsidR="00935CA9" w:rsidRDefault="00935CA9" w:rsidP="00652716">
            <w:pPr>
              <w:spacing w:after="0"/>
            </w:pPr>
            <w:r>
              <w:rPr>
                <w:sz w:val="16"/>
                <w:szCs w:val="16"/>
              </w:rPr>
              <w:t>Storage Management Software</w:t>
            </w:r>
          </w:p>
        </w:tc>
      </w:tr>
      <w:tr w:rsidR="00935CA9" w14:paraId="3095EBCD" w14:textId="77777777" w:rsidTr="008E6CD8">
        <w:trPr>
          <w:trHeight w:val="40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0B52F3BD" w14:textId="77777777" w:rsidR="00935CA9" w:rsidRDefault="00935CA9" w:rsidP="00652716">
            <w:pPr>
              <w:spacing w:after="0"/>
              <w:jc w:val="center"/>
            </w:pPr>
            <w:r>
              <w:rPr>
                <w:sz w:val="16"/>
                <w:szCs w:val="16"/>
              </w:rPr>
              <w:t>C</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085D50E3" w14:textId="77777777" w:rsidR="00935CA9" w:rsidRPr="00D96340" w:rsidRDefault="00935CA9" w:rsidP="00652716">
            <w:pPr>
              <w:spacing w:after="0"/>
              <w:rPr>
                <w:b/>
              </w:rPr>
            </w:pPr>
            <w:r w:rsidRPr="00D96340">
              <w:rPr>
                <w:b/>
                <w:sz w:val="16"/>
                <w:szCs w:val="16"/>
              </w:rPr>
              <w:t xml:space="preserve">ATTUNITY </w:t>
            </w:r>
            <w:proofErr w:type="spellStart"/>
            <w:r w:rsidRPr="00D96340">
              <w:rPr>
                <w:b/>
                <w:sz w:val="16"/>
                <w:szCs w:val="16"/>
              </w:rPr>
              <w:t>CloudBeam</w:t>
            </w:r>
            <w:proofErr w:type="spellEnd"/>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7EF4C2EB" w14:textId="77777777" w:rsidR="00935CA9" w:rsidRDefault="00935CA9" w:rsidP="00652716">
            <w:pPr>
              <w:spacing w:after="0"/>
            </w:pPr>
            <w:r>
              <w:rPr>
                <w:sz w:val="16"/>
                <w:szCs w:val="16"/>
              </w:rPr>
              <w:t>m4.large</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0EE6A2E4" w14:textId="77777777" w:rsidR="00935CA9" w:rsidRDefault="00935CA9" w:rsidP="00652716">
            <w:pPr>
              <w:spacing w:after="0"/>
            </w:pPr>
            <w:r>
              <w:rPr>
                <w:sz w:val="16"/>
                <w:szCs w:val="16"/>
              </w:rPr>
              <w:t>Screenshots Server 2008</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4103BF7F" w14:textId="77777777" w:rsidR="00935CA9" w:rsidRDefault="00935CA9" w:rsidP="00652716">
            <w:pPr>
              <w:spacing w:after="0"/>
              <w:jc w:val="center"/>
            </w:pPr>
            <w:r>
              <w:rPr>
                <w:sz w:val="16"/>
                <w:szCs w:val="16"/>
              </w:rPr>
              <w:t>High</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47D64D98" w14:textId="77777777" w:rsidR="00935CA9" w:rsidRDefault="00935CA9" w:rsidP="00652716">
            <w:pPr>
              <w:spacing w:after="0"/>
              <w:jc w:val="center"/>
            </w:pPr>
            <w:r>
              <w:rPr>
                <w:sz w:val="16"/>
                <w:szCs w:val="16"/>
              </w:rPr>
              <w:t>Yes</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036B8DA0" w14:textId="77777777" w:rsidR="00935CA9" w:rsidRDefault="00935CA9" w:rsidP="00652716">
            <w:pPr>
              <w:spacing w:after="0"/>
            </w:pPr>
            <w:r>
              <w:rPr>
                <w:sz w:val="16"/>
                <w:szCs w:val="16"/>
              </w:rPr>
              <w:t>AWS Marketplace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5024D897" w14:textId="77777777" w:rsidR="00935CA9" w:rsidRDefault="00935CA9" w:rsidP="00652716">
            <w:pPr>
              <w:spacing w:after="0"/>
            </w:pPr>
            <w:r>
              <w:rPr>
                <w:sz w:val="16"/>
                <w:szCs w:val="16"/>
              </w:rPr>
              <w:t>ETL Software</w:t>
            </w:r>
          </w:p>
        </w:tc>
      </w:tr>
      <w:tr w:rsidR="00935CA9" w14:paraId="743A4647" w14:textId="77777777" w:rsidTr="008E6CD8">
        <w:trPr>
          <w:trHeight w:val="40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0283F43D" w14:textId="77777777" w:rsidR="00935CA9" w:rsidRDefault="00935CA9" w:rsidP="00652716">
            <w:pPr>
              <w:spacing w:after="0"/>
              <w:jc w:val="center"/>
            </w:pPr>
            <w:r>
              <w:rPr>
                <w:sz w:val="16"/>
                <w:szCs w:val="16"/>
              </w:rPr>
              <w:t>D</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1B3D76B1" w14:textId="77777777" w:rsidR="00935CA9" w:rsidRPr="00D96340" w:rsidRDefault="00935CA9" w:rsidP="00652716">
            <w:pPr>
              <w:spacing w:after="0"/>
              <w:rPr>
                <w:b/>
              </w:rPr>
            </w:pPr>
            <w:r w:rsidRPr="00D96340">
              <w:rPr>
                <w:b/>
                <w:sz w:val="16"/>
                <w:szCs w:val="16"/>
              </w:rPr>
              <w:t>MySQL</w:t>
            </w:r>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1FFF366D" w14:textId="77777777" w:rsidR="00935CA9" w:rsidRDefault="00935CA9" w:rsidP="00652716">
            <w:pPr>
              <w:spacing w:after="0"/>
            </w:pPr>
            <w:r>
              <w:rPr>
                <w:sz w:val="16"/>
                <w:szCs w:val="16"/>
              </w:rPr>
              <w:t>m4.large</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1CD7C113" w14:textId="77777777" w:rsidR="00935CA9" w:rsidRDefault="00935CA9" w:rsidP="00652716">
            <w:pPr>
              <w:spacing w:after="0"/>
            </w:pPr>
            <w:r>
              <w:rPr>
                <w:sz w:val="16"/>
                <w:szCs w:val="16"/>
              </w:rPr>
              <w:t>Screenshots Server 2008</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1C16C8B3" w14:textId="77777777" w:rsidR="00935CA9" w:rsidRDefault="00935CA9" w:rsidP="00652716">
            <w:pPr>
              <w:spacing w:after="0"/>
              <w:jc w:val="center"/>
            </w:pPr>
            <w:r>
              <w:rPr>
                <w:sz w:val="16"/>
                <w:szCs w:val="16"/>
              </w:rPr>
              <w:t>High</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311E49DA" w14:textId="77777777" w:rsidR="00935CA9" w:rsidRDefault="00935CA9" w:rsidP="00652716">
            <w:pPr>
              <w:spacing w:after="0"/>
              <w:jc w:val="center"/>
            </w:pPr>
            <w:r>
              <w:rPr>
                <w:sz w:val="16"/>
                <w:szCs w:val="16"/>
              </w:rPr>
              <w:t>Yes</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72040D54" w14:textId="77777777" w:rsidR="00935CA9" w:rsidRDefault="00935CA9" w:rsidP="00652716">
            <w:pPr>
              <w:spacing w:after="0"/>
            </w:pPr>
            <w:r>
              <w:rPr>
                <w:sz w:val="16"/>
                <w:szCs w:val="16"/>
              </w:rPr>
              <w:t>Microsoft Web Platform Installer</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20804741" w14:textId="77777777" w:rsidR="00935CA9" w:rsidRDefault="00935CA9" w:rsidP="00652716">
            <w:pPr>
              <w:spacing w:after="0"/>
            </w:pPr>
            <w:r>
              <w:rPr>
                <w:sz w:val="16"/>
                <w:szCs w:val="16"/>
              </w:rPr>
              <w:t>Database</w:t>
            </w:r>
          </w:p>
        </w:tc>
      </w:tr>
      <w:tr w:rsidR="00935CA9" w14:paraId="347828D7" w14:textId="77777777" w:rsidTr="008E6CD8">
        <w:trPr>
          <w:trHeight w:val="44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7AA6FE70" w14:textId="77777777" w:rsidR="00935CA9" w:rsidRDefault="00935CA9" w:rsidP="00652716">
            <w:pPr>
              <w:spacing w:after="0"/>
              <w:jc w:val="center"/>
            </w:pPr>
            <w:r>
              <w:rPr>
                <w:sz w:val="16"/>
                <w:szCs w:val="16"/>
              </w:rPr>
              <w:t>E</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737BF736" w14:textId="77777777" w:rsidR="00935CA9" w:rsidRPr="00D96340" w:rsidRDefault="00935CA9" w:rsidP="00652716">
            <w:pPr>
              <w:spacing w:after="0"/>
              <w:rPr>
                <w:b/>
              </w:rPr>
            </w:pPr>
            <w:r w:rsidRPr="00D96340">
              <w:rPr>
                <w:b/>
                <w:sz w:val="16"/>
                <w:szCs w:val="16"/>
              </w:rPr>
              <w:t>Amazon RedShift</w:t>
            </w:r>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75C7BB70" w14:textId="77777777" w:rsidR="00935CA9" w:rsidRDefault="00935CA9" w:rsidP="00652716">
            <w:pPr>
              <w:spacing w:after="0"/>
            </w:pPr>
            <w:r>
              <w:rPr>
                <w:sz w:val="16"/>
                <w:szCs w:val="16"/>
              </w:rPr>
              <w:t>NA</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0A6EBC64" w14:textId="77777777" w:rsidR="00935CA9" w:rsidRDefault="00935CA9" w:rsidP="00652716">
            <w:pPr>
              <w:spacing w:after="0"/>
            </w:pPr>
            <w:r>
              <w:rPr>
                <w:sz w:val="16"/>
                <w:szCs w:val="16"/>
              </w:rPr>
              <w:t>NA</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553DEFD0" w14:textId="77777777" w:rsidR="00935CA9" w:rsidRDefault="00935CA9" w:rsidP="00652716">
            <w:pPr>
              <w:spacing w:after="0"/>
              <w:jc w:val="center"/>
            </w:pPr>
            <w:r>
              <w:rPr>
                <w:sz w:val="16"/>
                <w:szCs w:val="16"/>
              </w:rPr>
              <w:t>High</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4425F433" w14:textId="77777777" w:rsidR="00935CA9" w:rsidRDefault="00935CA9" w:rsidP="00652716">
            <w:pPr>
              <w:spacing w:after="0"/>
              <w:jc w:val="center"/>
            </w:pPr>
            <w:r>
              <w:rPr>
                <w:sz w:val="16"/>
                <w:szCs w:val="16"/>
              </w:rPr>
              <w:t>Yes</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7F16291B" w14:textId="77777777" w:rsidR="00935CA9" w:rsidRDefault="00935CA9" w:rsidP="00652716">
            <w:pPr>
              <w:spacing w:after="0"/>
            </w:pPr>
            <w:r>
              <w:rPr>
                <w:sz w:val="16"/>
                <w:szCs w:val="16"/>
              </w:rPr>
              <w:t>AWS Marketplace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1033F62F" w14:textId="77777777" w:rsidR="00935CA9" w:rsidRDefault="00935CA9" w:rsidP="00652716">
            <w:pPr>
              <w:spacing w:after="0"/>
            </w:pPr>
            <w:r>
              <w:rPr>
                <w:sz w:val="16"/>
                <w:szCs w:val="16"/>
              </w:rPr>
              <w:t>Storage</w:t>
            </w:r>
          </w:p>
        </w:tc>
      </w:tr>
      <w:tr w:rsidR="00935CA9" w14:paraId="6473F82D" w14:textId="77777777" w:rsidTr="008E6CD8">
        <w:trPr>
          <w:trHeight w:val="40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00C389B0" w14:textId="77777777" w:rsidR="00935CA9" w:rsidRDefault="00935CA9" w:rsidP="00652716">
            <w:pPr>
              <w:spacing w:after="0"/>
              <w:jc w:val="center"/>
            </w:pPr>
            <w:r>
              <w:rPr>
                <w:sz w:val="16"/>
                <w:szCs w:val="16"/>
              </w:rPr>
              <w:t>F</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6885E6A6" w14:textId="77777777" w:rsidR="00935CA9" w:rsidRPr="00D96340" w:rsidRDefault="00935CA9" w:rsidP="00652716">
            <w:pPr>
              <w:spacing w:after="0"/>
              <w:rPr>
                <w:b/>
              </w:rPr>
            </w:pPr>
            <w:r w:rsidRPr="00D96340">
              <w:rPr>
                <w:b/>
                <w:sz w:val="16"/>
                <w:szCs w:val="16"/>
              </w:rPr>
              <w:t>R</w:t>
            </w:r>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73EE539B" w14:textId="77777777" w:rsidR="00935CA9" w:rsidRDefault="00935CA9" w:rsidP="00652716">
            <w:pPr>
              <w:spacing w:after="0"/>
            </w:pPr>
            <w:r>
              <w:rPr>
                <w:sz w:val="16"/>
                <w:szCs w:val="16"/>
              </w:rPr>
              <w:t>m4.large</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190A5CCB" w14:textId="77777777" w:rsidR="00935CA9" w:rsidRDefault="00935CA9" w:rsidP="00652716">
            <w:pPr>
              <w:spacing w:after="0"/>
            </w:pPr>
            <w:r>
              <w:rPr>
                <w:sz w:val="16"/>
                <w:szCs w:val="16"/>
              </w:rPr>
              <w:t>Screenshots Server 2012</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3D969869" w14:textId="77777777" w:rsidR="00935CA9" w:rsidRDefault="00935CA9" w:rsidP="00652716">
            <w:pPr>
              <w:spacing w:after="0"/>
              <w:jc w:val="center"/>
            </w:pPr>
            <w:r>
              <w:rPr>
                <w:sz w:val="16"/>
                <w:szCs w:val="16"/>
              </w:rPr>
              <w:t>Low</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5561C49E" w14:textId="77777777" w:rsidR="00935CA9" w:rsidRDefault="00935CA9" w:rsidP="00652716">
            <w:pPr>
              <w:spacing w:after="0"/>
              <w:jc w:val="center"/>
            </w:pPr>
            <w:r>
              <w:rPr>
                <w:sz w:val="16"/>
                <w:szCs w:val="16"/>
              </w:rPr>
              <w:t>No</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22C0BE63" w14:textId="77777777" w:rsidR="00935CA9" w:rsidRDefault="00935CA9" w:rsidP="00652716">
            <w:pPr>
              <w:spacing w:after="0"/>
            </w:pPr>
            <w:r>
              <w:rPr>
                <w:sz w:val="16"/>
                <w:szCs w:val="16"/>
              </w:rPr>
              <w:t>Open Source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57549F66" w14:textId="77777777" w:rsidR="00935CA9" w:rsidRDefault="00935CA9" w:rsidP="00652716">
            <w:pPr>
              <w:spacing w:after="0"/>
            </w:pPr>
            <w:r>
              <w:rPr>
                <w:sz w:val="16"/>
                <w:szCs w:val="16"/>
              </w:rPr>
              <w:t>Predictive Analytics</w:t>
            </w:r>
          </w:p>
        </w:tc>
      </w:tr>
      <w:tr w:rsidR="00935CA9" w14:paraId="024B717F" w14:textId="77777777" w:rsidTr="008E6CD8">
        <w:trPr>
          <w:trHeight w:val="38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5004B44F" w14:textId="77777777" w:rsidR="00935CA9" w:rsidRDefault="00935CA9" w:rsidP="00652716">
            <w:pPr>
              <w:spacing w:after="0"/>
              <w:jc w:val="center"/>
            </w:pPr>
            <w:r>
              <w:rPr>
                <w:sz w:val="16"/>
                <w:szCs w:val="16"/>
              </w:rPr>
              <w:t>G</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5F860BFF" w14:textId="77777777" w:rsidR="00935CA9" w:rsidRPr="00D96340" w:rsidRDefault="00935CA9" w:rsidP="00652716">
            <w:pPr>
              <w:spacing w:after="0"/>
              <w:rPr>
                <w:b/>
              </w:rPr>
            </w:pPr>
            <w:r w:rsidRPr="00D96340">
              <w:rPr>
                <w:b/>
                <w:sz w:val="16"/>
                <w:szCs w:val="16"/>
              </w:rPr>
              <w:t xml:space="preserve">TIBCO </w:t>
            </w:r>
            <w:proofErr w:type="spellStart"/>
            <w:r w:rsidRPr="00D96340">
              <w:rPr>
                <w:b/>
                <w:sz w:val="16"/>
                <w:szCs w:val="16"/>
              </w:rPr>
              <w:t>Spotfire</w:t>
            </w:r>
            <w:proofErr w:type="spellEnd"/>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3487128C" w14:textId="77777777" w:rsidR="00935CA9" w:rsidRDefault="00935CA9" w:rsidP="00652716">
            <w:pPr>
              <w:spacing w:after="0"/>
            </w:pPr>
            <w:r>
              <w:rPr>
                <w:sz w:val="16"/>
                <w:szCs w:val="16"/>
              </w:rPr>
              <w:t>m4.large</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3CDF67B1" w14:textId="77777777" w:rsidR="00935CA9" w:rsidRDefault="00935CA9" w:rsidP="00652716">
            <w:pPr>
              <w:spacing w:after="0"/>
            </w:pPr>
            <w:r>
              <w:rPr>
                <w:sz w:val="16"/>
                <w:szCs w:val="16"/>
              </w:rPr>
              <w:t>Screenshots Server 2012</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6199BB2E" w14:textId="77777777" w:rsidR="00935CA9" w:rsidRDefault="00935CA9" w:rsidP="00652716">
            <w:pPr>
              <w:spacing w:after="0"/>
              <w:jc w:val="center"/>
            </w:pPr>
            <w:r>
              <w:rPr>
                <w:sz w:val="16"/>
                <w:szCs w:val="16"/>
              </w:rPr>
              <w:t>Medium</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61AEB14B" w14:textId="77777777" w:rsidR="00935CA9" w:rsidRDefault="00935CA9" w:rsidP="00652716">
            <w:pPr>
              <w:spacing w:after="0"/>
              <w:jc w:val="center"/>
            </w:pPr>
            <w:r>
              <w:rPr>
                <w:sz w:val="16"/>
                <w:szCs w:val="16"/>
              </w:rPr>
              <w:t>Yes</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05D4856F" w14:textId="77777777" w:rsidR="00935CA9" w:rsidRDefault="00935CA9" w:rsidP="00652716">
            <w:pPr>
              <w:spacing w:after="0"/>
            </w:pPr>
            <w:r>
              <w:rPr>
                <w:sz w:val="16"/>
                <w:szCs w:val="16"/>
              </w:rPr>
              <w:t>AWS Marketplace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450F981D" w14:textId="77777777" w:rsidR="00935CA9" w:rsidRDefault="00935CA9" w:rsidP="00652716">
            <w:pPr>
              <w:spacing w:after="0"/>
            </w:pPr>
            <w:r>
              <w:rPr>
                <w:sz w:val="16"/>
                <w:szCs w:val="16"/>
              </w:rPr>
              <w:t>Visualization software</w:t>
            </w:r>
          </w:p>
        </w:tc>
      </w:tr>
      <w:tr w:rsidR="00935CA9" w14:paraId="477A1BF2" w14:textId="77777777" w:rsidTr="008E6CD8">
        <w:trPr>
          <w:trHeight w:val="38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234DCA43" w14:textId="77777777" w:rsidR="00935CA9" w:rsidRDefault="00935CA9" w:rsidP="00652716">
            <w:pPr>
              <w:spacing w:after="0"/>
              <w:jc w:val="center"/>
            </w:pPr>
            <w:r>
              <w:rPr>
                <w:sz w:val="16"/>
                <w:szCs w:val="16"/>
              </w:rPr>
              <w:t>H</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7A553DDC" w14:textId="77777777" w:rsidR="00935CA9" w:rsidRPr="00D96340" w:rsidRDefault="00935CA9" w:rsidP="00652716">
            <w:pPr>
              <w:spacing w:after="0"/>
              <w:rPr>
                <w:b/>
              </w:rPr>
            </w:pPr>
            <w:proofErr w:type="spellStart"/>
            <w:r w:rsidRPr="00D96340">
              <w:rPr>
                <w:b/>
                <w:sz w:val="16"/>
                <w:szCs w:val="16"/>
              </w:rPr>
              <w:t>Kony</w:t>
            </w:r>
            <w:proofErr w:type="spellEnd"/>
            <w:r w:rsidRPr="00D96340">
              <w:rPr>
                <w:b/>
                <w:sz w:val="16"/>
                <w:szCs w:val="16"/>
              </w:rPr>
              <w:t xml:space="preserve"> Mobile Fabric</w:t>
            </w:r>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333329BE" w14:textId="77777777" w:rsidR="00935CA9" w:rsidRDefault="00935CA9" w:rsidP="00652716">
            <w:pPr>
              <w:spacing w:after="0"/>
            </w:pPr>
            <w:r>
              <w:rPr>
                <w:sz w:val="16"/>
                <w:szCs w:val="16"/>
              </w:rPr>
              <w:t>t2.large</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4CD52B93" w14:textId="77777777" w:rsidR="00935CA9" w:rsidRDefault="00935CA9" w:rsidP="00652716">
            <w:pPr>
              <w:spacing w:after="0"/>
            </w:pPr>
            <w:r>
              <w:rPr>
                <w:sz w:val="16"/>
                <w:szCs w:val="16"/>
              </w:rPr>
              <w:t>Amazon Linux</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28F5802B" w14:textId="77777777" w:rsidR="00935CA9" w:rsidRDefault="00935CA9" w:rsidP="00652716">
            <w:pPr>
              <w:spacing w:after="0"/>
              <w:jc w:val="center"/>
            </w:pPr>
            <w:r>
              <w:rPr>
                <w:sz w:val="16"/>
                <w:szCs w:val="16"/>
              </w:rPr>
              <w:t>High</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6D42BC52" w14:textId="77777777" w:rsidR="00935CA9" w:rsidRDefault="00935CA9" w:rsidP="00652716">
            <w:pPr>
              <w:spacing w:after="0"/>
              <w:jc w:val="center"/>
            </w:pPr>
            <w:r>
              <w:rPr>
                <w:sz w:val="16"/>
                <w:szCs w:val="16"/>
              </w:rPr>
              <w:t>Yes</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343F99AA" w14:textId="77777777" w:rsidR="00935CA9" w:rsidRDefault="00935CA9" w:rsidP="00652716">
            <w:pPr>
              <w:spacing w:after="0"/>
            </w:pPr>
            <w:r>
              <w:rPr>
                <w:sz w:val="16"/>
                <w:szCs w:val="16"/>
              </w:rPr>
              <w:t>AWS Marketplace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06F6DC9D" w14:textId="77777777" w:rsidR="00935CA9" w:rsidRDefault="00935CA9" w:rsidP="00652716">
            <w:pPr>
              <w:spacing w:after="0"/>
            </w:pPr>
            <w:r>
              <w:rPr>
                <w:sz w:val="16"/>
                <w:szCs w:val="16"/>
              </w:rPr>
              <w:t>Mobile App development</w:t>
            </w:r>
          </w:p>
        </w:tc>
      </w:tr>
      <w:tr w:rsidR="00935CA9" w14:paraId="1072629D" w14:textId="77777777" w:rsidTr="008E6CD8">
        <w:trPr>
          <w:trHeight w:val="38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328EF37F" w14:textId="77777777" w:rsidR="00935CA9" w:rsidRDefault="00935CA9" w:rsidP="00652716">
            <w:pPr>
              <w:spacing w:after="0"/>
              <w:jc w:val="center"/>
            </w:pPr>
            <w:r>
              <w:rPr>
                <w:sz w:val="16"/>
                <w:szCs w:val="16"/>
              </w:rPr>
              <w:t>I</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31202E26" w14:textId="77777777" w:rsidR="00935CA9" w:rsidRPr="00D96340" w:rsidRDefault="00935CA9" w:rsidP="00652716">
            <w:pPr>
              <w:spacing w:after="0"/>
              <w:rPr>
                <w:b/>
              </w:rPr>
            </w:pPr>
            <w:r w:rsidRPr="00D96340">
              <w:rPr>
                <w:b/>
                <w:sz w:val="16"/>
                <w:szCs w:val="16"/>
              </w:rPr>
              <w:t>TREND Micro Security</w:t>
            </w:r>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3A972792" w14:textId="77777777" w:rsidR="00935CA9" w:rsidRDefault="00935CA9" w:rsidP="00652716">
            <w:pPr>
              <w:spacing w:after="0"/>
            </w:pPr>
            <w:r>
              <w:rPr>
                <w:sz w:val="16"/>
                <w:szCs w:val="16"/>
              </w:rPr>
              <w:t>m4.large</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53D5D59E" w14:textId="77777777" w:rsidR="00935CA9" w:rsidRDefault="00935CA9" w:rsidP="00652716">
            <w:pPr>
              <w:spacing w:after="0"/>
            </w:pPr>
            <w:r>
              <w:rPr>
                <w:sz w:val="16"/>
                <w:szCs w:val="16"/>
              </w:rPr>
              <w:t>Amazon Linux</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4D70F679" w14:textId="77777777" w:rsidR="00935CA9" w:rsidRDefault="00935CA9" w:rsidP="00652716">
            <w:pPr>
              <w:spacing w:after="0"/>
              <w:jc w:val="center"/>
            </w:pPr>
            <w:r>
              <w:rPr>
                <w:sz w:val="16"/>
                <w:szCs w:val="16"/>
              </w:rPr>
              <w:t>High</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01AC6544" w14:textId="77777777" w:rsidR="00935CA9" w:rsidRDefault="00935CA9" w:rsidP="00652716">
            <w:pPr>
              <w:spacing w:after="0"/>
              <w:jc w:val="center"/>
            </w:pPr>
            <w:r>
              <w:rPr>
                <w:sz w:val="16"/>
                <w:szCs w:val="16"/>
              </w:rPr>
              <w:t>Yes</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4DB584FE" w14:textId="77777777" w:rsidR="00935CA9" w:rsidRDefault="00935CA9" w:rsidP="00652716">
            <w:pPr>
              <w:spacing w:after="0"/>
            </w:pPr>
            <w:r>
              <w:rPr>
                <w:sz w:val="16"/>
                <w:szCs w:val="16"/>
              </w:rPr>
              <w:t>AWS Marketplace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47BBF352" w14:textId="77777777" w:rsidR="00935CA9" w:rsidRDefault="00935CA9" w:rsidP="00652716">
            <w:pPr>
              <w:spacing w:after="0"/>
            </w:pPr>
            <w:r>
              <w:rPr>
                <w:sz w:val="16"/>
                <w:szCs w:val="16"/>
              </w:rPr>
              <w:t>Security Software</w:t>
            </w:r>
          </w:p>
        </w:tc>
      </w:tr>
      <w:tr w:rsidR="00935CA9" w14:paraId="0F1B664B" w14:textId="77777777" w:rsidTr="008E6CD8">
        <w:trPr>
          <w:trHeight w:val="38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0F3DE200" w14:textId="77777777" w:rsidR="00935CA9" w:rsidRDefault="00935CA9" w:rsidP="00652716">
            <w:pPr>
              <w:spacing w:after="0"/>
              <w:jc w:val="center"/>
            </w:pPr>
            <w:r>
              <w:rPr>
                <w:sz w:val="16"/>
                <w:szCs w:val="16"/>
              </w:rPr>
              <w:t>J</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5413DFFB" w14:textId="77777777" w:rsidR="00935CA9" w:rsidRPr="00D96340" w:rsidRDefault="00935CA9" w:rsidP="00652716">
            <w:pPr>
              <w:spacing w:after="0"/>
              <w:rPr>
                <w:b/>
              </w:rPr>
            </w:pPr>
            <w:r w:rsidRPr="00D96340">
              <w:rPr>
                <w:b/>
                <w:sz w:val="16"/>
                <w:szCs w:val="16"/>
              </w:rPr>
              <w:t>Amazon VPC</w:t>
            </w:r>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1984930D" w14:textId="77777777" w:rsidR="00935CA9" w:rsidRDefault="00935CA9" w:rsidP="00652716">
            <w:pPr>
              <w:spacing w:after="0"/>
            </w:pPr>
            <w:r>
              <w:rPr>
                <w:sz w:val="16"/>
                <w:szCs w:val="16"/>
              </w:rPr>
              <w:t>NA</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0E0A1EA9" w14:textId="77777777" w:rsidR="00935CA9" w:rsidRDefault="00935CA9" w:rsidP="00652716">
            <w:pPr>
              <w:spacing w:after="0"/>
            </w:pPr>
            <w:r>
              <w:rPr>
                <w:sz w:val="16"/>
                <w:szCs w:val="16"/>
              </w:rPr>
              <w:t>NA</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3546F111" w14:textId="77777777" w:rsidR="00935CA9" w:rsidRDefault="00935CA9" w:rsidP="00652716">
            <w:pPr>
              <w:spacing w:after="0"/>
              <w:jc w:val="center"/>
            </w:pPr>
            <w:r>
              <w:rPr>
                <w:sz w:val="16"/>
                <w:szCs w:val="16"/>
              </w:rPr>
              <w:t>NA</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7D9AF170" w14:textId="77777777" w:rsidR="00935CA9" w:rsidRDefault="00935CA9" w:rsidP="00652716">
            <w:pPr>
              <w:spacing w:after="0"/>
              <w:jc w:val="center"/>
            </w:pPr>
            <w:r>
              <w:rPr>
                <w:sz w:val="16"/>
                <w:szCs w:val="16"/>
              </w:rPr>
              <w:t>No</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3C2D54D7" w14:textId="77777777" w:rsidR="00935CA9" w:rsidRDefault="00935CA9" w:rsidP="00652716">
            <w:pPr>
              <w:spacing w:after="0"/>
            </w:pPr>
            <w:r>
              <w:rPr>
                <w:sz w:val="16"/>
                <w:szCs w:val="16"/>
              </w:rPr>
              <w:t>AWS Marketplace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321C9F63" w14:textId="77777777" w:rsidR="00935CA9" w:rsidRDefault="00935CA9" w:rsidP="00652716">
            <w:pPr>
              <w:spacing w:after="0"/>
            </w:pPr>
            <w:r>
              <w:rPr>
                <w:sz w:val="16"/>
                <w:szCs w:val="16"/>
              </w:rPr>
              <w:t>Virtual Cloud</w:t>
            </w:r>
          </w:p>
        </w:tc>
      </w:tr>
      <w:tr w:rsidR="00935CA9" w14:paraId="5DAA2FD0" w14:textId="77777777" w:rsidTr="008E6CD8">
        <w:trPr>
          <w:trHeight w:val="38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2930101B" w14:textId="77777777" w:rsidR="00935CA9" w:rsidRDefault="00935CA9" w:rsidP="00652716">
            <w:pPr>
              <w:spacing w:after="0"/>
              <w:jc w:val="center"/>
            </w:pPr>
            <w:r>
              <w:rPr>
                <w:sz w:val="16"/>
                <w:szCs w:val="16"/>
              </w:rPr>
              <w:t>K.1</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33E6B2E0" w14:textId="77777777" w:rsidR="00935CA9" w:rsidRPr="00D96340" w:rsidRDefault="00935CA9" w:rsidP="00652716">
            <w:pPr>
              <w:spacing w:after="0"/>
              <w:rPr>
                <w:b/>
              </w:rPr>
            </w:pPr>
            <w:r w:rsidRPr="00D96340">
              <w:rPr>
                <w:b/>
                <w:sz w:val="16"/>
                <w:szCs w:val="16"/>
              </w:rPr>
              <w:t>Tomcat Server 1</w:t>
            </w:r>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346917C3" w14:textId="77777777" w:rsidR="00935CA9" w:rsidRDefault="00935CA9" w:rsidP="00652716">
            <w:pPr>
              <w:spacing w:after="0"/>
            </w:pPr>
            <w:r>
              <w:rPr>
                <w:sz w:val="16"/>
                <w:szCs w:val="16"/>
              </w:rPr>
              <w:t>m4.large</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3EC16C41" w14:textId="77777777" w:rsidR="00935CA9" w:rsidRDefault="00935CA9" w:rsidP="00652716">
            <w:pPr>
              <w:spacing w:after="0"/>
            </w:pPr>
            <w:r>
              <w:rPr>
                <w:sz w:val="16"/>
                <w:szCs w:val="16"/>
              </w:rPr>
              <w:t>Screenshots Server 2012</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1D62E058" w14:textId="77777777" w:rsidR="00935CA9" w:rsidRDefault="00935CA9" w:rsidP="00652716">
            <w:pPr>
              <w:spacing w:after="0"/>
              <w:jc w:val="center"/>
            </w:pPr>
            <w:r>
              <w:rPr>
                <w:sz w:val="16"/>
                <w:szCs w:val="16"/>
              </w:rPr>
              <w:t>Low</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75454491" w14:textId="77777777" w:rsidR="00935CA9" w:rsidRDefault="00935CA9" w:rsidP="00652716">
            <w:pPr>
              <w:spacing w:after="0"/>
              <w:jc w:val="center"/>
            </w:pPr>
            <w:r>
              <w:rPr>
                <w:sz w:val="16"/>
                <w:szCs w:val="16"/>
              </w:rPr>
              <w:t>No</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7D645C25" w14:textId="77777777" w:rsidR="00935CA9" w:rsidRDefault="00935CA9" w:rsidP="00652716">
            <w:pPr>
              <w:spacing w:after="0"/>
            </w:pPr>
            <w:r>
              <w:rPr>
                <w:sz w:val="16"/>
                <w:szCs w:val="16"/>
              </w:rPr>
              <w:t>Open Source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0E2FDFD2" w14:textId="77777777" w:rsidR="00935CA9" w:rsidRDefault="00935CA9" w:rsidP="00652716">
            <w:pPr>
              <w:spacing w:after="0"/>
            </w:pPr>
            <w:r>
              <w:rPr>
                <w:sz w:val="16"/>
                <w:szCs w:val="16"/>
              </w:rPr>
              <w:t>Host dashboard automation process</w:t>
            </w:r>
          </w:p>
        </w:tc>
      </w:tr>
      <w:tr w:rsidR="00935CA9" w14:paraId="256CB91D" w14:textId="77777777" w:rsidTr="008E6CD8">
        <w:trPr>
          <w:trHeight w:val="380"/>
        </w:trPr>
        <w:tc>
          <w:tcPr>
            <w:tcW w:w="1116" w:type="dxa"/>
            <w:tcBorders>
              <w:top w:val="single" w:sz="4" w:space="0" w:color="00000A"/>
              <w:left w:val="single" w:sz="4" w:space="0" w:color="00000A"/>
              <w:bottom w:val="single" w:sz="4" w:space="0" w:color="00000A"/>
              <w:right w:val="single" w:sz="4" w:space="0" w:color="00000A"/>
            </w:tcBorders>
            <w:tcMar>
              <w:left w:w="108" w:type="dxa"/>
            </w:tcMar>
            <w:vAlign w:val="center"/>
          </w:tcPr>
          <w:p w14:paraId="64F92510" w14:textId="77777777" w:rsidR="00935CA9" w:rsidRDefault="00935CA9" w:rsidP="00652716">
            <w:pPr>
              <w:spacing w:after="0"/>
              <w:jc w:val="center"/>
            </w:pPr>
            <w:r>
              <w:rPr>
                <w:sz w:val="16"/>
                <w:szCs w:val="16"/>
              </w:rPr>
              <w:t>K.2</w:t>
            </w:r>
          </w:p>
        </w:tc>
        <w:tc>
          <w:tcPr>
            <w:tcW w:w="1397" w:type="dxa"/>
            <w:tcBorders>
              <w:top w:val="single" w:sz="4" w:space="0" w:color="00000A"/>
              <w:left w:val="single" w:sz="4" w:space="0" w:color="00000A"/>
              <w:bottom w:val="single" w:sz="4" w:space="0" w:color="00000A"/>
              <w:right w:val="single" w:sz="4" w:space="0" w:color="00000A"/>
            </w:tcBorders>
            <w:tcMar>
              <w:left w:w="108" w:type="dxa"/>
            </w:tcMar>
            <w:vAlign w:val="center"/>
          </w:tcPr>
          <w:p w14:paraId="450FC33C" w14:textId="77777777" w:rsidR="00935CA9" w:rsidRPr="00D96340" w:rsidRDefault="00935CA9" w:rsidP="00652716">
            <w:pPr>
              <w:spacing w:after="0"/>
              <w:rPr>
                <w:b/>
              </w:rPr>
            </w:pPr>
            <w:r w:rsidRPr="00D96340">
              <w:rPr>
                <w:b/>
                <w:sz w:val="16"/>
                <w:szCs w:val="16"/>
              </w:rPr>
              <w:t>Tomcat Server 2</w:t>
            </w:r>
          </w:p>
        </w:tc>
        <w:tc>
          <w:tcPr>
            <w:tcW w:w="821" w:type="dxa"/>
            <w:tcBorders>
              <w:top w:val="single" w:sz="4" w:space="0" w:color="00000A"/>
              <w:left w:val="single" w:sz="4" w:space="0" w:color="00000A"/>
              <w:bottom w:val="single" w:sz="4" w:space="0" w:color="00000A"/>
              <w:right w:val="single" w:sz="4" w:space="0" w:color="00000A"/>
            </w:tcBorders>
            <w:tcMar>
              <w:left w:w="108" w:type="dxa"/>
            </w:tcMar>
            <w:vAlign w:val="center"/>
          </w:tcPr>
          <w:p w14:paraId="08C1A845" w14:textId="77777777" w:rsidR="00935CA9" w:rsidRDefault="00935CA9" w:rsidP="00652716">
            <w:pPr>
              <w:spacing w:after="0"/>
            </w:pPr>
            <w:r>
              <w:rPr>
                <w:sz w:val="16"/>
                <w:szCs w:val="16"/>
              </w:rPr>
              <w:t>m4.large</w:t>
            </w:r>
          </w:p>
        </w:tc>
        <w:tc>
          <w:tcPr>
            <w:tcW w:w="1244" w:type="dxa"/>
            <w:tcBorders>
              <w:top w:val="single" w:sz="4" w:space="0" w:color="00000A"/>
              <w:left w:val="single" w:sz="4" w:space="0" w:color="00000A"/>
              <w:bottom w:val="single" w:sz="4" w:space="0" w:color="00000A"/>
              <w:right w:val="single" w:sz="4" w:space="0" w:color="00000A"/>
            </w:tcBorders>
            <w:tcMar>
              <w:left w:w="108" w:type="dxa"/>
            </w:tcMar>
            <w:vAlign w:val="center"/>
          </w:tcPr>
          <w:p w14:paraId="08611FE2" w14:textId="77777777" w:rsidR="00935CA9" w:rsidRDefault="00935CA9" w:rsidP="00652716">
            <w:pPr>
              <w:spacing w:after="0"/>
            </w:pPr>
            <w:r>
              <w:rPr>
                <w:sz w:val="16"/>
                <w:szCs w:val="16"/>
              </w:rPr>
              <w:t>Screenshots Server 2012</w:t>
            </w:r>
          </w:p>
        </w:tc>
        <w:tc>
          <w:tcPr>
            <w:tcW w:w="989" w:type="dxa"/>
            <w:tcBorders>
              <w:top w:val="single" w:sz="4" w:space="0" w:color="00000A"/>
              <w:left w:val="single" w:sz="4" w:space="0" w:color="00000A"/>
              <w:bottom w:val="single" w:sz="4" w:space="0" w:color="00000A"/>
              <w:right w:val="single" w:sz="4" w:space="0" w:color="00000A"/>
            </w:tcBorders>
            <w:tcMar>
              <w:left w:w="108" w:type="dxa"/>
            </w:tcMar>
            <w:vAlign w:val="center"/>
          </w:tcPr>
          <w:p w14:paraId="1110D927" w14:textId="77777777" w:rsidR="00935CA9" w:rsidRDefault="00935CA9" w:rsidP="00652716">
            <w:pPr>
              <w:spacing w:after="0"/>
              <w:jc w:val="center"/>
            </w:pPr>
            <w:r>
              <w:rPr>
                <w:sz w:val="16"/>
                <w:szCs w:val="16"/>
              </w:rPr>
              <w:t>Low</w:t>
            </w:r>
          </w:p>
        </w:tc>
        <w:tc>
          <w:tcPr>
            <w:tcW w:w="984" w:type="dxa"/>
            <w:tcBorders>
              <w:top w:val="single" w:sz="4" w:space="0" w:color="00000A"/>
              <w:left w:val="single" w:sz="4" w:space="0" w:color="00000A"/>
              <w:bottom w:val="single" w:sz="4" w:space="0" w:color="00000A"/>
              <w:right w:val="single" w:sz="4" w:space="0" w:color="00000A"/>
            </w:tcBorders>
            <w:tcMar>
              <w:left w:w="108" w:type="dxa"/>
            </w:tcMar>
            <w:vAlign w:val="center"/>
          </w:tcPr>
          <w:p w14:paraId="4E675B8C" w14:textId="77777777" w:rsidR="00935CA9" w:rsidRDefault="00935CA9" w:rsidP="00652716">
            <w:pPr>
              <w:spacing w:after="0"/>
              <w:jc w:val="center"/>
            </w:pPr>
            <w:r>
              <w:rPr>
                <w:sz w:val="16"/>
                <w:szCs w:val="16"/>
              </w:rPr>
              <w:t>No</w:t>
            </w:r>
          </w:p>
        </w:tc>
        <w:tc>
          <w:tcPr>
            <w:tcW w:w="1315" w:type="dxa"/>
            <w:tcBorders>
              <w:top w:val="single" w:sz="4" w:space="0" w:color="00000A"/>
              <w:left w:val="single" w:sz="4" w:space="0" w:color="00000A"/>
              <w:bottom w:val="single" w:sz="4" w:space="0" w:color="00000A"/>
              <w:right w:val="single" w:sz="4" w:space="0" w:color="00000A"/>
            </w:tcBorders>
            <w:tcMar>
              <w:left w:w="108" w:type="dxa"/>
            </w:tcMar>
            <w:vAlign w:val="center"/>
          </w:tcPr>
          <w:p w14:paraId="6E2FF468" w14:textId="77777777" w:rsidR="00935CA9" w:rsidRDefault="00935CA9" w:rsidP="00652716">
            <w:pPr>
              <w:spacing w:after="0"/>
            </w:pPr>
            <w:r>
              <w:rPr>
                <w:sz w:val="16"/>
                <w:szCs w:val="16"/>
              </w:rPr>
              <w:t>Open Source</w:t>
            </w:r>
          </w:p>
        </w:tc>
        <w:tc>
          <w:tcPr>
            <w:tcW w:w="1890" w:type="dxa"/>
            <w:tcBorders>
              <w:top w:val="single" w:sz="4" w:space="0" w:color="00000A"/>
              <w:left w:val="single" w:sz="4" w:space="0" w:color="00000A"/>
              <w:bottom w:val="single" w:sz="4" w:space="0" w:color="00000A"/>
              <w:right w:val="single" w:sz="4" w:space="0" w:color="00000A"/>
            </w:tcBorders>
            <w:tcMar>
              <w:left w:w="108" w:type="dxa"/>
            </w:tcMar>
            <w:vAlign w:val="center"/>
          </w:tcPr>
          <w:p w14:paraId="40C01EDC" w14:textId="77777777" w:rsidR="00935CA9" w:rsidRDefault="00935CA9" w:rsidP="00652716">
            <w:pPr>
              <w:spacing w:after="0"/>
            </w:pPr>
            <w:r>
              <w:rPr>
                <w:sz w:val="16"/>
                <w:szCs w:val="16"/>
              </w:rPr>
              <w:t xml:space="preserve">Host </w:t>
            </w:r>
            <w:proofErr w:type="spellStart"/>
            <w:r>
              <w:rPr>
                <w:sz w:val="16"/>
                <w:szCs w:val="16"/>
              </w:rPr>
              <w:t>cloudbeam</w:t>
            </w:r>
            <w:proofErr w:type="spellEnd"/>
            <w:r>
              <w:rPr>
                <w:sz w:val="16"/>
                <w:szCs w:val="16"/>
              </w:rPr>
              <w:t xml:space="preserve"> automation process</w:t>
            </w:r>
          </w:p>
        </w:tc>
      </w:tr>
    </w:tbl>
    <w:p w14:paraId="5706432F" w14:textId="77777777" w:rsidR="00935CA9" w:rsidRPr="00D96340" w:rsidRDefault="00A11997" w:rsidP="00935CA9">
      <w:pPr>
        <w:spacing w:before="280" w:after="280"/>
        <w:rPr>
          <w:rFonts w:ascii="Open Sans" w:eastAsia="Open Sans" w:hAnsi="Open Sans" w:cs="Open Sans"/>
          <w:color w:val="444444"/>
        </w:rPr>
      </w:pPr>
      <w:hyperlink r:id="rId11" w:history="1">
        <w:r w:rsidR="00935CA9" w:rsidRPr="00D96340">
          <w:rPr>
            <w:rStyle w:val="Hyperlink"/>
            <w:rFonts w:ascii="Open Sans" w:eastAsia="Open Sans" w:hAnsi="Open Sans" w:cs="Open Sans"/>
          </w:rPr>
          <w:t>Click here</w:t>
        </w:r>
      </w:hyperlink>
      <w:r w:rsidR="00935CA9" w:rsidRPr="00D96340">
        <w:rPr>
          <w:rFonts w:ascii="Open Sans" w:eastAsia="Open Sans" w:hAnsi="Open Sans" w:cs="Open Sans"/>
          <w:color w:val="444444"/>
        </w:rPr>
        <w:t xml:space="preserve"> to find out more about different instance types available in AWS Marketplace.</w:t>
      </w:r>
    </w:p>
    <w:p w14:paraId="264C3E03" w14:textId="77777777" w:rsidR="00935CA9" w:rsidRPr="00FF3284" w:rsidRDefault="00991992" w:rsidP="00FF3284">
      <w:pPr>
        <w:rPr>
          <w:rFonts w:ascii="Open Sans" w:eastAsia="Open Sans" w:hAnsi="Open Sans" w:cs="Open Sans"/>
          <w:color w:val="444444"/>
        </w:rPr>
      </w:pPr>
      <w:r>
        <w:rPr>
          <w:rFonts w:ascii="Open Sans" w:eastAsia="Open Sans" w:hAnsi="Open Sans" w:cs="Open Sans"/>
          <w:color w:val="444444"/>
        </w:rPr>
        <w:br w:type="page"/>
      </w:r>
    </w:p>
    <w:p w14:paraId="55F3CE0F" w14:textId="77777777" w:rsidR="00935CA9" w:rsidRPr="00BF6704" w:rsidRDefault="00935CA9" w:rsidP="00FF3284">
      <w:pPr>
        <w:pStyle w:val="DocH1"/>
        <w:numPr>
          <w:ilvl w:val="3"/>
          <w:numId w:val="1"/>
        </w:numPr>
        <w:spacing w:before="0" w:line="240" w:lineRule="auto"/>
        <w:ind w:left="0" w:firstLine="0"/>
      </w:pPr>
      <w:bookmarkStart w:id="78" w:name="_Toc468290050"/>
      <w:r w:rsidRPr="00BF6704">
        <w:lastRenderedPageBreak/>
        <w:t>Business Use Case</w:t>
      </w:r>
      <w:bookmarkEnd w:id="78"/>
    </w:p>
    <w:p w14:paraId="0534EE8B" w14:textId="31DAB093" w:rsidR="00935CA9" w:rsidRPr="00D96340" w:rsidDel="00CD54C1" w:rsidRDefault="00B21E29" w:rsidP="00CD54C1">
      <w:pPr>
        <w:spacing w:before="280" w:after="280"/>
        <w:rPr>
          <w:del w:id="79" w:author="Abhinandan" w:date="2016-12-15T00:23:00Z"/>
          <w:rFonts w:ascii="Open Sans" w:eastAsia="Open Sans" w:hAnsi="Open Sans" w:cs="Open Sans"/>
          <w:color w:val="444444"/>
          <w:szCs w:val="24"/>
        </w:rPr>
      </w:pPr>
      <w:ins w:id="80" w:author="Kathryn Gillett" w:date="2016-12-14T19:55:00Z">
        <w:r>
          <w:rPr>
            <w:rFonts w:ascii="Open Sans" w:eastAsia="Open Sans" w:hAnsi="Open Sans" w:cs="Open Sans"/>
            <w:color w:val="444444"/>
            <w:szCs w:val="24"/>
          </w:rPr>
          <w:t>Please refer to the Overview document for the B</w:t>
        </w:r>
        <w:r w:rsidRPr="00CD54C1">
          <w:rPr>
            <w:rFonts w:ascii="Open Sans" w:eastAsia="Open Sans" w:hAnsi="Open Sans" w:cs="Open Sans"/>
            <w:color w:val="444444"/>
            <w:szCs w:val="24"/>
          </w:rPr>
          <w:t xml:space="preserve">usiness </w:t>
        </w:r>
        <w:r>
          <w:rPr>
            <w:rFonts w:ascii="Open Sans" w:eastAsia="Open Sans" w:hAnsi="Open Sans" w:cs="Open Sans"/>
            <w:color w:val="444444"/>
            <w:szCs w:val="24"/>
          </w:rPr>
          <w:t>U</w:t>
        </w:r>
        <w:r w:rsidRPr="00CD54C1">
          <w:rPr>
            <w:rFonts w:ascii="Open Sans" w:eastAsia="Open Sans" w:hAnsi="Open Sans" w:cs="Open Sans"/>
            <w:color w:val="444444"/>
            <w:szCs w:val="24"/>
          </w:rPr>
          <w:t xml:space="preserve">se </w:t>
        </w:r>
        <w:r>
          <w:rPr>
            <w:rFonts w:ascii="Open Sans" w:eastAsia="Open Sans" w:hAnsi="Open Sans" w:cs="Open Sans"/>
            <w:color w:val="444444"/>
            <w:szCs w:val="24"/>
          </w:rPr>
          <w:t>C</w:t>
        </w:r>
        <w:r w:rsidRPr="00CD54C1">
          <w:rPr>
            <w:rFonts w:ascii="Open Sans" w:eastAsia="Open Sans" w:hAnsi="Open Sans" w:cs="Open Sans"/>
            <w:color w:val="444444"/>
            <w:szCs w:val="24"/>
          </w:rPr>
          <w:t xml:space="preserve">ase used in this </w:t>
        </w:r>
        <w:r>
          <w:rPr>
            <w:rFonts w:ascii="Open Sans" w:eastAsia="Open Sans" w:hAnsi="Open Sans" w:cs="Open Sans"/>
            <w:color w:val="444444"/>
            <w:szCs w:val="24"/>
          </w:rPr>
          <w:t>solution</w:t>
        </w:r>
        <w:r w:rsidRPr="00CD54C1">
          <w:rPr>
            <w:rFonts w:ascii="Open Sans" w:eastAsia="Open Sans" w:hAnsi="Open Sans" w:cs="Open Sans"/>
            <w:color w:val="444444"/>
            <w:szCs w:val="24"/>
          </w:rPr>
          <w:t>.</w:t>
        </w:r>
      </w:ins>
      <w:del w:id="81" w:author="Abhinandan" w:date="2016-12-15T00:25:00Z">
        <w:r w:rsidR="00935CA9" w:rsidRPr="00D96340" w:rsidDel="00CD54C1">
          <w:rPr>
            <w:rFonts w:ascii="Open Sans" w:eastAsia="Open Sans" w:hAnsi="Open Sans" w:cs="Open Sans"/>
            <w:color w:val="444444"/>
            <w:szCs w:val="24"/>
          </w:rPr>
          <w:delText>These days, a lot of people make their living as a stock trader. However, stock trading is not a simple job.</w:delText>
        </w:r>
      </w:del>
      <w:r w:rsidR="00935CA9" w:rsidRPr="00D96340">
        <w:rPr>
          <w:rFonts w:ascii="Open Sans" w:eastAsia="Open Sans" w:hAnsi="Open Sans" w:cs="Open Sans"/>
          <w:color w:val="444444"/>
          <w:szCs w:val="24"/>
        </w:rPr>
        <w:t xml:space="preserve"> </w:t>
      </w:r>
      <w:ins w:id="82" w:author="Abhinandan" w:date="2016-12-15T00:24:00Z">
        <w:del w:id="83" w:author="Kathryn Gillett" w:date="2016-12-14T19:55:00Z">
          <w:r w:rsidR="00CD54C1" w:rsidDel="00B21E29">
            <w:rPr>
              <w:rFonts w:ascii="Open Sans" w:eastAsia="Open Sans" w:hAnsi="Open Sans" w:cs="Open Sans"/>
              <w:color w:val="444444"/>
              <w:szCs w:val="24"/>
            </w:rPr>
            <w:delText>Please refer to</w:delText>
          </w:r>
        </w:del>
      </w:ins>
      <w:ins w:id="84" w:author="Abhinandan" w:date="2016-12-15T00:25:00Z">
        <w:del w:id="85" w:author="Kathryn Gillett" w:date="2016-12-14T19:55:00Z">
          <w:r w:rsidR="00CD54C1" w:rsidDel="00B21E29">
            <w:rPr>
              <w:rFonts w:ascii="Open Sans" w:eastAsia="Open Sans" w:hAnsi="Open Sans" w:cs="Open Sans"/>
              <w:color w:val="444444"/>
              <w:szCs w:val="24"/>
            </w:rPr>
            <w:delText xml:space="preserve"> the</w:delText>
          </w:r>
        </w:del>
      </w:ins>
      <w:ins w:id="86" w:author="Abhinandan" w:date="2016-12-15T00:24:00Z">
        <w:del w:id="87" w:author="Kathryn Gillett" w:date="2016-12-14T19:55:00Z">
          <w:r w:rsidR="00CD54C1" w:rsidDel="00B21E29">
            <w:rPr>
              <w:rFonts w:ascii="Open Sans" w:eastAsia="Open Sans" w:hAnsi="Open Sans" w:cs="Open Sans"/>
              <w:color w:val="444444"/>
              <w:szCs w:val="24"/>
            </w:rPr>
            <w:delText xml:space="preserve"> </w:delText>
          </w:r>
        </w:del>
        <w:del w:id="88" w:author="Kathryn Gillett" w:date="2016-12-14T19:54:00Z">
          <w:r w:rsidR="00CD54C1" w:rsidDel="00B21E29">
            <w:rPr>
              <w:rFonts w:ascii="Open Sans" w:eastAsia="Open Sans" w:hAnsi="Open Sans" w:cs="Open Sans"/>
              <w:color w:val="444444"/>
              <w:szCs w:val="24"/>
            </w:rPr>
            <w:delText>o</w:delText>
          </w:r>
        </w:del>
        <w:del w:id="89" w:author="Kathryn Gillett" w:date="2016-12-14T19:55:00Z">
          <w:r w:rsidR="00CD54C1" w:rsidDel="00B21E29">
            <w:rPr>
              <w:rFonts w:ascii="Open Sans" w:eastAsia="Open Sans" w:hAnsi="Open Sans" w:cs="Open Sans"/>
              <w:color w:val="444444"/>
              <w:szCs w:val="24"/>
            </w:rPr>
            <w:delText xml:space="preserve">verview document for </w:delText>
          </w:r>
        </w:del>
      </w:ins>
      <w:ins w:id="90" w:author="Abhinandan" w:date="2016-12-15T00:25:00Z">
        <w:del w:id="91" w:author="Kathryn Gillett" w:date="2016-12-14T19:55:00Z">
          <w:r w:rsidR="00CD54C1" w:rsidDel="00B21E29">
            <w:rPr>
              <w:rFonts w:ascii="Open Sans" w:eastAsia="Open Sans" w:hAnsi="Open Sans" w:cs="Open Sans"/>
              <w:color w:val="444444"/>
              <w:szCs w:val="24"/>
            </w:rPr>
            <w:delText xml:space="preserve">the </w:delText>
          </w:r>
          <w:r w:rsidR="00CD54C1" w:rsidRPr="00CD54C1" w:rsidDel="00B21E29">
            <w:rPr>
              <w:rFonts w:ascii="Open Sans" w:eastAsia="Open Sans" w:hAnsi="Open Sans" w:cs="Open Sans"/>
              <w:color w:val="444444"/>
              <w:szCs w:val="24"/>
            </w:rPr>
            <w:delText>business use case</w:delText>
          </w:r>
        </w:del>
      </w:ins>
      <w:ins w:id="92" w:author="Abhinandan" w:date="2016-12-15T00:26:00Z">
        <w:del w:id="93" w:author="Kathryn Gillett" w:date="2016-12-14T19:55:00Z">
          <w:r w:rsidR="00CD54C1" w:rsidDel="00B21E29">
            <w:rPr>
              <w:rFonts w:ascii="Open Sans" w:eastAsia="Open Sans" w:hAnsi="Open Sans" w:cs="Open Sans"/>
              <w:color w:val="444444"/>
              <w:szCs w:val="24"/>
            </w:rPr>
            <w:delText>,</w:delText>
          </w:r>
        </w:del>
      </w:ins>
      <w:ins w:id="94" w:author="Abhinandan" w:date="2016-12-15T00:25:00Z">
        <w:del w:id="95" w:author="Kathryn Gillett" w:date="2016-12-14T19:55:00Z">
          <w:r w:rsidR="00CD54C1" w:rsidRPr="00CD54C1" w:rsidDel="00B21E29">
            <w:rPr>
              <w:rFonts w:ascii="Open Sans" w:eastAsia="Open Sans" w:hAnsi="Open Sans" w:cs="Open Sans"/>
              <w:color w:val="444444"/>
              <w:szCs w:val="24"/>
            </w:rPr>
            <w:delText xml:space="preserve"> used in this </w:delText>
          </w:r>
        </w:del>
        <w:del w:id="96" w:author="Kathryn Gillett" w:date="2016-12-14T19:54:00Z">
          <w:r w:rsidR="00CD54C1" w:rsidRPr="00CD54C1" w:rsidDel="00B21E29">
            <w:rPr>
              <w:rFonts w:ascii="Open Sans" w:eastAsia="Open Sans" w:hAnsi="Open Sans" w:cs="Open Sans"/>
              <w:color w:val="444444"/>
              <w:szCs w:val="24"/>
            </w:rPr>
            <w:delText>de</w:delText>
          </w:r>
          <w:r w:rsidR="00CD54C1" w:rsidDel="00B21E29">
            <w:rPr>
              <w:rFonts w:ascii="Open Sans" w:eastAsia="Open Sans" w:hAnsi="Open Sans" w:cs="Open Sans"/>
              <w:color w:val="444444"/>
              <w:szCs w:val="24"/>
            </w:rPr>
            <w:delText xml:space="preserve">mo </w:delText>
          </w:r>
        </w:del>
        <w:del w:id="97" w:author="Kathryn Gillett" w:date="2016-12-14T19:55:00Z">
          <w:r w:rsidR="00CD54C1" w:rsidDel="00B21E29">
            <w:rPr>
              <w:rFonts w:ascii="Open Sans" w:eastAsia="Open Sans" w:hAnsi="Open Sans" w:cs="Open Sans"/>
              <w:color w:val="444444"/>
              <w:szCs w:val="24"/>
            </w:rPr>
            <w:delText>solution that you will be set</w:delText>
          </w:r>
          <w:r w:rsidR="00CD54C1" w:rsidRPr="00CD54C1" w:rsidDel="00B21E29">
            <w:rPr>
              <w:rFonts w:ascii="Open Sans" w:eastAsia="Open Sans" w:hAnsi="Open Sans" w:cs="Open Sans"/>
              <w:color w:val="444444"/>
              <w:szCs w:val="24"/>
            </w:rPr>
            <w:delText>ting up.</w:delText>
          </w:r>
        </w:del>
      </w:ins>
      <w:del w:id="98" w:author="Abhinandan" w:date="2016-12-15T00:23:00Z">
        <w:r w:rsidR="00935CA9" w:rsidRPr="00D96340" w:rsidDel="00CD54C1">
          <w:rPr>
            <w:rFonts w:ascii="Open Sans" w:eastAsia="Open Sans" w:hAnsi="Open Sans" w:cs="Open Sans"/>
            <w:color w:val="444444"/>
            <w:szCs w:val="24"/>
          </w:rPr>
          <w:delText>A good stock trader has to keep an eye on every piece of information that can possibly impact the stock prices of a company. But this is exceedingly difficult for a stock trader who does not want to sit in front of a computer to monitor prices around the clock.</w:delText>
        </w:r>
      </w:del>
    </w:p>
    <w:p w14:paraId="5AAFFCD9" w14:textId="5C30CF88" w:rsidR="00935CA9" w:rsidRPr="00D96340" w:rsidDel="00CD54C1" w:rsidRDefault="00935CA9" w:rsidP="00CD54C1">
      <w:pPr>
        <w:spacing w:before="280" w:after="280"/>
        <w:rPr>
          <w:del w:id="99" w:author="Abhinandan" w:date="2016-12-15T00:23:00Z"/>
          <w:rFonts w:ascii="Open Sans" w:eastAsia="Open Sans" w:hAnsi="Open Sans" w:cs="Open Sans"/>
          <w:color w:val="444444"/>
          <w:szCs w:val="24"/>
        </w:rPr>
      </w:pPr>
      <w:del w:id="100" w:author="Abhinandan" w:date="2016-12-15T00:23:00Z">
        <w:r w:rsidRPr="00D96340" w:rsidDel="00CD54C1">
          <w:rPr>
            <w:rFonts w:ascii="Open Sans" w:eastAsia="Open Sans" w:hAnsi="Open Sans" w:cs="Open Sans"/>
            <w:color w:val="444444"/>
            <w:szCs w:val="24"/>
          </w:rPr>
          <w:delText>In such situations, the stock trader could face the following issues:</w:delText>
        </w:r>
      </w:del>
    </w:p>
    <w:p w14:paraId="2C83ED12" w14:textId="297A7D23" w:rsidR="00935CA9" w:rsidRPr="00D96340" w:rsidDel="00CD54C1" w:rsidRDefault="00935CA9">
      <w:pPr>
        <w:spacing w:before="280" w:after="280"/>
        <w:rPr>
          <w:del w:id="101" w:author="Abhinandan" w:date="2016-12-15T00:23:00Z"/>
          <w:szCs w:val="24"/>
        </w:rPr>
        <w:pPrChange w:id="102" w:author="Abhinandan" w:date="2016-12-15T00:23:00Z">
          <w:pPr>
            <w:numPr>
              <w:numId w:val="2"/>
            </w:numPr>
            <w:spacing w:after="0" w:line="276" w:lineRule="auto"/>
            <w:ind w:left="720" w:hanging="360"/>
            <w:contextualSpacing/>
          </w:pPr>
        </w:pPrChange>
      </w:pPr>
      <w:del w:id="103" w:author="Abhinandan" w:date="2016-12-15T00:23:00Z">
        <w:r w:rsidRPr="00D96340" w:rsidDel="00CD54C1">
          <w:rPr>
            <w:rFonts w:ascii="Open Sans" w:eastAsia="Open Sans" w:hAnsi="Open Sans" w:cs="Open Sans"/>
            <w:szCs w:val="24"/>
          </w:rPr>
          <w:delText xml:space="preserve">Have limited access to the information on external factors </w:delText>
        </w:r>
        <w:r w:rsidR="00721F6D" w:rsidDel="00CD54C1">
          <w:rPr>
            <w:rFonts w:ascii="Open Sans" w:eastAsia="Open Sans" w:hAnsi="Open Sans" w:cs="Open Sans"/>
            <w:szCs w:val="24"/>
          </w:rPr>
          <w:delText>that</w:delText>
        </w:r>
        <w:r w:rsidR="00721F6D" w:rsidRPr="00D96340" w:rsidDel="00CD54C1">
          <w:rPr>
            <w:rFonts w:ascii="Open Sans" w:eastAsia="Open Sans" w:hAnsi="Open Sans" w:cs="Open Sans"/>
            <w:szCs w:val="24"/>
          </w:rPr>
          <w:delText xml:space="preserve"> </w:delText>
        </w:r>
        <w:r w:rsidRPr="00D96340" w:rsidDel="00CD54C1">
          <w:rPr>
            <w:rFonts w:ascii="Open Sans" w:eastAsia="Open Sans" w:hAnsi="Open Sans" w:cs="Open Sans"/>
            <w:szCs w:val="24"/>
          </w:rPr>
          <w:delText>could potentially impact the stock prices of a company.</w:delText>
        </w:r>
      </w:del>
    </w:p>
    <w:p w14:paraId="5C2A9604" w14:textId="62A5D729" w:rsidR="00935CA9" w:rsidRPr="00D96340" w:rsidDel="00CD54C1" w:rsidRDefault="00935CA9">
      <w:pPr>
        <w:spacing w:before="280" w:after="280"/>
        <w:rPr>
          <w:del w:id="104" w:author="Abhinandan" w:date="2016-12-15T00:23:00Z"/>
          <w:szCs w:val="24"/>
        </w:rPr>
        <w:pPrChange w:id="105" w:author="Abhinandan" w:date="2016-12-15T00:23:00Z">
          <w:pPr>
            <w:numPr>
              <w:numId w:val="2"/>
            </w:numPr>
            <w:spacing w:after="0" w:line="276" w:lineRule="auto"/>
            <w:ind w:left="720" w:hanging="360"/>
            <w:contextualSpacing/>
          </w:pPr>
        </w:pPrChange>
      </w:pPr>
      <w:del w:id="106" w:author="Abhinandan" w:date="2016-12-15T00:23:00Z">
        <w:r w:rsidRPr="00D96340" w:rsidDel="00CD54C1">
          <w:rPr>
            <w:rFonts w:ascii="Open Sans" w:eastAsia="Open Sans" w:hAnsi="Open Sans" w:cs="Open Sans"/>
            <w:szCs w:val="24"/>
          </w:rPr>
          <w:delText>Be limited to non-real time analytics and non-elastic systems.</w:delText>
        </w:r>
      </w:del>
    </w:p>
    <w:p w14:paraId="68CA066B" w14:textId="13F581F5" w:rsidR="00935CA9" w:rsidRPr="00D96340" w:rsidDel="00CD54C1" w:rsidRDefault="00935CA9">
      <w:pPr>
        <w:spacing w:before="280" w:after="280"/>
        <w:rPr>
          <w:del w:id="107" w:author="Abhinandan" w:date="2016-12-15T00:23:00Z"/>
          <w:szCs w:val="24"/>
        </w:rPr>
        <w:pPrChange w:id="108" w:author="Abhinandan" w:date="2016-12-15T00:23:00Z">
          <w:pPr>
            <w:numPr>
              <w:numId w:val="2"/>
            </w:numPr>
            <w:spacing w:line="276" w:lineRule="auto"/>
            <w:ind w:left="720" w:hanging="360"/>
            <w:contextualSpacing/>
          </w:pPr>
        </w:pPrChange>
      </w:pPr>
      <w:del w:id="109" w:author="Abhinandan" w:date="2016-12-15T00:23:00Z">
        <w:r w:rsidRPr="00D96340" w:rsidDel="00CD54C1">
          <w:rPr>
            <w:rFonts w:ascii="Open Sans" w:eastAsia="Open Sans" w:hAnsi="Open Sans" w:cs="Open Sans"/>
            <w:szCs w:val="24"/>
          </w:rPr>
          <w:delText>Face a handicap of a lack of backend predictive analytics.</w:delText>
        </w:r>
      </w:del>
    </w:p>
    <w:p w14:paraId="29653773" w14:textId="445ECE08" w:rsidR="00935CA9" w:rsidRPr="00D96340" w:rsidDel="00CD54C1" w:rsidRDefault="00935CA9" w:rsidP="00CD54C1">
      <w:pPr>
        <w:spacing w:before="280" w:after="280"/>
        <w:rPr>
          <w:del w:id="110" w:author="Abhinandan" w:date="2016-12-15T00:23:00Z"/>
          <w:rFonts w:ascii="Open Sans" w:eastAsia="Open Sans" w:hAnsi="Open Sans" w:cs="Open Sans"/>
          <w:color w:val="444444"/>
          <w:szCs w:val="24"/>
        </w:rPr>
      </w:pPr>
      <w:del w:id="111" w:author="Abhinandan" w:date="2016-12-15T00:23:00Z">
        <w:r w:rsidRPr="00D96340" w:rsidDel="00CD54C1">
          <w:rPr>
            <w:rFonts w:ascii="Open Sans" w:eastAsia="Open Sans" w:hAnsi="Open Sans" w:cs="Open Sans"/>
            <w:color w:val="444444"/>
            <w:szCs w:val="24"/>
          </w:rPr>
          <w:delText>But with the advancement of technology, one can overcome all these difficulties by building a robust analytics system.</w:delText>
        </w:r>
      </w:del>
    </w:p>
    <w:p w14:paraId="2B0D04EE" w14:textId="357BEC64" w:rsidR="00935CA9" w:rsidRPr="00D96340" w:rsidDel="00CD54C1" w:rsidRDefault="00935CA9" w:rsidP="00CD54C1">
      <w:pPr>
        <w:spacing w:before="280" w:after="280"/>
        <w:rPr>
          <w:del w:id="112" w:author="Abhinandan" w:date="2016-12-15T00:23:00Z"/>
          <w:rFonts w:ascii="Open Sans" w:eastAsia="Open Sans" w:hAnsi="Open Sans" w:cs="Open Sans"/>
          <w:color w:val="444444"/>
          <w:szCs w:val="24"/>
        </w:rPr>
      </w:pPr>
      <w:del w:id="113" w:author="Abhinandan" w:date="2016-12-15T00:23:00Z">
        <w:r w:rsidRPr="00D96340" w:rsidDel="00CD54C1">
          <w:rPr>
            <w:rFonts w:ascii="Open Sans" w:eastAsia="Open Sans" w:hAnsi="Open Sans" w:cs="Open Sans"/>
            <w:color w:val="444444"/>
            <w:szCs w:val="24"/>
          </w:rPr>
          <w:delText xml:space="preserve">The AWS Cloud Based Analytics makes </w:delText>
        </w:r>
        <w:r w:rsidR="00721F6D" w:rsidDel="00CD54C1">
          <w:rPr>
            <w:rFonts w:ascii="Open Sans" w:eastAsia="Open Sans" w:hAnsi="Open Sans" w:cs="Open Sans"/>
            <w:color w:val="444444"/>
            <w:szCs w:val="24"/>
          </w:rPr>
          <w:delText>this</w:delText>
        </w:r>
        <w:r w:rsidR="002C5716" w:rsidDel="00CD54C1">
          <w:rPr>
            <w:rFonts w:ascii="Open Sans" w:eastAsia="Open Sans" w:hAnsi="Open Sans" w:cs="Open Sans"/>
            <w:color w:val="444444"/>
            <w:szCs w:val="24"/>
          </w:rPr>
          <w:delText xml:space="preserve"> </w:delText>
        </w:r>
        <w:r w:rsidRPr="00D96340" w:rsidDel="00CD54C1">
          <w:rPr>
            <w:rFonts w:ascii="Open Sans" w:eastAsia="Open Sans" w:hAnsi="Open Sans" w:cs="Open Sans"/>
            <w:color w:val="444444"/>
            <w:szCs w:val="24"/>
          </w:rPr>
          <w:delText>possible:</w:delText>
        </w:r>
      </w:del>
    </w:p>
    <w:p w14:paraId="2D82E33F" w14:textId="2DCCCB22" w:rsidR="00935CA9" w:rsidRPr="00D96340" w:rsidDel="00CD54C1" w:rsidRDefault="00935CA9">
      <w:pPr>
        <w:spacing w:before="280" w:after="280"/>
        <w:rPr>
          <w:del w:id="114" w:author="Abhinandan" w:date="2016-12-15T00:23:00Z"/>
          <w:szCs w:val="24"/>
        </w:rPr>
        <w:pPrChange w:id="115" w:author="Abhinandan" w:date="2016-12-15T00:23:00Z">
          <w:pPr>
            <w:numPr>
              <w:numId w:val="3"/>
            </w:numPr>
            <w:spacing w:after="0" w:line="276" w:lineRule="auto"/>
            <w:ind w:left="720" w:hanging="360"/>
            <w:contextualSpacing/>
          </w:pPr>
        </w:pPrChange>
      </w:pPr>
      <w:del w:id="116" w:author="Abhinandan" w:date="2016-12-15T00:23:00Z">
        <w:r w:rsidRPr="00D96340" w:rsidDel="00CD54C1">
          <w:rPr>
            <w:rFonts w:ascii="Open Sans" w:eastAsia="Open Sans" w:hAnsi="Open Sans" w:cs="Open Sans"/>
            <w:szCs w:val="24"/>
          </w:rPr>
          <w:delText>With minimum setup of a sophisticated analytics system, a stock trader can see how even a small piece of information impacts the stock price. For e</w:delText>
        </w:r>
        <w:r w:rsidR="00A43695" w:rsidDel="00CD54C1">
          <w:rPr>
            <w:rFonts w:ascii="Open Sans" w:eastAsia="Open Sans" w:hAnsi="Open Sans" w:cs="Open Sans"/>
            <w:szCs w:val="24"/>
          </w:rPr>
          <w:delText>xample</w:delText>
        </w:r>
        <w:r w:rsidRPr="00D96340" w:rsidDel="00CD54C1">
          <w:rPr>
            <w:rFonts w:ascii="Open Sans" w:eastAsia="Open Sans" w:hAnsi="Open Sans" w:cs="Open Sans"/>
            <w:szCs w:val="24"/>
          </w:rPr>
          <w:delText xml:space="preserve">, a storm forecast in the area of </w:delText>
        </w:r>
        <w:r w:rsidR="00340614" w:rsidDel="00CD54C1">
          <w:rPr>
            <w:rFonts w:ascii="Open Sans" w:eastAsia="Open Sans" w:hAnsi="Open Sans" w:cs="Open Sans"/>
            <w:szCs w:val="24"/>
          </w:rPr>
          <w:delText xml:space="preserve">a </w:delText>
        </w:r>
        <w:r w:rsidRPr="00D96340" w:rsidDel="00CD54C1">
          <w:rPr>
            <w:rFonts w:ascii="Open Sans" w:eastAsia="Open Sans" w:hAnsi="Open Sans" w:cs="Open Sans"/>
            <w:szCs w:val="24"/>
          </w:rPr>
          <w:delText xml:space="preserve">manufacturing plant </w:delText>
        </w:r>
        <w:r w:rsidR="00340614" w:rsidDel="00CD54C1">
          <w:rPr>
            <w:rFonts w:ascii="Open Sans" w:eastAsia="Open Sans" w:hAnsi="Open Sans" w:cs="Open Sans"/>
            <w:szCs w:val="24"/>
          </w:rPr>
          <w:delText>for</w:delText>
        </w:r>
        <w:r w:rsidR="00340614" w:rsidRPr="00D96340" w:rsidDel="00CD54C1">
          <w:rPr>
            <w:rFonts w:ascii="Open Sans" w:eastAsia="Open Sans" w:hAnsi="Open Sans" w:cs="Open Sans"/>
            <w:szCs w:val="24"/>
          </w:rPr>
          <w:delText xml:space="preserve"> </w:delText>
        </w:r>
        <w:r w:rsidRPr="00D96340" w:rsidDel="00CD54C1">
          <w:rPr>
            <w:rFonts w:ascii="Open Sans" w:eastAsia="Open Sans" w:hAnsi="Open Sans" w:cs="Open Sans"/>
            <w:szCs w:val="24"/>
          </w:rPr>
          <w:delText xml:space="preserve">a company could potentially impact the customer delivery timeline of </w:delText>
        </w:r>
        <w:r w:rsidR="00340614" w:rsidDel="00CD54C1">
          <w:rPr>
            <w:rFonts w:ascii="Open Sans" w:eastAsia="Open Sans" w:hAnsi="Open Sans" w:cs="Open Sans"/>
            <w:szCs w:val="24"/>
          </w:rPr>
          <w:delText>that</w:delText>
        </w:r>
        <w:r w:rsidR="00340614" w:rsidRPr="00D96340" w:rsidDel="00CD54C1">
          <w:rPr>
            <w:rFonts w:ascii="Open Sans" w:eastAsia="Open Sans" w:hAnsi="Open Sans" w:cs="Open Sans"/>
            <w:szCs w:val="24"/>
          </w:rPr>
          <w:delText xml:space="preserve"> </w:delText>
        </w:r>
        <w:r w:rsidRPr="00D96340" w:rsidDel="00CD54C1">
          <w:rPr>
            <w:rFonts w:ascii="Open Sans" w:eastAsia="Open Sans" w:hAnsi="Open Sans" w:cs="Open Sans"/>
            <w:szCs w:val="24"/>
          </w:rPr>
          <w:delText>company, which in turn could directly impact revenue and the stock prices.</w:delText>
        </w:r>
      </w:del>
    </w:p>
    <w:p w14:paraId="1154B7FD" w14:textId="0E84DCEB" w:rsidR="00935CA9" w:rsidRPr="00D96340" w:rsidDel="00CD54C1" w:rsidRDefault="002C5716">
      <w:pPr>
        <w:spacing w:before="280" w:after="280"/>
        <w:rPr>
          <w:del w:id="117" w:author="Abhinandan" w:date="2016-12-15T00:23:00Z"/>
          <w:szCs w:val="24"/>
        </w:rPr>
        <w:pPrChange w:id="118" w:author="Abhinandan" w:date="2016-12-15T00:23:00Z">
          <w:pPr>
            <w:numPr>
              <w:numId w:val="3"/>
            </w:numPr>
            <w:spacing w:after="0" w:line="276" w:lineRule="auto"/>
            <w:ind w:left="720" w:hanging="360"/>
            <w:contextualSpacing/>
          </w:pPr>
        </w:pPrChange>
      </w:pPr>
      <w:del w:id="119" w:author="Abhinandan" w:date="2016-12-15T00:23:00Z">
        <w:r w:rsidDel="00CD54C1">
          <w:rPr>
            <w:rFonts w:ascii="Open Sans" w:eastAsia="Open Sans" w:hAnsi="Open Sans" w:cs="Open Sans"/>
            <w:szCs w:val="24"/>
          </w:rPr>
          <w:delText>B</w:delText>
        </w:r>
        <w:r w:rsidRPr="00D96340" w:rsidDel="00CD54C1">
          <w:rPr>
            <w:rFonts w:ascii="Open Sans" w:eastAsia="Open Sans" w:hAnsi="Open Sans" w:cs="Open Sans"/>
            <w:szCs w:val="24"/>
          </w:rPr>
          <w:delText xml:space="preserve">y </w:delText>
        </w:r>
        <w:r w:rsidR="00935CA9" w:rsidRPr="00D96340" w:rsidDel="00CD54C1">
          <w:rPr>
            <w:rFonts w:ascii="Open Sans" w:eastAsia="Open Sans" w:hAnsi="Open Sans" w:cs="Open Sans"/>
            <w:szCs w:val="24"/>
          </w:rPr>
          <w:delText xml:space="preserve">predicting the occurrence of </w:delText>
        </w:r>
        <w:r w:rsidDel="00CD54C1">
          <w:rPr>
            <w:rFonts w:ascii="Open Sans" w:eastAsia="Open Sans" w:hAnsi="Open Sans" w:cs="Open Sans"/>
            <w:szCs w:val="24"/>
          </w:rPr>
          <w:delText xml:space="preserve">a </w:delText>
        </w:r>
        <w:r w:rsidR="00935CA9" w:rsidRPr="00D96340" w:rsidDel="00CD54C1">
          <w:rPr>
            <w:rFonts w:ascii="Open Sans" w:eastAsia="Open Sans" w:hAnsi="Open Sans" w:cs="Open Sans"/>
            <w:szCs w:val="24"/>
          </w:rPr>
          <w:delText>storm</w:delText>
        </w:r>
        <w:r w:rsidDel="00CD54C1">
          <w:rPr>
            <w:rFonts w:ascii="Open Sans" w:eastAsia="Open Sans" w:hAnsi="Open Sans" w:cs="Open Sans"/>
            <w:szCs w:val="24"/>
          </w:rPr>
          <w:delText>,</w:delText>
        </w:r>
        <w:r w:rsidR="00935CA9" w:rsidRPr="00D96340" w:rsidDel="00CD54C1">
          <w:rPr>
            <w:rFonts w:ascii="Open Sans" w:eastAsia="Open Sans" w:hAnsi="Open Sans" w:cs="Open Sans"/>
            <w:szCs w:val="24"/>
          </w:rPr>
          <w:delText xml:space="preserve"> using machine learning techniques, the trader now has access to this information beforehand, and has the choice </w:delText>
        </w:r>
        <w:r w:rsidDel="00CD54C1">
          <w:rPr>
            <w:rFonts w:ascii="Open Sans" w:eastAsia="Open Sans" w:hAnsi="Open Sans" w:cs="Open Sans"/>
            <w:szCs w:val="24"/>
          </w:rPr>
          <w:delText xml:space="preserve">to </w:delText>
        </w:r>
        <w:r w:rsidR="00935CA9" w:rsidRPr="00D96340" w:rsidDel="00CD54C1">
          <w:rPr>
            <w:rFonts w:ascii="Open Sans" w:eastAsia="Open Sans" w:hAnsi="Open Sans" w:cs="Open Sans"/>
            <w:szCs w:val="24"/>
          </w:rPr>
          <w:delText>sell their stock in advance before its price goes down.</w:delText>
        </w:r>
      </w:del>
    </w:p>
    <w:p w14:paraId="7A231F0D" w14:textId="037AA100" w:rsidR="005311A8" w:rsidRPr="00991992" w:rsidRDefault="002C5716">
      <w:pPr>
        <w:spacing w:before="280" w:after="280"/>
        <w:rPr>
          <w:rFonts w:ascii="Open Sans" w:hAnsi="Open Sans"/>
          <w:b/>
          <w:color w:val="E47911"/>
          <w:sz w:val="32"/>
          <w:szCs w:val="32"/>
        </w:rPr>
        <w:pPrChange w:id="120" w:author="Abhinandan" w:date="2016-12-15T00:23:00Z">
          <w:pPr>
            <w:numPr>
              <w:numId w:val="3"/>
            </w:numPr>
            <w:spacing w:after="0" w:line="276" w:lineRule="auto"/>
            <w:ind w:left="720" w:hanging="360"/>
            <w:contextualSpacing/>
          </w:pPr>
        </w:pPrChange>
      </w:pPr>
      <w:del w:id="121" w:author="Abhinandan" w:date="2016-12-15T00:23:00Z">
        <w:r w:rsidDel="00CD54C1">
          <w:rPr>
            <w:rFonts w:ascii="Open Sans" w:eastAsia="Open Sans" w:hAnsi="Open Sans" w:cs="Open Sans"/>
            <w:szCs w:val="24"/>
          </w:rPr>
          <w:delText>P</w:delText>
        </w:r>
        <w:r w:rsidRPr="00991992" w:rsidDel="00CD54C1">
          <w:rPr>
            <w:rFonts w:ascii="Open Sans" w:eastAsia="Open Sans" w:hAnsi="Open Sans" w:cs="Open Sans"/>
            <w:szCs w:val="24"/>
          </w:rPr>
          <w:delText xml:space="preserve">redictive </w:delText>
        </w:r>
        <w:r w:rsidR="00340614" w:rsidDel="00CD54C1">
          <w:rPr>
            <w:rFonts w:ascii="Open Sans" w:eastAsia="Open Sans" w:hAnsi="Open Sans" w:cs="Open Sans"/>
            <w:szCs w:val="24"/>
          </w:rPr>
          <w:delText>a</w:delText>
        </w:r>
        <w:r w:rsidRPr="00991992" w:rsidDel="00CD54C1">
          <w:rPr>
            <w:rFonts w:ascii="Open Sans" w:eastAsia="Open Sans" w:hAnsi="Open Sans" w:cs="Open Sans"/>
            <w:szCs w:val="24"/>
          </w:rPr>
          <w:delText xml:space="preserve">nalytics </w:delText>
        </w:r>
        <w:r w:rsidR="00935CA9" w:rsidRPr="00991992" w:rsidDel="00CD54C1">
          <w:rPr>
            <w:rFonts w:ascii="Open Sans" w:eastAsia="Open Sans" w:hAnsi="Open Sans" w:cs="Open Sans"/>
            <w:szCs w:val="24"/>
          </w:rPr>
          <w:delText>saves the trader massive losses worth thousands of dollars by helping them make more informed decisions.</w:delText>
        </w:r>
      </w:del>
      <w:r w:rsidR="005311A8">
        <w:br w:type="page"/>
      </w:r>
    </w:p>
    <w:p w14:paraId="306B3421" w14:textId="77777777" w:rsidR="00935CA9" w:rsidRPr="00BF6704" w:rsidRDefault="00935CA9" w:rsidP="00935CA9">
      <w:pPr>
        <w:pStyle w:val="DocH1"/>
      </w:pPr>
      <w:bookmarkStart w:id="122" w:name="_Toc468290051"/>
      <w:r>
        <w:lastRenderedPageBreak/>
        <w:t xml:space="preserve">3. </w:t>
      </w:r>
      <w:r w:rsidRPr="00BF6704">
        <w:t>Audience</w:t>
      </w:r>
      <w:bookmarkEnd w:id="122"/>
    </w:p>
    <w:p w14:paraId="1BBB99F3" w14:textId="77777777" w:rsidR="00FF3284" w:rsidRDefault="00FF3284" w:rsidP="00935CA9">
      <w:pPr>
        <w:pStyle w:val="step2"/>
      </w:pPr>
    </w:p>
    <w:p w14:paraId="070DCF74" w14:textId="317C64E5" w:rsidR="00935CA9" w:rsidRPr="004A4B0C" w:rsidRDefault="00935CA9" w:rsidP="00935CA9">
      <w:pPr>
        <w:pStyle w:val="step2"/>
      </w:pPr>
      <w:r w:rsidRPr="004A4B0C">
        <w:t xml:space="preserve">This document is designed </w:t>
      </w:r>
      <w:r w:rsidR="002C5716">
        <w:t xml:space="preserve">for </w:t>
      </w:r>
      <w:r w:rsidRPr="004A4B0C">
        <w:t>different types of audience</w:t>
      </w:r>
      <w:r w:rsidR="002C5716">
        <w:t>s</w:t>
      </w:r>
      <w:r w:rsidRPr="004A4B0C">
        <w:t xml:space="preserve">. </w:t>
      </w:r>
      <w:r>
        <w:t>Therefore,</w:t>
      </w:r>
      <w:r w:rsidRPr="004A4B0C">
        <w:t xml:space="preserve"> each of the step</w:t>
      </w:r>
      <w:r>
        <w:t>s</w:t>
      </w:r>
      <w:r w:rsidRPr="004A4B0C">
        <w:t xml:space="preserve"> </w:t>
      </w:r>
      <w:r>
        <w:t>are explained in detail</w:t>
      </w:r>
      <w:r w:rsidRPr="004A4B0C">
        <w:t>. Below is a</w:t>
      </w:r>
      <w:r w:rsidR="00340614">
        <w:t xml:space="preserve"> </w:t>
      </w:r>
      <w:r w:rsidRPr="004A4B0C">
        <w:t xml:space="preserve">list </w:t>
      </w:r>
      <w:r w:rsidR="00340614">
        <w:t xml:space="preserve">of </w:t>
      </w:r>
      <w:r w:rsidR="00CC7789">
        <w:t>job titles</w:t>
      </w:r>
      <w:r w:rsidR="00340614">
        <w:t xml:space="preserve"> </w:t>
      </w:r>
      <w:r w:rsidRPr="004A4B0C">
        <w:t>who can explore this document:</w:t>
      </w:r>
    </w:p>
    <w:p w14:paraId="37DC5641" w14:textId="77777777" w:rsidR="00FF3284" w:rsidRDefault="00FF3284" w:rsidP="00935CA9">
      <w:pPr>
        <w:pStyle w:val="step2"/>
        <w:rPr>
          <w:b/>
        </w:rPr>
      </w:pPr>
    </w:p>
    <w:p w14:paraId="1AE5CF89" w14:textId="77777777" w:rsidR="00935CA9" w:rsidRPr="00D96340" w:rsidRDefault="00935CA9" w:rsidP="00935CA9">
      <w:pPr>
        <w:pStyle w:val="step2"/>
        <w:rPr>
          <w:b/>
        </w:rPr>
      </w:pPr>
      <w:r w:rsidRPr="00D96340">
        <w:rPr>
          <w:b/>
        </w:rPr>
        <w:t>Enterprise Organization</w:t>
      </w:r>
    </w:p>
    <w:p w14:paraId="7D577F07" w14:textId="77777777" w:rsidR="00935CA9" w:rsidRDefault="00935CA9" w:rsidP="005E5A19">
      <w:pPr>
        <w:pStyle w:val="step2"/>
        <w:numPr>
          <w:ilvl w:val="0"/>
          <w:numId w:val="6"/>
        </w:numPr>
        <w:spacing w:before="120"/>
      </w:pPr>
      <w:r>
        <w:t>Developer</w:t>
      </w:r>
    </w:p>
    <w:p w14:paraId="20B11B98" w14:textId="77777777" w:rsidR="00935CA9" w:rsidRDefault="00935CA9" w:rsidP="005E5A19">
      <w:pPr>
        <w:pStyle w:val="step2"/>
        <w:numPr>
          <w:ilvl w:val="0"/>
          <w:numId w:val="6"/>
        </w:numPr>
        <w:spacing w:before="120"/>
      </w:pPr>
      <w:r>
        <w:t xml:space="preserve">IT Professional </w:t>
      </w:r>
    </w:p>
    <w:p w14:paraId="457C46FF" w14:textId="77777777" w:rsidR="00935CA9" w:rsidRDefault="00935CA9" w:rsidP="005E5A19">
      <w:pPr>
        <w:pStyle w:val="step2"/>
        <w:numPr>
          <w:ilvl w:val="0"/>
          <w:numId w:val="6"/>
        </w:numPr>
        <w:spacing w:before="120"/>
      </w:pPr>
      <w:r>
        <w:t>IT Manager</w:t>
      </w:r>
    </w:p>
    <w:p w14:paraId="4BBC87FE" w14:textId="77777777" w:rsidR="00014B49" w:rsidRDefault="00014B49" w:rsidP="00935CA9">
      <w:pPr>
        <w:pStyle w:val="step2"/>
        <w:rPr>
          <w:b/>
        </w:rPr>
      </w:pPr>
    </w:p>
    <w:p w14:paraId="1AB9EF92" w14:textId="77777777" w:rsidR="00935CA9" w:rsidRPr="00D96340" w:rsidRDefault="00935CA9" w:rsidP="00935CA9">
      <w:pPr>
        <w:pStyle w:val="step2"/>
        <w:rPr>
          <w:b/>
        </w:rPr>
      </w:pPr>
      <w:r w:rsidRPr="00D96340">
        <w:rPr>
          <w:b/>
        </w:rPr>
        <w:t>Medium to Small Organization</w:t>
      </w:r>
    </w:p>
    <w:p w14:paraId="6A2874C6" w14:textId="77777777" w:rsidR="00935CA9" w:rsidRDefault="00935CA9" w:rsidP="005E5A19">
      <w:pPr>
        <w:pStyle w:val="step2"/>
        <w:numPr>
          <w:ilvl w:val="0"/>
          <w:numId w:val="6"/>
        </w:numPr>
        <w:spacing w:before="120" w:after="120"/>
      </w:pPr>
      <w:r w:rsidRPr="00D96340">
        <w:t>DevOps</w:t>
      </w:r>
    </w:p>
    <w:p w14:paraId="2D14CDBC" w14:textId="77777777" w:rsidR="00935CA9" w:rsidRDefault="00935CA9">
      <w:pPr>
        <w:rPr>
          <w:rFonts w:ascii="Open Sans" w:hAnsi="Open Sans"/>
          <w:color w:val="444444"/>
        </w:rPr>
      </w:pPr>
      <w:r>
        <w:br w:type="page"/>
      </w:r>
    </w:p>
    <w:p w14:paraId="12257E2A" w14:textId="77777777" w:rsidR="00935CA9" w:rsidRDefault="00935CA9" w:rsidP="00935CA9">
      <w:pPr>
        <w:pStyle w:val="DocH1"/>
      </w:pPr>
      <w:bookmarkStart w:id="123" w:name="_Toc468290052"/>
      <w:r>
        <w:lastRenderedPageBreak/>
        <w:t>4. Step by Step Deployment Guide</w:t>
      </w:r>
      <w:bookmarkEnd w:id="123"/>
    </w:p>
    <w:p w14:paraId="4365D511" w14:textId="77777777" w:rsidR="00FF3284" w:rsidRDefault="00FF3284" w:rsidP="00935CA9">
      <w:pPr>
        <w:pStyle w:val="step2"/>
      </w:pPr>
    </w:p>
    <w:p w14:paraId="34ABD5C7" w14:textId="29C69199" w:rsidR="00FF3284" w:rsidRDefault="00FF3284" w:rsidP="00935CA9">
      <w:pPr>
        <w:pStyle w:val="step2"/>
        <w:rPr>
          <w:rStyle w:val="StepChar"/>
        </w:rPr>
      </w:pPr>
      <w:r w:rsidRPr="00D96340">
        <w:rPr>
          <w:rStyle w:val="StepChar"/>
        </w:rPr>
        <w:t xml:space="preserve">Before executing </w:t>
      </w:r>
      <w:r>
        <w:rPr>
          <w:rStyle w:val="StepChar"/>
        </w:rPr>
        <w:t>any step below</w:t>
      </w:r>
      <w:r w:rsidRPr="00D96340">
        <w:rPr>
          <w:rStyle w:val="StepChar"/>
        </w:rPr>
        <w:t xml:space="preserve">, you </w:t>
      </w:r>
      <w:r w:rsidRPr="00CC7789">
        <w:rPr>
          <w:rStyle w:val="StepChar"/>
          <w:b/>
        </w:rPr>
        <w:t>must</w:t>
      </w:r>
      <w:r w:rsidRPr="00D96340">
        <w:rPr>
          <w:rStyle w:val="StepChar"/>
        </w:rPr>
        <w:t xml:space="preserve"> execute all steps from </w:t>
      </w:r>
      <w:r w:rsidR="002C5716">
        <w:rPr>
          <w:rStyle w:val="StepChar"/>
        </w:rPr>
        <w:t xml:space="preserve">the </w:t>
      </w:r>
      <w:ins w:id="124" w:author="Kathryn Gillett" w:date="2016-12-14T19:56:00Z">
        <w:r w:rsidR="00B21E29">
          <w:rPr>
            <w:rStyle w:val="StepChar"/>
          </w:rPr>
          <w:t>P</w:t>
        </w:r>
      </w:ins>
      <w:del w:id="125" w:author="Kathryn Gillett" w:date="2016-12-14T19:56:00Z">
        <w:r w:rsidRPr="00D96340" w:rsidDel="00B21E29">
          <w:rPr>
            <w:rStyle w:val="StepChar"/>
          </w:rPr>
          <w:delText>p</w:delText>
        </w:r>
      </w:del>
      <w:r w:rsidRPr="00D96340">
        <w:rPr>
          <w:rStyle w:val="StepChar"/>
        </w:rPr>
        <w:t xml:space="preserve">rerequisites </w:t>
      </w:r>
      <w:r>
        <w:rPr>
          <w:rStyle w:val="StepChar"/>
        </w:rPr>
        <w:t xml:space="preserve">document </w:t>
      </w:r>
      <w:r w:rsidR="00CC7789">
        <w:rPr>
          <w:rStyle w:val="StepChar"/>
        </w:rPr>
        <w:t xml:space="preserve">that </w:t>
      </w:r>
      <w:r>
        <w:rPr>
          <w:rStyle w:val="StepChar"/>
        </w:rPr>
        <w:t xml:space="preserve">can be found at the </w:t>
      </w:r>
      <w:proofErr w:type="spellStart"/>
      <w:r w:rsidR="002E3F55">
        <w:rPr>
          <w:rStyle w:val="StepChar"/>
        </w:rPr>
        <w:t>Git</w:t>
      </w:r>
      <w:proofErr w:type="spellEnd"/>
      <w:r>
        <w:rPr>
          <w:rStyle w:val="StepChar"/>
        </w:rPr>
        <w:t xml:space="preserve"> repository below:</w:t>
      </w:r>
    </w:p>
    <w:p w14:paraId="3F34FCA6" w14:textId="64F90BE8" w:rsidR="00FF3284" w:rsidRDefault="00FF3284" w:rsidP="00FF3284">
      <w:pPr>
        <w:spacing w:before="280" w:after="280"/>
      </w:pPr>
      <w:commentRangeStart w:id="126"/>
      <w:del w:id="127" w:author="Abhinandan" w:date="2016-12-16T13:18:00Z">
        <w:r w:rsidRPr="00CA021C" w:rsidDel="00CA021C">
          <w:rPr>
            <w:rPrChange w:id="128" w:author="Abhinandan" w:date="2016-12-16T13:18:00Z">
              <w:rPr>
                <w:rStyle w:val="Hyperlink"/>
              </w:rPr>
            </w:rPrChange>
          </w:rPr>
          <w:delText>https://github.com/ThirdEyeCSS/AmazonImmersion</w:delText>
        </w:r>
        <w:r w:rsidDel="00CA021C">
          <w:delText xml:space="preserve"> </w:delText>
        </w:r>
      </w:del>
      <w:commentRangeEnd w:id="126"/>
      <w:r w:rsidR="00CA021C">
        <w:rPr>
          <w:rStyle w:val="CommentReference"/>
        </w:rPr>
        <w:commentReference w:id="126"/>
      </w:r>
    </w:p>
    <w:p w14:paraId="6ECD3F79" w14:textId="01C4915E" w:rsidR="00BB5524" w:rsidRDefault="00BB5524" w:rsidP="00BB5524">
      <w:pPr>
        <w:spacing w:after="280" w:line="276" w:lineRule="auto"/>
      </w:pPr>
      <w:r>
        <w:rPr>
          <w:rFonts w:ascii="Open Sans" w:eastAsia="Open Sans" w:hAnsi="Open Sans" w:cs="Open Sans"/>
          <w:color w:val="404040"/>
          <w:sz w:val="24"/>
          <w:szCs w:val="24"/>
        </w:rPr>
        <w:t xml:space="preserve">The </w:t>
      </w:r>
      <w:ins w:id="129" w:author="Kathryn Gillett" w:date="2016-12-15T14:53:00Z">
        <w:r w:rsidR="00A71163">
          <w:rPr>
            <w:rFonts w:ascii="Open Sans" w:eastAsia="Open Sans" w:hAnsi="Open Sans" w:cs="Open Sans"/>
            <w:color w:val="404040"/>
            <w:sz w:val="24"/>
            <w:szCs w:val="24"/>
          </w:rPr>
          <w:t xml:space="preserve">name of the </w:t>
        </w:r>
      </w:ins>
      <w:r>
        <w:rPr>
          <w:rFonts w:ascii="Open Sans" w:eastAsia="Open Sans" w:hAnsi="Open Sans" w:cs="Open Sans"/>
          <w:color w:val="404040"/>
          <w:sz w:val="24"/>
          <w:szCs w:val="24"/>
        </w:rPr>
        <w:t xml:space="preserve">Prerequisites </w:t>
      </w:r>
      <w:ins w:id="130" w:author="Kathryn Gillett" w:date="2016-12-15T14:53:00Z">
        <w:r w:rsidR="00A71163">
          <w:rPr>
            <w:rFonts w:ascii="Open Sans" w:eastAsia="Open Sans" w:hAnsi="Open Sans" w:cs="Open Sans"/>
            <w:color w:val="404040"/>
            <w:sz w:val="24"/>
            <w:szCs w:val="24"/>
          </w:rPr>
          <w:t>d</w:t>
        </w:r>
      </w:ins>
      <w:del w:id="131" w:author="Kathryn Gillett" w:date="2016-12-15T14:53:00Z">
        <w:r w:rsidDel="00A71163">
          <w:rPr>
            <w:rFonts w:ascii="Open Sans" w:eastAsia="Open Sans" w:hAnsi="Open Sans" w:cs="Open Sans"/>
            <w:color w:val="404040"/>
            <w:sz w:val="24"/>
            <w:szCs w:val="24"/>
          </w:rPr>
          <w:delText>D</w:delText>
        </w:r>
      </w:del>
      <w:r>
        <w:rPr>
          <w:rFonts w:ascii="Open Sans" w:eastAsia="Open Sans" w:hAnsi="Open Sans" w:cs="Open Sans"/>
          <w:color w:val="404040"/>
          <w:sz w:val="24"/>
          <w:szCs w:val="24"/>
        </w:rPr>
        <w:t>ocument is</w:t>
      </w:r>
      <w:del w:id="132" w:author="Kathryn Gillett" w:date="2016-12-15T14:53:00Z">
        <w:r w:rsidDel="00A71163">
          <w:rPr>
            <w:rFonts w:ascii="Open Sans" w:eastAsia="Open Sans" w:hAnsi="Open Sans" w:cs="Open Sans"/>
            <w:color w:val="404040"/>
            <w:sz w:val="24"/>
            <w:szCs w:val="24"/>
          </w:rPr>
          <w:delText xml:space="preserve"> as follows and can be found in </w:delText>
        </w:r>
        <w:r w:rsidR="002E3F55" w:rsidDel="00A71163">
          <w:rPr>
            <w:rFonts w:ascii="Open Sans" w:eastAsia="Open Sans" w:hAnsi="Open Sans" w:cs="Open Sans"/>
            <w:color w:val="404040"/>
            <w:sz w:val="24"/>
            <w:szCs w:val="24"/>
          </w:rPr>
          <w:delText>Git</w:delText>
        </w:r>
        <w:r w:rsidDel="00A71163">
          <w:rPr>
            <w:rFonts w:ascii="Open Sans" w:eastAsia="Open Sans" w:hAnsi="Open Sans" w:cs="Open Sans"/>
            <w:color w:val="404040"/>
            <w:sz w:val="24"/>
            <w:szCs w:val="24"/>
          </w:rPr>
          <w:delText xml:space="preserve"> repository</w:delText>
        </w:r>
      </w:del>
      <w:r>
        <w:rPr>
          <w:rFonts w:ascii="Open Sans" w:eastAsia="Open Sans" w:hAnsi="Open Sans" w:cs="Open Sans"/>
          <w:color w:val="404040"/>
          <w:sz w:val="24"/>
          <w:szCs w:val="24"/>
        </w:rPr>
        <w:t>:</w:t>
      </w:r>
    </w:p>
    <w:p w14:paraId="63B7D4DE" w14:textId="04DAE672" w:rsidR="00D62C44" w:rsidRPr="00A71163" w:rsidRDefault="00BB5524" w:rsidP="00BB5524">
      <w:pPr>
        <w:spacing w:after="280" w:line="276" w:lineRule="auto"/>
      </w:pPr>
      <w:commentRangeStart w:id="133"/>
      <w:r w:rsidRPr="003C111C">
        <w:rPr>
          <w:rFonts w:ascii="Open Sans" w:eastAsia="Open Sans" w:hAnsi="Open Sans" w:cs="Open Sans"/>
          <w:i/>
          <w:sz w:val="20"/>
          <w:szCs w:val="20"/>
          <w:u w:val="single"/>
        </w:rPr>
        <w:t>Prerequisites</w:t>
      </w:r>
      <w:del w:id="134" w:author="Abhinandan" w:date="2016-12-16T15:06:00Z">
        <w:r w:rsidRPr="003C111C" w:rsidDel="003C111C">
          <w:rPr>
            <w:rFonts w:ascii="Open Sans" w:eastAsia="Open Sans" w:hAnsi="Open Sans" w:cs="Open Sans"/>
            <w:i/>
            <w:sz w:val="20"/>
            <w:szCs w:val="20"/>
            <w:u w:val="single"/>
          </w:rPr>
          <w:delText>-Integrating AWS Services and Marketplace Solutions to Deploy a BYOD-Cloud Based Analytical System – An End to End Solution</w:delText>
        </w:r>
      </w:del>
      <w:r w:rsidRPr="003C111C">
        <w:rPr>
          <w:rFonts w:ascii="Open Sans" w:eastAsia="Open Sans" w:hAnsi="Open Sans" w:cs="Open Sans"/>
          <w:i/>
          <w:sz w:val="20"/>
          <w:szCs w:val="20"/>
          <w:u w:val="single"/>
        </w:rPr>
        <w:t>.pdf</w:t>
      </w:r>
      <w:commentRangeEnd w:id="133"/>
      <w:r w:rsidR="00CA021C">
        <w:rPr>
          <w:rStyle w:val="CommentReference"/>
        </w:rPr>
        <w:commentReference w:id="133"/>
      </w:r>
    </w:p>
    <w:p w14:paraId="19EA20BC" w14:textId="77777777" w:rsidR="00935CA9" w:rsidRDefault="00BB5524" w:rsidP="00935CA9">
      <w:pPr>
        <w:pStyle w:val="step2"/>
      </w:pPr>
      <w:r>
        <w:t>This document will demonstrate how to d</w:t>
      </w:r>
      <w:r w:rsidR="00935CA9" w:rsidRPr="00D96340">
        <w:t xml:space="preserve">eploy and configure the following technologies/components that are used to build </w:t>
      </w:r>
      <w:r w:rsidR="002C5716">
        <w:t xml:space="preserve">an </w:t>
      </w:r>
      <w:r w:rsidR="00935CA9" w:rsidRPr="00D96340">
        <w:t>AWS Cloud Based Analytic System:</w:t>
      </w:r>
    </w:p>
    <w:p w14:paraId="45F68026" w14:textId="77777777" w:rsidR="00A50FF9" w:rsidRPr="00D96340" w:rsidRDefault="00A50FF9" w:rsidP="00935CA9">
      <w:pPr>
        <w:pStyle w:val="step2"/>
      </w:pPr>
    </w:p>
    <w:p w14:paraId="1C9EFFF5" w14:textId="77777777" w:rsidR="00014B49" w:rsidRDefault="00014B49" w:rsidP="00CC7789">
      <w:pPr>
        <w:pStyle w:val="ListParagraph"/>
        <w:numPr>
          <w:ilvl w:val="0"/>
          <w:numId w:val="31"/>
        </w:numPr>
        <w:spacing w:after="100" w:afterAutospacing="1"/>
        <w:rPr>
          <w:rFonts w:ascii="Open Sans" w:eastAsia="Open Sans" w:hAnsi="Open Sans" w:cs="Open Sans"/>
          <w:color w:val="444444"/>
          <w:szCs w:val="24"/>
        </w:rPr>
      </w:pPr>
      <w:r>
        <w:rPr>
          <w:rFonts w:ascii="Open Sans" w:eastAsia="Open Sans" w:hAnsi="Open Sans" w:cs="Open Sans"/>
          <w:color w:val="444444"/>
          <w:szCs w:val="24"/>
        </w:rPr>
        <w:t>VPC</w:t>
      </w:r>
    </w:p>
    <w:p w14:paraId="1ACE1ECA" w14:textId="77777777" w:rsidR="00935CA9" w:rsidRPr="00D96340" w:rsidRDefault="00935CA9" w:rsidP="00CC7789">
      <w:pPr>
        <w:pStyle w:val="ListParagraph"/>
        <w:numPr>
          <w:ilvl w:val="0"/>
          <w:numId w:val="31"/>
        </w:numPr>
        <w:spacing w:after="100" w:afterAutospacing="1"/>
        <w:rPr>
          <w:rFonts w:ascii="Open Sans" w:eastAsia="Open Sans" w:hAnsi="Open Sans" w:cs="Open Sans"/>
          <w:color w:val="444444"/>
          <w:szCs w:val="24"/>
        </w:rPr>
      </w:pPr>
      <w:r w:rsidRPr="00D96340">
        <w:rPr>
          <w:rFonts w:ascii="Open Sans" w:eastAsia="Open Sans" w:hAnsi="Open Sans" w:cs="Open Sans"/>
          <w:color w:val="444444"/>
          <w:szCs w:val="24"/>
        </w:rPr>
        <w:t>MySQL Server</w:t>
      </w:r>
    </w:p>
    <w:p w14:paraId="707FFB7B" w14:textId="77777777" w:rsidR="00935CA9" w:rsidRPr="00D96340" w:rsidRDefault="00935CA9" w:rsidP="00CC7789">
      <w:pPr>
        <w:pStyle w:val="ListParagraph"/>
        <w:numPr>
          <w:ilvl w:val="0"/>
          <w:numId w:val="31"/>
        </w:numPr>
        <w:spacing w:before="280" w:after="280"/>
        <w:rPr>
          <w:rFonts w:ascii="Open Sans" w:eastAsia="Open Sans" w:hAnsi="Open Sans" w:cs="Open Sans"/>
          <w:color w:val="444444"/>
          <w:szCs w:val="24"/>
        </w:rPr>
      </w:pPr>
      <w:r w:rsidRPr="00D96340">
        <w:rPr>
          <w:rFonts w:ascii="Open Sans" w:eastAsia="Open Sans" w:hAnsi="Open Sans" w:cs="Open Sans"/>
          <w:color w:val="444444"/>
          <w:szCs w:val="24"/>
        </w:rPr>
        <w:t xml:space="preserve">Amazon S3 </w:t>
      </w:r>
    </w:p>
    <w:p w14:paraId="78DF7E30" w14:textId="77777777" w:rsidR="00935CA9" w:rsidRPr="00D96340" w:rsidRDefault="00935CA9" w:rsidP="00CC7789">
      <w:pPr>
        <w:pStyle w:val="ListParagraph"/>
        <w:numPr>
          <w:ilvl w:val="0"/>
          <w:numId w:val="31"/>
        </w:numPr>
        <w:spacing w:before="280" w:after="280"/>
        <w:rPr>
          <w:rFonts w:ascii="Open Sans" w:eastAsia="Open Sans" w:hAnsi="Open Sans" w:cs="Open Sans"/>
          <w:color w:val="444444"/>
          <w:szCs w:val="24"/>
        </w:rPr>
      </w:pPr>
      <w:r w:rsidRPr="00D96340">
        <w:rPr>
          <w:rFonts w:ascii="Open Sans" w:eastAsia="Open Sans" w:hAnsi="Open Sans" w:cs="Open Sans"/>
          <w:color w:val="444444"/>
          <w:szCs w:val="24"/>
        </w:rPr>
        <w:t xml:space="preserve">Amazon Redshift </w:t>
      </w:r>
    </w:p>
    <w:p w14:paraId="30F8F5D8" w14:textId="77777777" w:rsidR="00935CA9" w:rsidRPr="00D96340" w:rsidRDefault="00935CA9" w:rsidP="00CC7789">
      <w:pPr>
        <w:pStyle w:val="ListParagraph"/>
        <w:numPr>
          <w:ilvl w:val="0"/>
          <w:numId w:val="31"/>
        </w:numPr>
        <w:spacing w:before="280" w:after="280"/>
        <w:rPr>
          <w:rFonts w:ascii="Open Sans" w:eastAsia="Open Sans" w:hAnsi="Open Sans" w:cs="Open Sans"/>
          <w:color w:val="444444"/>
          <w:szCs w:val="24"/>
        </w:rPr>
      </w:pPr>
      <w:r w:rsidRPr="00D96340">
        <w:rPr>
          <w:rFonts w:ascii="Open Sans" w:eastAsia="Open Sans" w:hAnsi="Open Sans" w:cs="Open Sans"/>
          <w:color w:val="444444"/>
          <w:szCs w:val="24"/>
        </w:rPr>
        <w:t xml:space="preserve">ATTUNITY </w:t>
      </w:r>
      <w:proofErr w:type="spellStart"/>
      <w:r w:rsidRPr="00D96340">
        <w:rPr>
          <w:rFonts w:ascii="Open Sans" w:eastAsia="Open Sans" w:hAnsi="Open Sans" w:cs="Open Sans"/>
          <w:color w:val="444444"/>
          <w:szCs w:val="24"/>
        </w:rPr>
        <w:t>CloudBeam</w:t>
      </w:r>
      <w:proofErr w:type="spellEnd"/>
      <w:r w:rsidRPr="00D96340">
        <w:rPr>
          <w:rFonts w:ascii="Open Sans" w:eastAsia="Open Sans" w:hAnsi="Open Sans" w:cs="Open Sans"/>
          <w:color w:val="444444"/>
          <w:szCs w:val="24"/>
        </w:rPr>
        <w:t xml:space="preserve"> </w:t>
      </w:r>
    </w:p>
    <w:p w14:paraId="59FC236D" w14:textId="77777777" w:rsidR="00935CA9" w:rsidRPr="00D96340" w:rsidRDefault="00935CA9" w:rsidP="00CC7789">
      <w:pPr>
        <w:pStyle w:val="ListParagraph"/>
        <w:numPr>
          <w:ilvl w:val="0"/>
          <w:numId w:val="31"/>
        </w:numPr>
        <w:spacing w:before="280" w:after="280"/>
        <w:rPr>
          <w:rFonts w:ascii="Open Sans" w:eastAsia="Open Sans" w:hAnsi="Open Sans" w:cs="Open Sans"/>
          <w:color w:val="444444"/>
          <w:szCs w:val="24"/>
        </w:rPr>
      </w:pPr>
      <w:r w:rsidRPr="00D96340">
        <w:rPr>
          <w:rFonts w:ascii="Open Sans" w:eastAsia="Open Sans" w:hAnsi="Open Sans" w:cs="Open Sans"/>
          <w:color w:val="444444"/>
          <w:szCs w:val="24"/>
        </w:rPr>
        <w:t xml:space="preserve">TIBCO </w:t>
      </w:r>
      <w:proofErr w:type="spellStart"/>
      <w:r w:rsidRPr="00D96340">
        <w:rPr>
          <w:rFonts w:ascii="Open Sans" w:eastAsia="Open Sans" w:hAnsi="Open Sans" w:cs="Open Sans"/>
          <w:color w:val="444444"/>
          <w:szCs w:val="24"/>
        </w:rPr>
        <w:t>Spotfire</w:t>
      </w:r>
      <w:proofErr w:type="spellEnd"/>
      <w:r w:rsidRPr="00D96340">
        <w:rPr>
          <w:rFonts w:ascii="Open Sans" w:eastAsia="Open Sans" w:hAnsi="Open Sans" w:cs="Open Sans"/>
          <w:color w:val="444444"/>
          <w:szCs w:val="24"/>
        </w:rPr>
        <w:t xml:space="preserve"> </w:t>
      </w:r>
    </w:p>
    <w:p w14:paraId="38E80323" w14:textId="77777777" w:rsidR="00935CA9" w:rsidRPr="00D96340" w:rsidRDefault="00935CA9" w:rsidP="00CC7789">
      <w:pPr>
        <w:pStyle w:val="ListParagraph"/>
        <w:numPr>
          <w:ilvl w:val="0"/>
          <w:numId w:val="31"/>
        </w:numPr>
        <w:spacing w:before="280" w:after="280"/>
        <w:rPr>
          <w:rFonts w:ascii="Open Sans" w:eastAsia="Open Sans" w:hAnsi="Open Sans" w:cs="Open Sans"/>
          <w:color w:val="444444"/>
          <w:szCs w:val="24"/>
        </w:rPr>
      </w:pPr>
      <w:proofErr w:type="spellStart"/>
      <w:r w:rsidRPr="00D96340">
        <w:rPr>
          <w:rFonts w:ascii="Open Sans" w:eastAsia="Open Sans" w:hAnsi="Open Sans" w:cs="Open Sans"/>
          <w:color w:val="444444"/>
          <w:szCs w:val="24"/>
        </w:rPr>
        <w:t>SoftNAS</w:t>
      </w:r>
      <w:proofErr w:type="spellEnd"/>
      <w:r w:rsidRPr="00D96340">
        <w:rPr>
          <w:rFonts w:ascii="Open Sans" w:eastAsia="Open Sans" w:hAnsi="Open Sans" w:cs="Open Sans"/>
          <w:color w:val="444444"/>
          <w:szCs w:val="24"/>
        </w:rPr>
        <w:t xml:space="preserve"> </w:t>
      </w:r>
    </w:p>
    <w:p w14:paraId="37CD16D4" w14:textId="77777777" w:rsidR="00935CA9" w:rsidRPr="00D96340" w:rsidRDefault="00935CA9" w:rsidP="00CC7789">
      <w:pPr>
        <w:pStyle w:val="ListParagraph"/>
        <w:numPr>
          <w:ilvl w:val="0"/>
          <w:numId w:val="31"/>
        </w:numPr>
        <w:spacing w:before="280" w:after="280"/>
        <w:rPr>
          <w:rFonts w:ascii="Open Sans" w:eastAsia="Open Sans" w:hAnsi="Open Sans" w:cs="Open Sans"/>
          <w:color w:val="444444"/>
          <w:szCs w:val="24"/>
        </w:rPr>
      </w:pPr>
      <w:r w:rsidRPr="00D96340">
        <w:rPr>
          <w:rFonts w:ascii="Open Sans" w:eastAsia="Open Sans" w:hAnsi="Open Sans" w:cs="Open Sans"/>
          <w:color w:val="444444"/>
          <w:szCs w:val="24"/>
        </w:rPr>
        <w:t xml:space="preserve">R </w:t>
      </w:r>
    </w:p>
    <w:p w14:paraId="51F196EF" w14:textId="77777777" w:rsidR="00935CA9" w:rsidRPr="00D96340" w:rsidRDefault="00935CA9" w:rsidP="00CC7789">
      <w:pPr>
        <w:pStyle w:val="ListParagraph"/>
        <w:numPr>
          <w:ilvl w:val="0"/>
          <w:numId w:val="31"/>
        </w:numPr>
        <w:spacing w:before="280" w:after="280"/>
        <w:rPr>
          <w:rFonts w:ascii="Open Sans" w:eastAsia="Open Sans" w:hAnsi="Open Sans" w:cs="Open Sans"/>
          <w:color w:val="444444"/>
          <w:szCs w:val="24"/>
        </w:rPr>
      </w:pPr>
      <w:proofErr w:type="spellStart"/>
      <w:r w:rsidRPr="00D96340">
        <w:rPr>
          <w:rFonts w:ascii="Open Sans" w:eastAsia="Open Sans" w:hAnsi="Open Sans" w:cs="Open Sans"/>
          <w:color w:val="444444"/>
          <w:szCs w:val="24"/>
        </w:rPr>
        <w:t>Kony</w:t>
      </w:r>
      <w:proofErr w:type="spellEnd"/>
      <w:r w:rsidRPr="00D96340">
        <w:rPr>
          <w:rFonts w:ascii="Open Sans" w:eastAsia="Open Sans" w:hAnsi="Open Sans" w:cs="Open Sans"/>
          <w:color w:val="444444"/>
          <w:szCs w:val="24"/>
        </w:rPr>
        <w:t xml:space="preserve"> Mobile Fabric</w:t>
      </w:r>
    </w:p>
    <w:p w14:paraId="3C383973" w14:textId="77777777" w:rsidR="00935CA9" w:rsidRDefault="00935CA9" w:rsidP="00CC7789">
      <w:pPr>
        <w:pStyle w:val="ListParagraph"/>
        <w:numPr>
          <w:ilvl w:val="0"/>
          <w:numId w:val="31"/>
        </w:numPr>
        <w:spacing w:after="0"/>
        <w:rPr>
          <w:rFonts w:ascii="Open Sans" w:eastAsia="Open Sans" w:hAnsi="Open Sans" w:cs="Open Sans"/>
          <w:color w:val="444444"/>
          <w:szCs w:val="24"/>
        </w:rPr>
      </w:pPr>
      <w:r w:rsidRPr="00D96340">
        <w:rPr>
          <w:rFonts w:ascii="Open Sans" w:eastAsia="Open Sans" w:hAnsi="Open Sans" w:cs="Open Sans"/>
          <w:color w:val="444444"/>
          <w:szCs w:val="24"/>
        </w:rPr>
        <w:t>TREND Micro Security</w:t>
      </w:r>
    </w:p>
    <w:p w14:paraId="5400B676" w14:textId="2E8D35F9" w:rsidR="00935CA9" w:rsidRPr="00CC7789" w:rsidRDefault="00935CA9" w:rsidP="00CC7789">
      <w:pPr>
        <w:pStyle w:val="ListParagraph"/>
        <w:numPr>
          <w:ilvl w:val="0"/>
          <w:numId w:val="31"/>
        </w:numPr>
        <w:spacing w:after="0"/>
        <w:rPr>
          <w:rFonts w:ascii="Open Sans" w:eastAsia="Open Sans" w:hAnsi="Open Sans" w:cs="Open Sans"/>
          <w:color w:val="444444"/>
          <w:szCs w:val="24"/>
        </w:rPr>
      </w:pPr>
      <w:r w:rsidRPr="00CC7789">
        <w:rPr>
          <w:rFonts w:ascii="Open Sans" w:eastAsia="Open Sans" w:hAnsi="Open Sans" w:cs="Open Sans"/>
          <w:color w:val="444444"/>
          <w:szCs w:val="24"/>
        </w:rPr>
        <w:t>Apache Tomcat Servers</w:t>
      </w:r>
    </w:p>
    <w:p w14:paraId="3A64A3DC" w14:textId="7A5C6BD1" w:rsidR="00935CA9" w:rsidRPr="00CC7789" w:rsidRDefault="00935CA9" w:rsidP="00CC7789">
      <w:pPr>
        <w:pStyle w:val="ListParagraph"/>
        <w:numPr>
          <w:ilvl w:val="0"/>
          <w:numId w:val="31"/>
        </w:numPr>
        <w:spacing w:after="0"/>
        <w:rPr>
          <w:rFonts w:ascii="Open Sans" w:eastAsia="Open Sans" w:hAnsi="Open Sans" w:cs="Open Sans"/>
          <w:color w:val="444444"/>
          <w:szCs w:val="24"/>
        </w:rPr>
      </w:pPr>
      <w:r w:rsidRPr="00CC7789">
        <w:rPr>
          <w:rFonts w:ascii="Open Sans" w:eastAsia="Open Sans" w:hAnsi="Open Sans" w:cs="Open Sans"/>
          <w:color w:val="444444"/>
          <w:szCs w:val="24"/>
        </w:rPr>
        <w:t>Apache Maven</w:t>
      </w:r>
    </w:p>
    <w:p w14:paraId="41EF0457" w14:textId="77777777" w:rsidR="00935CA9" w:rsidRPr="00B93E53" w:rsidRDefault="00935CA9" w:rsidP="00935CA9">
      <w:pPr>
        <w:pStyle w:val="ListParagraph"/>
        <w:spacing w:before="280" w:after="280"/>
        <w:rPr>
          <w:rFonts w:ascii="Open Sans" w:eastAsia="Open Sans" w:hAnsi="Open Sans" w:cs="Open Sans"/>
          <w:color w:val="444444"/>
          <w:sz w:val="24"/>
          <w:szCs w:val="24"/>
        </w:rPr>
      </w:pPr>
    </w:p>
    <w:p w14:paraId="09865A25" w14:textId="1A5F3BBF" w:rsidR="00935CA9" w:rsidRPr="004A4B0C" w:rsidRDefault="00935CA9" w:rsidP="00FD7B0D">
      <w:pPr>
        <w:rPr>
          <w:rFonts w:ascii="Open Sans" w:eastAsia="Open Sans" w:hAnsi="Open Sans" w:cs="Open Sans"/>
          <w:color w:val="444444"/>
          <w:sz w:val="24"/>
          <w:szCs w:val="24"/>
        </w:rPr>
      </w:pPr>
      <w:r>
        <w:rPr>
          <w:rFonts w:ascii="Open Sans" w:eastAsia="Open Sans" w:hAnsi="Open Sans" w:cs="Open Sans"/>
          <w:color w:val="444444"/>
          <w:sz w:val="24"/>
          <w:szCs w:val="24"/>
        </w:rPr>
        <w:br w:type="page"/>
      </w:r>
      <w:r w:rsidR="00145788" w:rsidRPr="00145788">
        <w:rPr>
          <w:rFonts w:ascii="Open Sans" w:eastAsia="Open Sans" w:hAnsi="Open Sans" w:cs="Open Sans"/>
          <w:color w:val="444444"/>
          <w:sz w:val="24"/>
          <w:szCs w:val="24"/>
        </w:rPr>
        <w:lastRenderedPageBreak/>
        <w:t xml:space="preserve">This document will walk </w:t>
      </w:r>
      <w:del w:id="135" w:author="Kathryn Gillett" w:date="2016-12-14T19:57:00Z">
        <w:r w:rsidR="00145788" w:rsidRPr="00145788" w:rsidDel="00B21E29">
          <w:rPr>
            <w:rFonts w:ascii="Open Sans" w:eastAsia="Open Sans" w:hAnsi="Open Sans" w:cs="Open Sans"/>
            <w:color w:val="444444"/>
            <w:sz w:val="24"/>
            <w:szCs w:val="24"/>
          </w:rPr>
          <w:delText xml:space="preserve">us </w:delText>
        </w:r>
      </w:del>
      <w:ins w:id="136" w:author="Kathryn Gillett" w:date="2016-12-14T19:57:00Z">
        <w:r w:rsidR="00B21E29">
          <w:rPr>
            <w:rFonts w:ascii="Open Sans" w:eastAsia="Open Sans" w:hAnsi="Open Sans" w:cs="Open Sans"/>
            <w:color w:val="444444"/>
            <w:sz w:val="24"/>
            <w:szCs w:val="24"/>
          </w:rPr>
          <w:t>you</w:t>
        </w:r>
        <w:r w:rsidR="00B21E29" w:rsidRPr="00145788">
          <w:rPr>
            <w:rFonts w:ascii="Open Sans" w:eastAsia="Open Sans" w:hAnsi="Open Sans" w:cs="Open Sans"/>
            <w:color w:val="444444"/>
            <w:sz w:val="24"/>
            <w:szCs w:val="24"/>
          </w:rPr>
          <w:t xml:space="preserve"> </w:t>
        </w:r>
      </w:ins>
      <w:r w:rsidR="00145788" w:rsidRPr="00145788">
        <w:rPr>
          <w:rFonts w:ascii="Open Sans" w:eastAsia="Open Sans" w:hAnsi="Open Sans" w:cs="Open Sans"/>
          <w:color w:val="444444"/>
          <w:sz w:val="24"/>
          <w:szCs w:val="24"/>
        </w:rPr>
        <w:t>through the following steps:</w:t>
      </w:r>
    </w:p>
    <w:p w14:paraId="023CFD6F" w14:textId="77777777" w:rsidR="00930E25" w:rsidRDefault="00991992" w:rsidP="00935CA9">
      <w:pPr>
        <w:spacing w:after="280"/>
        <w:rPr>
          <w:rFonts w:ascii="Open Sans" w:eastAsia="Open Sans" w:hAnsi="Open Sans" w:cs="Open Sans"/>
          <w:color w:val="444444"/>
          <w:sz w:val="24"/>
          <w:szCs w:val="24"/>
        </w:rPr>
      </w:pPr>
      <w:r>
        <w:rPr>
          <w:rFonts w:ascii="Open Sans" w:eastAsia="Open Sans" w:hAnsi="Open Sans" w:cs="Open Sans"/>
          <w:b/>
          <w:color w:val="444444"/>
          <w:sz w:val="24"/>
          <w:szCs w:val="24"/>
        </w:rPr>
        <w:t>4.1</w:t>
      </w:r>
      <w:r w:rsidR="00935CA9">
        <w:rPr>
          <w:rFonts w:ascii="Open Sans" w:eastAsia="Open Sans" w:hAnsi="Open Sans" w:cs="Open Sans"/>
          <w:b/>
          <w:color w:val="444444"/>
          <w:sz w:val="24"/>
          <w:szCs w:val="24"/>
        </w:rPr>
        <w:t>:</w:t>
      </w:r>
      <w:r w:rsidR="00935CA9">
        <w:rPr>
          <w:rFonts w:ascii="Open Sans" w:eastAsia="Open Sans" w:hAnsi="Open Sans" w:cs="Open Sans"/>
          <w:color w:val="444444"/>
          <w:sz w:val="24"/>
          <w:szCs w:val="24"/>
        </w:rPr>
        <w:t xml:space="preserve"> </w:t>
      </w:r>
      <w:r w:rsidR="00930E25">
        <w:rPr>
          <w:rFonts w:ascii="Open Sans" w:eastAsia="Open Sans" w:hAnsi="Open Sans" w:cs="Open Sans"/>
          <w:color w:val="444444"/>
          <w:sz w:val="24"/>
          <w:szCs w:val="24"/>
        </w:rPr>
        <w:t xml:space="preserve">Setup </w:t>
      </w:r>
      <w:r w:rsidR="00930E25" w:rsidRPr="00014B49">
        <w:rPr>
          <w:rFonts w:ascii="Open Sans" w:eastAsia="Open Sans" w:hAnsi="Open Sans" w:cs="Open Sans"/>
          <w:b/>
          <w:color w:val="444444"/>
          <w:sz w:val="24"/>
          <w:szCs w:val="24"/>
        </w:rPr>
        <w:t>VPC</w:t>
      </w:r>
      <w:r w:rsidR="00930E25">
        <w:rPr>
          <w:rFonts w:ascii="Open Sans" w:eastAsia="Open Sans" w:hAnsi="Open Sans" w:cs="Open Sans"/>
          <w:color w:val="444444"/>
          <w:sz w:val="24"/>
          <w:szCs w:val="24"/>
        </w:rPr>
        <w:t xml:space="preserve"> (Virtual Private Cloud)</w:t>
      </w:r>
      <w:r w:rsidR="00827729">
        <w:rPr>
          <w:rFonts w:ascii="Open Sans" w:eastAsia="Open Sans" w:hAnsi="Open Sans" w:cs="Open Sans"/>
          <w:color w:val="444444"/>
          <w:sz w:val="24"/>
          <w:szCs w:val="24"/>
        </w:rPr>
        <w:t>.</w:t>
      </w:r>
    </w:p>
    <w:p w14:paraId="78D34371" w14:textId="77777777" w:rsidR="00935CA9" w:rsidRDefault="00930E25" w:rsidP="00935CA9">
      <w:pPr>
        <w:spacing w:after="280"/>
        <w:rPr>
          <w:rFonts w:ascii="Open Sans" w:eastAsia="Open Sans" w:hAnsi="Open Sans" w:cs="Open Sans"/>
          <w:color w:val="444444"/>
          <w:sz w:val="24"/>
          <w:szCs w:val="24"/>
        </w:rPr>
      </w:pPr>
      <w:r w:rsidRPr="00930E25">
        <w:rPr>
          <w:rFonts w:ascii="Open Sans" w:eastAsia="Open Sans" w:hAnsi="Open Sans" w:cs="Open Sans"/>
          <w:b/>
          <w:color w:val="444444"/>
          <w:sz w:val="24"/>
          <w:szCs w:val="24"/>
        </w:rPr>
        <w:t>4.2:</w:t>
      </w:r>
      <w:r>
        <w:rPr>
          <w:rFonts w:ascii="Open Sans" w:eastAsia="Open Sans" w:hAnsi="Open Sans" w:cs="Open Sans"/>
          <w:color w:val="444444"/>
          <w:sz w:val="24"/>
          <w:szCs w:val="24"/>
        </w:rPr>
        <w:t xml:space="preserve"> </w:t>
      </w:r>
      <w:r w:rsidR="00935CA9">
        <w:rPr>
          <w:rFonts w:ascii="Open Sans" w:eastAsia="Open Sans" w:hAnsi="Open Sans" w:cs="Open Sans"/>
          <w:color w:val="444444"/>
          <w:sz w:val="24"/>
          <w:szCs w:val="24"/>
        </w:rPr>
        <w:t xml:space="preserve">Storage setup using </w:t>
      </w:r>
      <w:proofErr w:type="spellStart"/>
      <w:r w:rsidR="00935CA9" w:rsidRPr="00D96340">
        <w:rPr>
          <w:rFonts w:ascii="Open Sans" w:eastAsia="Open Sans" w:hAnsi="Open Sans" w:cs="Open Sans"/>
          <w:b/>
          <w:color w:val="444444"/>
          <w:sz w:val="24"/>
          <w:szCs w:val="24"/>
        </w:rPr>
        <w:t>SoftNAS</w:t>
      </w:r>
      <w:proofErr w:type="spellEnd"/>
      <w:r w:rsidR="00935CA9">
        <w:rPr>
          <w:rFonts w:ascii="Open Sans" w:eastAsia="Open Sans" w:hAnsi="Open Sans" w:cs="Open Sans"/>
          <w:color w:val="444444"/>
          <w:sz w:val="24"/>
          <w:szCs w:val="24"/>
        </w:rPr>
        <w:t xml:space="preserve"> (B).</w:t>
      </w:r>
    </w:p>
    <w:p w14:paraId="5BCF4821" w14:textId="77777777" w:rsidR="00935CA9" w:rsidRDefault="00930E25" w:rsidP="00935CA9">
      <w:pPr>
        <w:spacing w:after="280"/>
        <w:rPr>
          <w:rFonts w:ascii="Open Sans" w:eastAsia="Open Sans" w:hAnsi="Open Sans" w:cs="Open Sans"/>
          <w:color w:val="444444"/>
          <w:sz w:val="24"/>
          <w:szCs w:val="24"/>
        </w:rPr>
      </w:pPr>
      <w:r>
        <w:rPr>
          <w:rFonts w:ascii="Open Sans" w:eastAsia="Open Sans" w:hAnsi="Open Sans" w:cs="Open Sans"/>
          <w:b/>
          <w:color w:val="444444"/>
          <w:sz w:val="24"/>
          <w:szCs w:val="24"/>
        </w:rPr>
        <w:t>4.3</w:t>
      </w:r>
      <w:r w:rsidR="00935CA9">
        <w:rPr>
          <w:rFonts w:ascii="Open Sans" w:eastAsia="Open Sans" w:hAnsi="Open Sans" w:cs="Open Sans"/>
          <w:b/>
          <w:color w:val="444444"/>
          <w:sz w:val="24"/>
          <w:szCs w:val="24"/>
        </w:rPr>
        <w:t>:</w:t>
      </w:r>
      <w:r w:rsidR="00935CA9">
        <w:rPr>
          <w:rFonts w:ascii="Open Sans" w:eastAsia="Open Sans" w:hAnsi="Open Sans" w:cs="Open Sans"/>
          <w:color w:val="444444"/>
          <w:sz w:val="24"/>
          <w:szCs w:val="24"/>
        </w:rPr>
        <w:t xml:space="preserve"> </w:t>
      </w:r>
      <w:r w:rsidR="00935CA9" w:rsidRPr="00714594">
        <w:rPr>
          <w:rFonts w:ascii="Open Sans" w:eastAsia="Open Sans" w:hAnsi="Open Sans" w:cs="Open Sans"/>
          <w:color w:val="444444"/>
          <w:sz w:val="24"/>
          <w:szCs w:val="24"/>
        </w:rPr>
        <w:t xml:space="preserve">Setup the Warehouse using </w:t>
      </w:r>
      <w:r w:rsidR="00935CA9" w:rsidRPr="00D96340">
        <w:rPr>
          <w:rFonts w:ascii="Open Sans" w:eastAsia="Open Sans" w:hAnsi="Open Sans" w:cs="Open Sans"/>
          <w:b/>
          <w:color w:val="444444"/>
          <w:sz w:val="24"/>
          <w:szCs w:val="24"/>
        </w:rPr>
        <w:t>Amazon Redshift Data Warehouse</w:t>
      </w:r>
      <w:r w:rsidR="00935CA9" w:rsidRPr="00714594">
        <w:rPr>
          <w:rFonts w:ascii="Open Sans" w:eastAsia="Open Sans" w:hAnsi="Open Sans" w:cs="Open Sans"/>
          <w:color w:val="444444"/>
          <w:sz w:val="24"/>
          <w:szCs w:val="24"/>
        </w:rPr>
        <w:t xml:space="preserve"> (E)</w:t>
      </w:r>
      <w:r w:rsidR="00935CA9">
        <w:rPr>
          <w:rFonts w:ascii="Open Sans" w:eastAsia="Open Sans" w:hAnsi="Open Sans" w:cs="Open Sans"/>
          <w:color w:val="444444"/>
          <w:sz w:val="24"/>
          <w:szCs w:val="24"/>
        </w:rPr>
        <w:t>.</w:t>
      </w:r>
    </w:p>
    <w:p w14:paraId="3A0EF121" w14:textId="77777777" w:rsidR="00935CA9" w:rsidRPr="00E4207F" w:rsidRDefault="00930E25" w:rsidP="00935CA9">
      <w:pPr>
        <w:spacing w:after="280"/>
      </w:pPr>
      <w:r>
        <w:rPr>
          <w:rFonts w:ascii="Open Sans" w:eastAsia="Open Sans" w:hAnsi="Open Sans" w:cs="Open Sans"/>
          <w:b/>
          <w:color w:val="444444"/>
          <w:sz w:val="24"/>
          <w:szCs w:val="24"/>
        </w:rPr>
        <w:t>4.4</w:t>
      </w:r>
      <w:r w:rsidR="00935CA9">
        <w:rPr>
          <w:rFonts w:ascii="Open Sans" w:eastAsia="Open Sans" w:hAnsi="Open Sans" w:cs="Open Sans"/>
          <w:b/>
          <w:color w:val="444444"/>
          <w:sz w:val="24"/>
          <w:szCs w:val="24"/>
        </w:rPr>
        <w:t>:</w:t>
      </w:r>
      <w:r w:rsidR="00935CA9" w:rsidRPr="000C47CE">
        <w:t xml:space="preserve"> </w:t>
      </w:r>
      <w:r w:rsidR="00935CA9" w:rsidRPr="000C47CE">
        <w:rPr>
          <w:rFonts w:ascii="Open Sans" w:eastAsia="Open Sans" w:hAnsi="Open Sans" w:cs="Open Sans"/>
          <w:color w:val="444444"/>
          <w:sz w:val="24"/>
          <w:szCs w:val="24"/>
        </w:rPr>
        <w:t xml:space="preserve">Setup the ETL Tool using </w:t>
      </w:r>
      <w:r w:rsidR="00935CA9" w:rsidRPr="00D96340">
        <w:rPr>
          <w:rFonts w:ascii="Open Sans" w:eastAsia="Open Sans" w:hAnsi="Open Sans" w:cs="Open Sans"/>
          <w:b/>
          <w:color w:val="444444"/>
          <w:sz w:val="24"/>
          <w:szCs w:val="24"/>
        </w:rPr>
        <w:t xml:space="preserve">ATTUNITY </w:t>
      </w:r>
      <w:proofErr w:type="spellStart"/>
      <w:r w:rsidR="00935CA9" w:rsidRPr="00D96340">
        <w:rPr>
          <w:rFonts w:ascii="Open Sans" w:eastAsia="Open Sans" w:hAnsi="Open Sans" w:cs="Open Sans"/>
          <w:b/>
          <w:color w:val="444444"/>
          <w:sz w:val="24"/>
          <w:szCs w:val="24"/>
        </w:rPr>
        <w:t>CloudBeam</w:t>
      </w:r>
      <w:proofErr w:type="spellEnd"/>
      <w:r w:rsidR="00935CA9" w:rsidRPr="000C47CE">
        <w:rPr>
          <w:rFonts w:ascii="Open Sans" w:eastAsia="Open Sans" w:hAnsi="Open Sans" w:cs="Open Sans"/>
          <w:color w:val="444444"/>
          <w:sz w:val="24"/>
          <w:szCs w:val="24"/>
        </w:rPr>
        <w:t xml:space="preserve"> ETL (C)</w:t>
      </w:r>
      <w:r w:rsidR="00935CA9">
        <w:rPr>
          <w:rFonts w:ascii="Open Sans" w:eastAsia="Open Sans" w:hAnsi="Open Sans" w:cs="Open Sans"/>
          <w:color w:val="444444"/>
          <w:sz w:val="24"/>
          <w:szCs w:val="24"/>
        </w:rPr>
        <w:t>.</w:t>
      </w:r>
    </w:p>
    <w:p w14:paraId="6A456257" w14:textId="313CCCDB" w:rsidR="00935CA9" w:rsidRDefault="00930E25" w:rsidP="00935CA9">
      <w:pPr>
        <w:spacing w:after="280"/>
      </w:pPr>
      <w:r>
        <w:rPr>
          <w:rFonts w:ascii="Open Sans" w:eastAsia="Open Sans" w:hAnsi="Open Sans" w:cs="Open Sans"/>
          <w:b/>
          <w:color w:val="444444"/>
          <w:sz w:val="24"/>
          <w:szCs w:val="24"/>
        </w:rPr>
        <w:t>4.5</w:t>
      </w:r>
      <w:r w:rsidR="00935CA9">
        <w:rPr>
          <w:rFonts w:ascii="Open Sans" w:eastAsia="Open Sans" w:hAnsi="Open Sans" w:cs="Open Sans"/>
          <w:b/>
          <w:color w:val="444444"/>
          <w:sz w:val="24"/>
          <w:szCs w:val="24"/>
        </w:rPr>
        <w:t>:</w:t>
      </w:r>
      <w:r w:rsidR="00014B49">
        <w:rPr>
          <w:rFonts w:ascii="Open Sans" w:eastAsia="Open Sans" w:hAnsi="Open Sans" w:cs="Open Sans"/>
          <w:color w:val="444444"/>
          <w:sz w:val="24"/>
          <w:szCs w:val="24"/>
        </w:rPr>
        <w:t xml:space="preserve"> Visualization using </w:t>
      </w:r>
      <w:r w:rsidR="00935CA9" w:rsidRPr="009D79C5">
        <w:rPr>
          <w:rFonts w:ascii="Open Sans" w:eastAsia="Open Sans" w:hAnsi="Open Sans" w:cs="Open Sans"/>
          <w:b/>
          <w:color w:val="444444"/>
          <w:sz w:val="24"/>
          <w:szCs w:val="24"/>
        </w:rPr>
        <w:t xml:space="preserve">TIBCO </w:t>
      </w:r>
      <w:proofErr w:type="spellStart"/>
      <w:r w:rsidR="00935CA9" w:rsidRPr="009D79C5">
        <w:rPr>
          <w:rFonts w:ascii="Open Sans" w:eastAsia="Open Sans" w:hAnsi="Open Sans" w:cs="Open Sans"/>
          <w:b/>
          <w:color w:val="444444"/>
          <w:sz w:val="24"/>
          <w:szCs w:val="24"/>
        </w:rPr>
        <w:t>Spotfire</w:t>
      </w:r>
      <w:proofErr w:type="spellEnd"/>
      <w:r w:rsidR="00935CA9">
        <w:rPr>
          <w:rFonts w:ascii="Open Sans" w:eastAsia="Open Sans" w:hAnsi="Open Sans" w:cs="Open Sans"/>
          <w:color w:val="444444"/>
          <w:sz w:val="24"/>
          <w:szCs w:val="24"/>
        </w:rPr>
        <w:t xml:space="preserve"> Analytics platform (G).</w:t>
      </w:r>
    </w:p>
    <w:p w14:paraId="02DA9E44" w14:textId="7C5F664E" w:rsidR="00935CA9" w:rsidRDefault="00930E25" w:rsidP="00935CA9">
      <w:pPr>
        <w:spacing w:after="280"/>
      </w:pPr>
      <w:r>
        <w:rPr>
          <w:rFonts w:ascii="Open Sans" w:eastAsia="Open Sans" w:hAnsi="Open Sans" w:cs="Open Sans"/>
          <w:b/>
          <w:color w:val="444444"/>
          <w:sz w:val="24"/>
          <w:szCs w:val="24"/>
        </w:rPr>
        <w:t>4.6</w:t>
      </w:r>
      <w:r w:rsidR="00935CA9">
        <w:rPr>
          <w:rFonts w:ascii="Open Sans" w:eastAsia="Open Sans" w:hAnsi="Open Sans" w:cs="Open Sans"/>
          <w:b/>
          <w:color w:val="444444"/>
          <w:sz w:val="24"/>
          <w:szCs w:val="24"/>
        </w:rPr>
        <w:t>:</w:t>
      </w:r>
      <w:r w:rsidR="00935CA9">
        <w:rPr>
          <w:rFonts w:ascii="Open Sans" w:eastAsia="Open Sans" w:hAnsi="Open Sans" w:cs="Open Sans"/>
          <w:color w:val="444444"/>
          <w:sz w:val="24"/>
          <w:szCs w:val="24"/>
        </w:rPr>
        <w:t xml:space="preserve"> </w:t>
      </w:r>
      <w:r w:rsidR="00CC7789">
        <w:rPr>
          <w:rFonts w:ascii="Open Sans" w:eastAsia="Open Sans" w:hAnsi="Open Sans" w:cs="Open Sans"/>
          <w:color w:val="444444"/>
          <w:sz w:val="24"/>
          <w:szCs w:val="24"/>
        </w:rPr>
        <w:t>Setup the</w:t>
      </w:r>
      <w:r w:rsidR="00935CA9">
        <w:rPr>
          <w:rFonts w:ascii="Open Sans" w:eastAsia="Open Sans" w:hAnsi="Open Sans" w:cs="Open Sans"/>
          <w:color w:val="444444"/>
          <w:sz w:val="24"/>
          <w:szCs w:val="24"/>
        </w:rPr>
        <w:t xml:space="preserve"> </w:t>
      </w:r>
      <w:r w:rsidR="00935CA9" w:rsidRPr="009D79C5">
        <w:rPr>
          <w:rFonts w:ascii="Open Sans" w:eastAsia="Open Sans" w:hAnsi="Open Sans" w:cs="Open Sans"/>
          <w:b/>
          <w:color w:val="444444"/>
          <w:sz w:val="24"/>
          <w:szCs w:val="24"/>
        </w:rPr>
        <w:t xml:space="preserve">R </w:t>
      </w:r>
      <w:r w:rsidR="00935CA9">
        <w:rPr>
          <w:rFonts w:ascii="Open Sans" w:eastAsia="Open Sans" w:hAnsi="Open Sans" w:cs="Open Sans"/>
          <w:color w:val="444444"/>
          <w:sz w:val="24"/>
          <w:szCs w:val="24"/>
        </w:rPr>
        <w:t>environ</w:t>
      </w:r>
      <w:r w:rsidR="00014B49">
        <w:rPr>
          <w:rFonts w:ascii="Open Sans" w:eastAsia="Open Sans" w:hAnsi="Open Sans" w:cs="Open Sans"/>
          <w:color w:val="444444"/>
          <w:sz w:val="24"/>
          <w:szCs w:val="24"/>
        </w:rPr>
        <w:t>ment for Predictive Analysis (F)</w:t>
      </w:r>
      <w:r w:rsidR="00827729">
        <w:rPr>
          <w:rFonts w:ascii="Open Sans" w:eastAsia="Open Sans" w:hAnsi="Open Sans" w:cs="Open Sans"/>
          <w:color w:val="444444"/>
          <w:sz w:val="24"/>
          <w:szCs w:val="24"/>
        </w:rPr>
        <w:t>.</w:t>
      </w:r>
    </w:p>
    <w:p w14:paraId="17F65772" w14:textId="2208F779" w:rsidR="00935CA9" w:rsidRDefault="00930E25" w:rsidP="00935CA9">
      <w:pPr>
        <w:spacing w:after="280"/>
      </w:pPr>
      <w:r>
        <w:rPr>
          <w:rFonts w:ascii="Open Sans" w:eastAsia="Open Sans" w:hAnsi="Open Sans" w:cs="Open Sans"/>
          <w:b/>
          <w:color w:val="444444"/>
          <w:sz w:val="24"/>
          <w:szCs w:val="24"/>
        </w:rPr>
        <w:t>4.7</w:t>
      </w:r>
      <w:r w:rsidR="00935CA9">
        <w:rPr>
          <w:rFonts w:ascii="Open Sans" w:eastAsia="Open Sans" w:hAnsi="Open Sans" w:cs="Open Sans"/>
          <w:b/>
          <w:color w:val="444444"/>
          <w:sz w:val="24"/>
          <w:szCs w:val="24"/>
        </w:rPr>
        <w:t>:</w:t>
      </w:r>
      <w:r w:rsidR="00935CA9">
        <w:rPr>
          <w:rFonts w:ascii="Open Sans" w:eastAsia="Open Sans" w:hAnsi="Open Sans" w:cs="Open Sans"/>
          <w:color w:val="444444"/>
          <w:sz w:val="24"/>
          <w:szCs w:val="24"/>
        </w:rPr>
        <w:t xml:space="preserve"> </w:t>
      </w:r>
      <w:r w:rsidR="00CC7789">
        <w:rPr>
          <w:rFonts w:ascii="Open Sans" w:eastAsia="Open Sans" w:hAnsi="Open Sans" w:cs="Open Sans"/>
          <w:color w:val="444444"/>
          <w:sz w:val="24"/>
          <w:szCs w:val="24"/>
        </w:rPr>
        <w:t>Setup</w:t>
      </w:r>
      <w:r w:rsidR="00935CA9">
        <w:rPr>
          <w:rFonts w:ascii="Open Sans" w:eastAsia="Open Sans" w:hAnsi="Open Sans" w:cs="Open Sans"/>
          <w:color w:val="444444"/>
          <w:sz w:val="24"/>
          <w:szCs w:val="24"/>
        </w:rPr>
        <w:t xml:space="preserve"> Mobil</w:t>
      </w:r>
      <w:r w:rsidR="00014B49">
        <w:rPr>
          <w:rFonts w:ascii="Open Sans" w:eastAsia="Open Sans" w:hAnsi="Open Sans" w:cs="Open Sans"/>
          <w:color w:val="444444"/>
          <w:sz w:val="24"/>
          <w:szCs w:val="24"/>
        </w:rPr>
        <w:t xml:space="preserve">e alerts </w:t>
      </w:r>
      <w:r w:rsidR="00CC7789">
        <w:rPr>
          <w:rFonts w:ascii="Open Sans" w:eastAsia="Open Sans" w:hAnsi="Open Sans" w:cs="Open Sans"/>
          <w:color w:val="444444"/>
          <w:sz w:val="24"/>
          <w:szCs w:val="24"/>
        </w:rPr>
        <w:t>and</w:t>
      </w:r>
      <w:r w:rsidR="00014B49">
        <w:rPr>
          <w:rFonts w:ascii="Open Sans" w:eastAsia="Open Sans" w:hAnsi="Open Sans" w:cs="Open Sans"/>
          <w:color w:val="444444"/>
          <w:sz w:val="24"/>
          <w:szCs w:val="24"/>
        </w:rPr>
        <w:t xml:space="preserve"> notifications using </w:t>
      </w:r>
      <w:proofErr w:type="spellStart"/>
      <w:r w:rsidR="00935CA9" w:rsidRPr="009D79C5">
        <w:rPr>
          <w:rFonts w:ascii="Open Sans" w:eastAsia="Open Sans" w:hAnsi="Open Sans" w:cs="Open Sans"/>
          <w:b/>
          <w:color w:val="444444"/>
          <w:sz w:val="24"/>
          <w:szCs w:val="24"/>
        </w:rPr>
        <w:t>Kony</w:t>
      </w:r>
      <w:proofErr w:type="spellEnd"/>
      <w:r w:rsidR="00935CA9" w:rsidRPr="009D79C5">
        <w:rPr>
          <w:rFonts w:ascii="Open Sans" w:eastAsia="Open Sans" w:hAnsi="Open Sans" w:cs="Open Sans"/>
          <w:b/>
          <w:color w:val="444444"/>
          <w:sz w:val="24"/>
          <w:szCs w:val="24"/>
        </w:rPr>
        <w:t xml:space="preserve"> Mobile Fabric</w:t>
      </w:r>
      <w:r w:rsidR="00014B49">
        <w:rPr>
          <w:rFonts w:ascii="Open Sans" w:eastAsia="Open Sans" w:hAnsi="Open Sans" w:cs="Open Sans"/>
          <w:color w:val="444444"/>
          <w:sz w:val="24"/>
          <w:szCs w:val="24"/>
        </w:rPr>
        <w:t xml:space="preserve"> (H)</w:t>
      </w:r>
      <w:r w:rsidR="00CC7789">
        <w:rPr>
          <w:rFonts w:ascii="Open Sans" w:eastAsia="Open Sans" w:hAnsi="Open Sans" w:cs="Open Sans"/>
          <w:color w:val="444444"/>
          <w:sz w:val="24"/>
          <w:szCs w:val="24"/>
        </w:rPr>
        <w:t>.</w:t>
      </w:r>
    </w:p>
    <w:p w14:paraId="6085617E" w14:textId="77777777" w:rsidR="00935CA9" w:rsidRDefault="00930E25" w:rsidP="00935CA9">
      <w:pPr>
        <w:spacing w:after="280"/>
      </w:pPr>
      <w:r>
        <w:rPr>
          <w:rFonts w:ascii="Open Sans" w:eastAsia="Open Sans" w:hAnsi="Open Sans" w:cs="Open Sans"/>
          <w:b/>
          <w:color w:val="444444"/>
          <w:sz w:val="24"/>
          <w:szCs w:val="24"/>
        </w:rPr>
        <w:t>4.8</w:t>
      </w:r>
      <w:r w:rsidR="00935CA9">
        <w:rPr>
          <w:rFonts w:ascii="Open Sans" w:eastAsia="Open Sans" w:hAnsi="Open Sans" w:cs="Open Sans"/>
          <w:b/>
          <w:color w:val="444444"/>
          <w:sz w:val="24"/>
          <w:szCs w:val="24"/>
        </w:rPr>
        <w:t>:</w:t>
      </w:r>
      <w:r w:rsidR="00935CA9">
        <w:rPr>
          <w:rFonts w:ascii="Open Sans" w:eastAsia="Open Sans" w:hAnsi="Open Sans" w:cs="Open Sans"/>
          <w:color w:val="444444"/>
          <w:sz w:val="24"/>
          <w:szCs w:val="24"/>
        </w:rPr>
        <w:t xml:space="preserve"> Securing the in</w:t>
      </w:r>
      <w:r w:rsidR="00014B49">
        <w:rPr>
          <w:rFonts w:ascii="Open Sans" w:eastAsia="Open Sans" w:hAnsi="Open Sans" w:cs="Open Sans"/>
          <w:color w:val="444444"/>
          <w:sz w:val="24"/>
          <w:szCs w:val="24"/>
        </w:rPr>
        <w:t xml:space="preserve">frastructure and devices using </w:t>
      </w:r>
      <w:r w:rsidR="00935CA9" w:rsidRPr="009D79C5">
        <w:rPr>
          <w:rFonts w:ascii="Open Sans" w:eastAsia="Open Sans" w:hAnsi="Open Sans" w:cs="Open Sans"/>
          <w:b/>
          <w:color w:val="444444"/>
          <w:sz w:val="24"/>
          <w:szCs w:val="24"/>
        </w:rPr>
        <w:t>TREND Micro Security</w:t>
      </w:r>
      <w:r w:rsidR="00014B49">
        <w:rPr>
          <w:rFonts w:ascii="Open Sans" w:eastAsia="Open Sans" w:hAnsi="Open Sans" w:cs="Open Sans"/>
          <w:color w:val="444444"/>
          <w:sz w:val="24"/>
          <w:szCs w:val="24"/>
        </w:rPr>
        <w:t xml:space="preserve"> (I)</w:t>
      </w:r>
      <w:r w:rsidR="00935CA9">
        <w:rPr>
          <w:rFonts w:ascii="Open Sans" w:eastAsia="Open Sans" w:hAnsi="Open Sans" w:cs="Open Sans"/>
          <w:color w:val="444444"/>
          <w:sz w:val="24"/>
          <w:szCs w:val="24"/>
        </w:rPr>
        <w:t>.</w:t>
      </w:r>
    </w:p>
    <w:p w14:paraId="77FA0EA3" w14:textId="1CBBA88C" w:rsidR="00935CA9" w:rsidRDefault="00930E25" w:rsidP="00935CA9">
      <w:pPr>
        <w:spacing w:after="280"/>
      </w:pPr>
      <w:r>
        <w:rPr>
          <w:rFonts w:ascii="Open Sans" w:eastAsia="Open Sans" w:hAnsi="Open Sans" w:cs="Open Sans"/>
          <w:b/>
          <w:color w:val="444444"/>
          <w:sz w:val="24"/>
          <w:szCs w:val="24"/>
        </w:rPr>
        <w:t>4.9</w:t>
      </w:r>
      <w:r w:rsidR="00935CA9">
        <w:rPr>
          <w:rFonts w:ascii="Open Sans" w:eastAsia="Open Sans" w:hAnsi="Open Sans" w:cs="Open Sans"/>
          <w:b/>
          <w:color w:val="444444"/>
          <w:sz w:val="24"/>
          <w:szCs w:val="24"/>
        </w:rPr>
        <w:t>:</w:t>
      </w:r>
      <w:r w:rsidR="00935CA9">
        <w:rPr>
          <w:rFonts w:ascii="Open Sans" w:eastAsia="Open Sans" w:hAnsi="Open Sans" w:cs="Open Sans"/>
          <w:color w:val="444444"/>
          <w:sz w:val="24"/>
          <w:szCs w:val="24"/>
        </w:rPr>
        <w:t xml:space="preserve"> </w:t>
      </w:r>
      <w:r w:rsidR="00935CA9" w:rsidRPr="00491F74">
        <w:rPr>
          <w:rFonts w:ascii="Open Sans" w:eastAsia="Open Sans" w:hAnsi="Open Sans" w:cs="Open Sans"/>
          <w:color w:val="444444"/>
          <w:sz w:val="24"/>
          <w:szCs w:val="24"/>
        </w:rPr>
        <w:t>S</w:t>
      </w:r>
      <w:r w:rsidR="00014B49">
        <w:rPr>
          <w:rFonts w:ascii="Open Sans" w:eastAsia="Open Sans" w:hAnsi="Open Sans" w:cs="Open Sans"/>
          <w:color w:val="444444"/>
          <w:sz w:val="24"/>
          <w:szCs w:val="24"/>
        </w:rPr>
        <w:t xml:space="preserve">etup </w:t>
      </w:r>
      <w:r w:rsidR="00827729">
        <w:rPr>
          <w:rFonts w:ascii="Open Sans" w:eastAsia="Open Sans" w:hAnsi="Open Sans" w:cs="Open Sans"/>
          <w:color w:val="444444"/>
          <w:sz w:val="24"/>
          <w:szCs w:val="24"/>
        </w:rPr>
        <w:t xml:space="preserve">the </w:t>
      </w:r>
      <w:ins w:id="137" w:author="Abhinandan" w:date="2016-12-16T13:28:00Z">
        <w:r w:rsidR="00900719">
          <w:rPr>
            <w:rFonts w:ascii="Open Sans" w:eastAsia="Open Sans" w:hAnsi="Open Sans" w:cs="Open Sans"/>
            <w:color w:val="444444"/>
            <w:sz w:val="24"/>
            <w:szCs w:val="24"/>
          </w:rPr>
          <w:t>Solution</w:t>
        </w:r>
      </w:ins>
      <w:commentRangeStart w:id="138"/>
      <w:commentRangeStart w:id="139"/>
      <w:del w:id="140" w:author="Abhinandan" w:date="2016-12-16T13:28:00Z">
        <w:r w:rsidR="00014B49" w:rsidDel="00900719">
          <w:rPr>
            <w:rFonts w:ascii="Open Sans" w:eastAsia="Open Sans" w:hAnsi="Open Sans" w:cs="Open Sans"/>
            <w:color w:val="444444"/>
            <w:sz w:val="24"/>
            <w:szCs w:val="24"/>
          </w:rPr>
          <w:delText>demo</w:delText>
        </w:r>
      </w:del>
      <w:r w:rsidR="00014B49">
        <w:rPr>
          <w:rFonts w:ascii="Open Sans" w:eastAsia="Open Sans" w:hAnsi="Open Sans" w:cs="Open Sans"/>
          <w:color w:val="444444"/>
          <w:sz w:val="24"/>
          <w:szCs w:val="24"/>
        </w:rPr>
        <w:t xml:space="preserve"> </w:t>
      </w:r>
      <w:commentRangeEnd w:id="138"/>
      <w:r w:rsidR="00A71163">
        <w:rPr>
          <w:rStyle w:val="CommentReference"/>
        </w:rPr>
        <w:commentReference w:id="138"/>
      </w:r>
      <w:commentRangeEnd w:id="139"/>
      <w:r w:rsidR="00A11997">
        <w:rPr>
          <w:rStyle w:val="CommentReference"/>
        </w:rPr>
        <w:commentReference w:id="139"/>
      </w:r>
      <w:r w:rsidR="00014B49">
        <w:rPr>
          <w:rFonts w:ascii="Open Sans" w:eastAsia="Open Sans" w:hAnsi="Open Sans" w:cs="Open Sans"/>
          <w:color w:val="444444"/>
          <w:sz w:val="24"/>
          <w:szCs w:val="24"/>
        </w:rPr>
        <w:t xml:space="preserve">code tree </w:t>
      </w:r>
      <w:r w:rsidR="00CC7789">
        <w:rPr>
          <w:rFonts w:ascii="Open Sans" w:eastAsia="Open Sans" w:hAnsi="Open Sans" w:cs="Open Sans"/>
          <w:color w:val="444444"/>
          <w:sz w:val="24"/>
          <w:szCs w:val="24"/>
        </w:rPr>
        <w:t>and</w:t>
      </w:r>
      <w:r w:rsidR="00014B49">
        <w:rPr>
          <w:rFonts w:ascii="Open Sans" w:eastAsia="Open Sans" w:hAnsi="Open Sans" w:cs="Open Sans"/>
          <w:color w:val="444444"/>
          <w:sz w:val="24"/>
          <w:szCs w:val="24"/>
        </w:rPr>
        <w:t xml:space="preserve"> datasets in </w:t>
      </w:r>
      <w:proofErr w:type="spellStart"/>
      <w:r w:rsidR="00935CA9" w:rsidRPr="00014B49">
        <w:rPr>
          <w:rFonts w:ascii="Open Sans" w:eastAsia="Open Sans" w:hAnsi="Open Sans" w:cs="Open Sans"/>
          <w:b/>
          <w:color w:val="444444"/>
          <w:sz w:val="24"/>
          <w:szCs w:val="24"/>
        </w:rPr>
        <w:t>Github</w:t>
      </w:r>
      <w:proofErr w:type="spellEnd"/>
      <w:r w:rsidR="00014B49">
        <w:rPr>
          <w:rFonts w:ascii="Open Sans" w:eastAsia="Open Sans" w:hAnsi="Open Sans" w:cs="Open Sans"/>
          <w:color w:val="444444"/>
          <w:sz w:val="24"/>
          <w:szCs w:val="24"/>
        </w:rPr>
        <w:t xml:space="preserve"> repository cloning</w:t>
      </w:r>
      <w:r w:rsidR="00827729">
        <w:rPr>
          <w:rFonts w:ascii="Open Sans" w:eastAsia="Open Sans" w:hAnsi="Open Sans" w:cs="Open Sans"/>
          <w:color w:val="444444"/>
          <w:sz w:val="24"/>
          <w:szCs w:val="24"/>
        </w:rPr>
        <w:t>.</w:t>
      </w:r>
    </w:p>
    <w:p w14:paraId="4F108AAF" w14:textId="75C11295" w:rsidR="00935CA9" w:rsidRDefault="00930E25" w:rsidP="00935CA9">
      <w:pPr>
        <w:spacing w:after="280"/>
        <w:rPr>
          <w:rFonts w:ascii="Open Sans" w:eastAsia="Open Sans" w:hAnsi="Open Sans" w:cs="Open Sans"/>
          <w:color w:val="444444"/>
          <w:sz w:val="24"/>
          <w:szCs w:val="24"/>
        </w:rPr>
      </w:pPr>
      <w:r>
        <w:rPr>
          <w:rFonts w:ascii="Open Sans" w:eastAsia="Open Sans" w:hAnsi="Open Sans" w:cs="Open Sans"/>
          <w:b/>
          <w:color w:val="444444"/>
          <w:sz w:val="24"/>
          <w:szCs w:val="24"/>
        </w:rPr>
        <w:t>4.10</w:t>
      </w:r>
      <w:r w:rsidR="00935CA9">
        <w:rPr>
          <w:rFonts w:ascii="Open Sans" w:eastAsia="Open Sans" w:hAnsi="Open Sans" w:cs="Open Sans"/>
          <w:color w:val="444444"/>
          <w:sz w:val="24"/>
          <w:szCs w:val="24"/>
        </w:rPr>
        <w:t xml:space="preserve">: </w:t>
      </w:r>
      <w:r w:rsidR="00CC7789">
        <w:rPr>
          <w:rFonts w:ascii="Open Sans" w:eastAsia="Open Sans" w:hAnsi="Open Sans" w:cs="Open Sans"/>
          <w:color w:val="444444"/>
          <w:sz w:val="24"/>
          <w:szCs w:val="24"/>
        </w:rPr>
        <w:t>Enable</w:t>
      </w:r>
      <w:r w:rsidR="00935CA9" w:rsidRPr="00491F74">
        <w:rPr>
          <w:rFonts w:ascii="Open Sans" w:eastAsia="Open Sans" w:hAnsi="Open Sans" w:cs="Open Sans"/>
          <w:color w:val="444444"/>
          <w:sz w:val="24"/>
          <w:szCs w:val="24"/>
        </w:rPr>
        <w:t xml:space="preserve"> To</w:t>
      </w:r>
      <w:r w:rsidR="00935CA9">
        <w:rPr>
          <w:rFonts w:ascii="Open Sans" w:eastAsia="Open Sans" w:hAnsi="Open Sans" w:cs="Open Sans"/>
          <w:color w:val="444444"/>
          <w:sz w:val="24"/>
          <w:szCs w:val="24"/>
        </w:rPr>
        <w:t xml:space="preserve">mcat Servers for </w:t>
      </w:r>
      <w:r w:rsidR="00827729">
        <w:rPr>
          <w:rFonts w:ascii="Open Sans" w:eastAsia="Open Sans" w:hAnsi="Open Sans" w:cs="Open Sans"/>
          <w:color w:val="444444"/>
          <w:sz w:val="24"/>
          <w:szCs w:val="24"/>
        </w:rPr>
        <w:t xml:space="preserve">the </w:t>
      </w:r>
      <w:r w:rsidR="00935CA9">
        <w:rPr>
          <w:rFonts w:ascii="Open Sans" w:eastAsia="Open Sans" w:hAnsi="Open Sans" w:cs="Open Sans"/>
          <w:color w:val="444444"/>
          <w:sz w:val="24"/>
          <w:szCs w:val="24"/>
        </w:rPr>
        <w:t>Web Interface</w:t>
      </w:r>
      <w:r w:rsidR="00014B49">
        <w:rPr>
          <w:rFonts w:ascii="Open Sans" w:eastAsia="Open Sans" w:hAnsi="Open Sans" w:cs="Open Sans"/>
          <w:color w:val="444444"/>
          <w:sz w:val="24"/>
          <w:szCs w:val="24"/>
        </w:rPr>
        <w:t xml:space="preserve"> </w:t>
      </w:r>
      <w:r w:rsidR="00935CA9" w:rsidRPr="009D79C5">
        <w:rPr>
          <w:rFonts w:ascii="Open Sans" w:eastAsia="Open Sans" w:hAnsi="Open Sans" w:cs="Open Sans"/>
          <w:b/>
          <w:color w:val="444444"/>
          <w:sz w:val="24"/>
          <w:szCs w:val="24"/>
        </w:rPr>
        <w:t xml:space="preserve">Apache Tomcat Server </w:t>
      </w:r>
      <w:r w:rsidR="00014B49">
        <w:rPr>
          <w:rFonts w:ascii="Open Sans" w:eastAsia="Open Sans" w:hAnsi="Open Sans" w:cs="Open Sans"/>
          <w:color w:val="444444"/>
          <w:sz w:val="24"/>
          <w:szCs w:val="24"/>
        </w:rPr>
        <w:t>(K1, K2)</w:t>
      </w:r>
      <w:r w:rsidR="00827729">
        <w:rPr>
          <w:rFonts w:ascii="Open Sans" w:eastAsia="Open Sans" w:hAnsi="Open Sans" w:cs="Open Sans"/>
          <w:color w:val="444444"/>
          <w:sz w:val="24"/>
          <w:szCs w:val="24"/>
        </w:rPr>
        <w:t>.</w:t>
      </w:r>
    </w:p>
    <w:p w14:paraId="48A54500" w14:textId="77777777" w:rsidR="00935CA9" w:rsidRDefault="00930E25" w:rsidP="00935CA9">
      <w:pPr>
        <w:spacing w:after="280"/>
        <w:rPr>
          <w:rFonts w:ascii="Open Sans" w:eastAsia="Open Sans" w:hAnsi="Open Sans" w:cs="Open Sans"/>
          <w:color w:val="444444"/>
          <w:sz w:val="24"/>
          <w:szCs w:val="24"/>
        </w:rPr>
      </w:pPr>
      <w:r>
        <w:rPr>
          <w:rFonts w:ascii="Open Sans" w:eastAsia="Open Sans" w:hAnsi="Open Sans" w:cs="Open Sans"/>
          <w:b/>
          <w:color w:val="444444"/>
          <w:sz w:val="24"/>
          <w:szCs w:val="24"/>
        </w:rPr>
        <w:t>4.11</w:t>
      </w:r>
      <w:r w:rsidR="00935CA9">
        <w:rPr>
          <w:rFonts w:ascii="Open Sans" w:eastAsia="Open Sans" w:hAnsi="Open Sans" w:cs="Open Sans"/>
          <w:color w:val="444444"/>
          <w:sz w:val="24"/>
          <w:szCs w:val="24"/>
        </w:rPr>
        <w:t xml:space="preserve">: </w:t>
      </w:r>
      <w:r w:rsidR="00935CA9" w:rsidRPr="00B222A3">
        <w:rPr>
          <w:rFonts w:ascii="Open Sans" w:eastAsia="Open Sans" w:hAnsi="Open Sans" w:cs="Open Sans"/>
          <w:color w:val="444444"/>
          <w:sz w:val="24"/>
          <w:szCs w:val="24"/>
        </w:rPr>
        <w:t>Build</w:t>
      </w:r>
      <w:r w:rsidR="00014B49">
        <w:rPr>
          <w:rFonts w:ascii="Open Sans" w:eastAsia="Open Sans" w:hAnsi="Open Sans" w:cs="Open Sans"/>
          <w:color w:val="444444"/>
          <w:sz w:val="24"/>
          <w:szCs w:val="24"/>
        </w:rPr>
        <w:t xml:space="preserve"> your code to deploy on </w:t>
      </w:r>
      <w:r w:rsidR="00827729">
        <w:rPr>
          <w:rFonts w:ascii="Open Sans" w:eastAsia="Open Sans" w:hAnsi="Open Sans" w:cs="Open Sans"/>
          <w:color w:val="444444"/>
          <w:sz w:val="24"/>
          <w:szCs w:val="24"/>
        </w:rPr>
        <w:t xml:space="preserve">a </w:t>
      </w:r>
      <w:r w:rsidR="00014B49">
        <w:rPr>
          <w:rFonts w:ascii="Open Sans" w:eastAsia="Open Sans" w:hAnsi="Open Sans" w:cs="Open Sans"/>
          <w:color w:val="444444"/>
          <w:sz w:val="24"/>
          <w:szCs w:val="24"/>
        </w:rPr>
        <w:t xml:space="preserve">Server using </w:t>
      </w:r>
      <w:r w:rsidR="00935CA9" w:rsidRPr="009D79C5">
        <w:rPr>
          <w:rFonts w:ascii="Open Sans" w:eastAsia="Open Sans" w:hAnsi="Open Sans" w:cs="Open Sans"/>
          <w:b/>
          <w:color w:val="444444"/>
          <w:sz w:val="24"/>
          <w:szCs w:val="24"/>
        </w:rPr>
        <w:t>Apache Maven</w:t>
      </w:r>
      <w:r w:rsidR="00827729">
        <w:rPr>
          <w:rFonts w:ascii="Open Sans" w:eastAsia="Open Sans" w:hAnsi="Open Sans" w:cs="Open Sans"/>
          <w:b/>
          <w:color w:val="444444"/>
          <w:sz w:val="24"/>
          <w:szCs w:val="24"/>
        </w:rPr>
        <w:t>.</w:t>
      </w:r>
    </w:p>
    <w:p w14:paraId="0754DA49" w14:textId="77777777" w:rsidR="00935CA9" w:rsidRDefault="00935CA9">
      <w:pPr>
        <w:rPr>
          <w:rFonts w:ascii="Open Sans" w:hAnsi="Open Sans"/>
          <w:color w:val="444444"/>
        </w:rPr>
      </w:pPr>
      <w:r>
        <w:br w:type="page"/>
      </w:r>
    </w:p>
    <w:p w14:paraId="5D46C85B" w14:textId="77777777" w:rsidR="008C6A4E" w:rsidRDefault="00930E25" w:rsidP="00652716">
      <w:pPr>
        <w:pStyle w:val="DocH2"/>
        <w:rPr>
          <w:rStyle w:val="step3Char"/>
        </w:rPr>
      </w:pPr>
      <w:bookmarkStart w:id="141" w:name="_Toc468290053"/>
      <w:r>
        <w:rPr>
          <w:rStyle w:val="step3Char"/>
        </w:rPr>
        <w:lastRenderedPageBreak/>
        <w:t xml:space="preserve">4.1. Setup VPC </w:t>
      </w:r>
      <w:r w:rsidRPr="00930E25">
        <w:t>(Virtual Private Cloud)</w:t>
      </w:r>
      <w:bookmarkEnd w:id="141"/>
    </w:p>
    <w:p w14:paraId="7F8140D8" w14:textId="00823F02" w:rsidR="00BB5524" w:rsidRDefault="00BB5524" w:rsidP="008C6A4E">
      <w:pPr>
        <w:pStyle w:val="step2"/>
        <w:spacing w:line="240" w:lineRule="auto"/>
        <w:rPr>
          <w:rStyle w:val="step3Char"/>
        </w:rPr>
      </w:pPr>
      <w:r>
        <w:rPr>
          <w:rStyle w:val="step3Char"/>
        </w:rPr>
        <w:t xml:space="preserve">Custom VPC configuration steps are listed </w:t>
      </w:r>
      <w:ins w:id="142" w:author="Abhinandan" w:date="2016-12-16T15:42:00Z">
        <w:r w:rsidR="00DE69EF">
          <w:rPr>
            <w:rStyle w:val="step3Char"/>
          </w:rPr>
          <w:t>below</w:t>
        </w:r>
      </w:ins>
      <w:ins w:id="143" w:author="Abhinandan" w:date="2016-12-16T15:43:00Z">
        <w:r w:rsidR="00DE69EF">
          <w:rPr>
            <w:rStyle w:val="step3Char"/>
          </w:rPr>
          <w:t>. You will be using default VPC to keep it simple.</w:t>
        </w:r>
      </w:ins>
      <w:del w:id="144" w:author="Abhinandan" w:date="2016-12-16T15:42:00Z">
        <w:r w:rsidDel="00DE69EF">
          <w:rPr>
            <w:rStyle w:val="step3Char"/>
          </w:rPr>
          <w:delText xml:space="preserve">in the </w:delText>
        </w:r>
      </w:del>
      <w:ins w:id="145" w:author="Abhinandan" w:date="2016-12-16T15:39:00Z">
        <w:r w:rsidR="00DE69EF">
          <w:rPr>
            <w:rStyle w:val="step3Char"/>
          </w:rPr>
          <w:t xml:space="preserve"> </w:t>
        </w:r>
      </w:ins>
      <w:del w:id="146" w:author="Abhinandan" w:date="2016-12-16T15:38:00Z">
        <w:r w:rsidDel="00DE69EF">
          <w:rPr>
            <w:rStyle w:val="step3Char"/>
          </w:rPr>
          <w:delText xml:space="preserve">following document in </w:delText>
        </w:r>
        <w:r w:rsidR="00827729" w:rsidDel="00DE69EF">
          <w:rPr>
            <w:rStyle w:val="step3Char"/>
          </w:rPr>
          <w:delText xml:space="preserve">the </w:delText>
        </w:r>
        <w:commentRangeStart w:id="147"/>
        <w:commentRangeStart w:id="148"/>
        <w:r w:rsidR="002E3F55" w:rsidDel="00DE69EF">
          <w:rPr>
            <w:rStyle w:val="step3Char"/>
          </w:rPr>
          <w:delText>Git</w:delText>
        </w:r>
        <w:r w:rsidDel="00DE69EF">
          <w:rPr>
            <w:rStyle w:val="step3Char"/>
          </w:rPr>
          <w:delText xml:space="preserve"> repository</w:delText>
        </w:r>
        <w:commentRangeEnd w:id="147"/>
        <w:r w:rsidR="00D62C44" w:rsidDel="00DE69EF">
          <w:rPr>
            <w:rStyle w:val="CommentReference"/>
            <w:rFonts w:ascii="Calibri" w:eastAsia="Calibri" w:hAnsi="Calibri" w:cs="Calibri"/>
            <w:color w:val="000000"/>
          </w:rPr>
          <w:commentReference w:id="147"/>
        </w:r>
        <w:commentRangeEnd w:id="148"/>
        <w:r w:rsidR="00900719" w:rsidDel="00DE69EF">
          <w:rPr>
            <w:rStyle w:val="CommentReference"/>
            <w:rFonts w:ascii="Calibri" w:eastAsia="Calibri" w:hAnsi="Calibri" w:cs="Calibri"/>
            <w:color w:val="000000"/>
          </w:rPr>
          <w:commentReference w:id="148"/>
        </w:r>
        <w:r w:rsidDel="00DE69EF">
          <w:rPr>
            <w:rStyle w:val="step3Char"/>
          </w:rPr>
          <w:delText>:</w:delText>
        </w:r>
      </w:del>
    </w:p>
    <w:p w14:paraId="1CA18CFE" w14:textId="77777777" w:rsidR="00BB5524" w:rsidRDefault="00BB5524" w:rsidP="008C6A4E">
      <w:pPr>
        <w:pStyle w:val="step2"/>
        <w:spacing w:line="240" w:lineRule="auto"/>
        <w:rPr>
          <w:rStyle w:val="step3Char"/>
        </w:rPr>
      </w:pPr>
    </w:p>
    <w:p w14:paraId="7CAA9CC0" w14:textId="3DDB3422" w:rsidR="00BB5524" w:rsidDel="00DE69EF" w:rsidRDefault="00BB5524" w:rsidP="008C6A4E">
      <w:pPr>
        <w:pStyle w:val="step2"/>
        <w:spacing w:line="240" w:lineRule="auto"/>
        <w:rPr>
          <w:del w:id="149" w:author="Abhinandan" w:date="2016-12-16T15:41:00Z"/>
          <w:rStyle w:val="step3Char"/>
          <w:i/>
          <w:sz w:val="18"/>
          <w:u w:val="single"/>
        </w:rPr>
      </w:pPr>
      <w:commentRangeStart w:id="150"/>
      <w:del w:id="151" w:author="Abhinandan" w:date="2016-12-16T15:41:00Z">
        <w:r w:rsidRPr="00CF2956" w:rsidDel="00DE69EF">
          <w:rPr>
            <w:rStyle w:val="step3Char"/>
            <w:i/>
            <w:sz w:val="18"/>
            <w:u w:val="single"/>
          </w:rPr>
          <w:delText>CustomizeVPCSetup</w:delText>
        </w:r>
      </w:del>
      <w:del w:id="152" w:author="Abhinandan" w:date="2016-12-16T15:22:00Z">
        <w:r w:rsidRPr="00CF2956" w:rsidDel="00CF2956">
          <w:rPr>
            <w:rStyle w:val="step3Char"/>
            <w:i/>
            <w:sz w:val="18"/>
            <w:u w:val="single"/>
          </w:rPr>
          <w:delText>Guide-IntegratingAWSServicesandMarketplaceSolutionstoDeployaBYOD-CloudBasedAnalyticalSystem–AnEndtoEndSolution</w:delText>
        </w:r>
      </w:del>
      <w:del w:id="153" w:author="Abhinandan" w:date="2016-12-16T15:41:00Z">
        <w:r w:rsidRPr="00CF2956" w:rsidDel="00DE69EF">
          <w:rPr>
            <w:rStyle w:val="step3Char"/>
            <w:i/>
            <w:sz w:val="18"/>
            <w:u w:val="single"/>
          </w:rPr>
          <w:delText>.pdf</w:delText>
        </w:r>
        <w:commentRangeEnd w:id="150"/>
        <w:r w:rsidR="00E665C5" w:rsidDel="00DE69EF">
          <w:rPr>
            <w:rStyle w:val="CommentReference"/>
            <w:rFonts w:ascii="Calibri" w:eastAsia="Calibri" w:hAnsi="Calibri" w:cs="Calibri"/>
            <w:color w:val="000000"/>
          </w:rPr>
          <w:commentReference w:id="150"/>
        </w:r>
      </w:del>
    </w:p>
    <w:p w14:paraId="1D6BC7BB" w14:textId="77777777" w:rsidR="00DE69EF" w:rsidRDefault="00DE69EF" w:rsidP="008C6A4E">
      <w:pPr>
        <w:pStyle w:val="step2"/>
        <w:spacing w:line="240" w:lineRule="auto"/>
        <w:rPr>
          <w:ins w:id="154" w:author="Abhinandan" w:date="2016-12-16T15:41:00Z"/>
          <w:rStyle w:val="step3Char"/>
          <w:i/>
          <w:sz w:val="18"/>
          <w:u w:val="single"/>
        </w:rPr>
      </w:pPr>
    </w:p>
    <w:p w14:paraId="2D1B1173" w14:textId="77777777" w:rsidR="00DE69EF" w:rsidRPr="00B62710" w:rsidRDefault="00DE69EF" w:rsidP="00DE69EF">
      <w:pPr>
        <w:pStyle w:val="ListParagraph"/>
        <w:widowControl w:val="0"/>
        <w:numPr>
          <w:ilvl w:val="0"/>
          <w:numId w:val="35"/>
        </w:numPr>
        <w:suppressAutoHyphens/>
        <w:spacing w:after="0" w:line="240" w:lineRule="auto"/>
        <w:rPr>
          <w:ins w:id="155" w:author="Abhinandan" w:date="2016-12-16T15:41:00Z"/>
          <w:rFonts w:ascii="Open Sans" w:hAnsi="Open Sans" w:cs="Open Sans"/>
        </w:rPr>
      </w:pPr>
      <w:ins w:id="156" w:author="Abhinandan" w:date="2016-12-16T15:41:00Z">
        <w:r w:rsidRPr="00B62710">
          <w:rPr>
            <w:rFonts w:ascii="Open Sans" w:hAnsi="Open Sans" w:cs="Open Sans"/>
          </w:rPr>
          <w:t>Login to AWS Account.</w:t>
        </w:r>
      </w:ins>
    </w:p>
    <w:p w14:paraId="02793B6D" w14:textId="77777777" w:rsidR="00DE69EF" w:rsidRPr="00B62710" w:rsidRDefault="00DE69EF" w:rsidP="00DE69EF">
      <w:pPr>
        <w:pStyle w:val="ListParagraph"/>
        <w:rPr>
          <w:ins w:id="157" w:author="Abhinandan" w:date="2016-12-16T15:41:00Z"/>
          <w:rFonts w:ascii="Open Sans" w:hAnsi="Open Sans" w:cs="Open Sans"/>
        </w:rPr>
      </w:pPr>
    </w:p>
    <w:p w14:paraId="7FE9857B" w14:textId="77777777" w:rsidR="00DE69EF" w:rsidRDefault="00DE69EF" w:rsidP="00DE69EF">
      <w:pPr>
        <w:pStyle w:val="ListParagraph"/>
        <w:widowControl w:val="0"/>
        <w:numPr>
          <w:ilvl w:val="0"/>
          <w:numId w:val="35"/>
        </w:numPr>
        <w:suppressAutoHyphens/>
        <w:spacing w:after="0" w:line="240" w:lineRule="auto"/>
        <w:rPr>
          <w:ins w:id="158" w:author="Abhinandan" w:date="2016-12-16T15:41:00Z"/>
          <w:rFonts w:ascii="Open Sans" w:hAnsi="Open Sans" w:cs="Open Sans"/>
        </w:rPr>
      </w:pPr>
      <w:ins w:id="159" w:author="Abhinandan" w:date="2016-12-16T15:41:00Z">
        <w:r>
          <w:rPr>
            <w:rFonts w:ascii="Open Sans" w:hAnsi="Open Sans" w:cs="Open Sans"/>
          </w:rPr>
          <w:t>Click on VPC listed under Networking.</w:t>
        </w:r>
      </w:ins>
    </w:p>
    <w:p w14:paraId="3CB2CB6D" w14:textId="77777777" w:rsidR="00DE69EF" w:rsidRPr="00B62710" w:rsidRDefault="00DE69EF" w:rsidP="00DE69EF">
      <w:pPr>
        <w:pStyle w:val="ListParagraph"/>
        <w:rPr>
          <w:ins w:id="160" w:author="Abhinandan" w:date="2016-12-16T15:41:00Z"/>
          <w:rFonts w:ascii="Open Sans" w:hAnsi="Open Sans" w:cs="Open Sans"/>
        </w:rPr>
      </w:pPr>
      <w:ins w:id="161" w:author="Abhinandan" w:date="2016-12-16T15:41:00Z">
        <w:r>
          <w:rPr>
            <w:rFonts w:ascii="Open Sans" w:hAnsi="Open Sans" w:cs="Open Sans"/>
            <w:noProof/>
          </w:rPr>
          <w:drawing>
            <wp:anchor distT="0" distB="0" distL="114300" distR="114300" simplePos="0" relativeHeight="251660288" behindDoc="0" locked="0" layoutInCell="1" allowOverlap="1" wp14:anchorId="00600291" wp14:editId="270A34B5">
              <wp:simplePos x="0" y="0"/>
              <wp:positionH relativeFrom="margin">
                <wp:align>left</wp:align>
              </wp:positionH>
              <wp:positionV relativeFrom="paragraph">
                <wp:posOffset>288925</wp:posOffset>
              </wp:positionV>
              <wp:extent cx="6115050" cy="4048125"/>
              <wp:effectExtent l="19050" t="19050" r="19050" b="28575"/>
              <wp:wrapThrough wrapText="bothSides">
                <wp:wrapPolygon edited="0">
                  <wp:start x="-67" y="-102"/>
                  <wp:lineTo x="-67" y="21651"/>
                  <wp:lineTo x="21600" y="21651"/>
                  <wp:lineTo x="21600" y="-102"/>
                  <wp:lineTo x="-67" y="-102"/>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4048125"/>
                      </a:xfrm>
                      <a:prstGeom prst="rect">
                        <a:avLst/>
                      </a:prstGeom>
                      <a:noFill/>
                      <a:ln>
                        <a:solidFill>
                          <a:schemeClr val="tx1"/>
                        </a:solidFill>
                      </a:ln>
                    </pic:spPr>
                  </pic:pic>
                </a:graphicData>
              </a:graphic>
            </wp:anchor>
          </w:drawing>
        </w:r>
      </w:ins>
    </w:p>
    <w:p w14:paraId="3232FC3A" w14:textId="77777777" w:rsidR="00DE69EF" w:rsidRDefault="00DE69EF" w:rsidP="00DE69EF">
      <w:pPr>
        <w:rPr>
          <w:ins w:id="162" w:author="Abhinandan" w:date="2016-12-16T15:41:00Z"/>
          <w:rFonts w:ascii="Open Sans" w:hAnsi="Open Sans" w:cs="Open Sans"/>
        </w:rPr>
      </w:pPr>
      <w:ins w:id="163" w:author="Abhinandan" w:date="2016-12-16T15:41:00Z">
        <w:r>
          <w:rPr>
            <w:rFonts w:ascii="Open Sans" w:hAnsi="Open Sans" w:cs="Open Sans"/>
          </w:rPr>
          <w:br w:type="page"/>
        </w:r>
      </w:ins>
    </w:p>
    <w:p w14:paraId="6902F890" w14:textId="77777777" w:rsidR="00DE69EF" w:rsidRDefault="00DE69EF" w:rsidP="00DE69EF">
      <w:pPr>
        <w:pStyle w:val="ListParagraph"/>
        <w:widowControl w:val="0"/>
        <w:numPr>
          <w:ilvl w:val="0"/>
          <w:numId w:val="35"/>
        </w:numPr>
        <w:suppressAutoHyphens/>
        <w:spacing w:after="0" w:line="240" w:lineRule="auto"/>
        <w:rPr>
          <w:ins w:id="164" w:author="Abhinandan" w:date="2016-12-16T15:41:00Z"/>
          <w:rFonts w:ascii="Open Sans" w:hAnsi="Open Sans" w:cs="Open Sans"/>
        </w:rPr>
      </w:pPr>
      <w:ins w:id="165" w:author="Abhinandan" w:date="2016-12-16T15:41:00Z">
        <w:r>
          <w:rPr>
            <w:rFonts w:ascii="Open Sans" w:hAnsi="Open Sans" w:cs="Open Sans"/>
          </w:rPr>
          <w:lastRenderedPageBreak/>
          <w:t>Click on Start VPC Wizard.</w:t>
        </w:r>
      </w:ins>
    </w:p>
    <w:p w14:paraId="32068EB2" w14:textId="77777777" w:rsidR="00DE69EF" w:rsidRDefault="00DE69EF" w:rsidP="00DE69EF">
      <w:pPr>
        <w:rPr>
          <w:ins w:id="166" w:author="Abhinandan" w:date="2016-12-16T15:41:00Z"/>
          <w:rFonts w:ascii="Open Sans" w:hAnsi="Open Sans" w:cs="Open Sans"/>
          <w:sz w:val="20"/>
        </w:rPr>
      </w:pPr>
    </w:p>
    <w:p w14:paraId="409D0919" w14:textId="77777777" w:rsidR="00DE69EF" w:rsidRDefault="00DE69EF" w:rsidP="00DE69EF">
      <w:pPr>
        <w:rPr>
          <w:ins w:id="167" w:author="Abhinandan" w:date="2016-12-16T15:41:00Z"/>
          <w:rFonts w:ascii="Open Sans" w:hAnsi="Open Sans" w:cs="Open Sans"/>
          <w:sz w:val="20"/>
        </w:rPr>
      </w:pPr>
      <w:ins w:id="168" w:author="Abhinandan" w:date="2016-12-16T15:41:00Z">
        <w:r>
          <w:rPr>
            <w:noProof/>
          </w:rPr>
          <w:drawing>
            <wp:inline distT="0" distB="0" distL="0" distR="0" wp14:anchorId="3FC99A90" wp14:editId="343B6134">
              <wp:extent cx="5276850" cy="4286250"/>
              <wp:effectExtent l="19050" t="19050" r="19050" b="1905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76850" cy="4286250"/>
                      </a:xfrm>
                      <a:prstGeom prst="rect">
                        <a:avLst/>
                      </a:prstGeom>
                      <a:noFill/>
                      <a:ln w="9525">
                        <a:solidFill>
                          <a:schemeClr val="tx1"/>
                        </a:solidFill>
                        <a:miter lim="800000"/>
                        <a:headEnd/>
                        <a:tailEnd/>
                      </a:ln>
                    </pic:spPr>
                  </pic:pic>
                </a:graphicData>
              </a:graphic>
            </wp:inline>
          </w:drawing>
        </w:r>
      </w:ins>
    </w:p>
    <w:p w14:paraId="6372D407" w14:textId="77777777" w:rsidR="00DE69EF" w:rsidRPr="001250F9" w:rsidRDefault="00DE69EF" w:rsidP="00DE69EF">
      <w:pPr>
        <w:rPr>
          <w:ins w:id="169" w:author="Abhinandan" w:date="2016-12-16T15:41:00Z"/>
          <w:rFonts w:ascii="Open Sans" w:hAnsi="Open Sans" w:cs="Open Sans"/>
        </w:rPr>
      </w:pPr>
    </w:p>
    <w:p w14:paraId="473D097A" w14:textId="77777777" w:rsidR="00DE69EF" w:rsidRPr="001250F9" w:rsidRDefault="00DE69EF" w:rsidP="00DE69EF">
      <w:pPr>
        <w:pStyle w:val="ListParagraph"/>
        <w:widowControl w:val="0"/>
        <w:numPr>
          <w:ilvl w:val="0"/>
          <w:numId w:val="35"/>
        </w:numPr>
        <w:suppressAutoHyphens/>
        <w:spacing w:after="0" w:line="240" w:lineRule="auto"/>
        <w:rPr>
          <w:ins w:id="170" w:author="Abhinandan" w:date="2016-12-16T15:41:00Z"/>
          <w:rFonts w:ascii="Open Sans" w:hAnsi="Open Sans" w:cs="Open Sans"/>
        </w:rPr>
      </w:pPr>
      <w:ins w:id="171" w:author="Abhinandan" w:date="2016-12-16T15:41:00Z">
        <w:r w:rsidRPr="001250F9">
          <w:rPr>
            <w:rFonts w:ascii="Open Sans" w:hAnsi="Open Sans" w:cs="Open Sans"/>
          </w:rPr>
          <w:t xml:space="preserve">Then select the VPC Configuration – </w:t>
        </w:r>
        <w:r w:rsidRPr="001250F9">
          <w:rPr>
            <w:rFonts w:ascii="Open Sans" w:hAnsi="Open Sans" w:cs="Open Sans"/>
            <w:b/>
          </w:rPr>
          <w:t>VPC with a Single Public Subnet</w:t>
        </w:r>
        <w:r w:rsidRPr="001250F9">
          <w:rPr>
            <w:rFonts w:ascii="Open Sans" w:hAnsi="Open Sans" w:cs="Open Sans"/>
          </w:rPr>
          <w:t>. Click Select button as below.</w:t>
        </w:r>
      </w:ins>
    </w:p>
    <w:p w14:paraId="0BA16D9B" w14:textId="77777777" w:rsidR="00DE69EF" w:rsidRDefault="00DE69EF" w:rsidP="00DE69EF">
      <w:pPr>
        <w:rPr>
          <w:ins w:id="172" w:author="Abhinandan" w:date="2016-12-16T15:41:00Z"/>
          <w:rFonts w:ascii="Open Sans" w:hAnsi="Open Sans" w:cs="Open Sans"/>
        </w:rPr>
      </w:pPr>
      <w:ins w:id="173" w:author="Abhinandan" w:date="2016-12-16T15:41:00Z">
        <w:r>
          <w:rPr>
            <w:noProof/>
          </w:rPr>
          <w:lastRenderedPageBreak/>
          <w:drawing>
            <wp:anchor distT="0" distB="0" distL="0" distR="0" simplePos="0" relativeHeight="251661312" behindDoc="0" locked="0" layoutInCell="1" allowOverlap="1" wp14:anchorId="650CC807" wp14:editId="3662A0F7">
              <wp:simplePos x="0" y="0"/>
              <wp:positionH relativeFrom="column">
                <wp:posOffset>0</wp:posOffset>
              </wp:positionH>
              <wp:positionV relativeFrom="paragraph">
                <wp:posOffset>161925</wp:posOffset>
              </wp:positionV>
              <wp:extent cx="6120130" cy="2326640"/>
              <wp:effectExtent l="19050" t="19050" r="13970" b="16510"/>
              <wp:wrapSquare wrapText="largest"/>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6"/>
                      <a:stretch>
                        <a:fillRect/>
                      </a:stretch>
                    </pic:blipFill>
                    <pic:spPr bwMode="auto">
                      <a:xfrm>
                        <a:off x="0" y="0"/>
                        <a:ext cx="6120130" cy="2326640"/>
                      </a:xfrm>
                      <a:prstGeom prst="rect">
                        <a:avLst/>
                      </a:prstGeom>
                      <a:noFill/>
                      <a:ln w="9525">
                        <a:solidFill>
                          <a:schemeClr val="tx1"/>
                        </a:solidFill>
                        <a:miter lim="800000"/>
                        <a:headEnd/>
                        <a:tailEnd/>
                      </a:ln>
                    </pic:spPr>
                  </pic:pic>
                </a:graphicData>
              </a:graphic>
            </wp:anchor>
          </w:drawing>
        </w:r>
      </w:ins>
    </w:p>
    <w:p w14:paraId="4AF69672" w14:textId="77777777" w:rsidR="00DE69EF" w:rsidRDefault="00DE69EF" w:rsidP="00DE69EF">
      <w:pPr>
        <w:rPr>
          <w:ins w:id="174" w:author="Abhinandan" w:date="2016-12-16T15:41:00Z"/>
          <w:rFonts w:ascii="Open Sans" w:hAnsi="Open Sans" w:cs="Open Sans"/>
        </w:rPr>
      </w:pPr>
      <w:ins w:id="175" w:author="Abhinandan" w:date="2016-12-16T15:41:00Z">
        <w:r>
          <w:rPr>
            <w:rFonts w:ascii="Open Sans" w:hAnsi="Open Sans" w:cs="Open Sans"/>
          </w:rPr>
          <w:br w:type="page"/>
        </w:r>
      </w:ins>
    </w:p>
    <w:p w14:paraId="70F663A9" w14:textId="77777777" w:rsidR="00DE69EF" w:rsidRDefault="00DE69EF" w:rsidP="00DE69EF">
      <w:pPr>
        <w:pStyle w:val="ListParagraph"/>
        <w:widowControl w:val="0"/>
        <w:numPr>
          <w:ilvl w:val="0"/>
          <w:numId w:val="35"/>
        </w:numPr>
        <w:suppressAutoHyphens/>
        <w:spacing w:after="0" w:line="240" w:lineRule="auto"/>
        <w:rPr>
          <w:ins w:id="176" w:author="Abhinandan" w:date="2016-12-16T15:41:00Z"/>
          <w:rFonts w:ascii="Open Sans" w:hAnsi="Open Sans" w:cs="Open Sans"/>
        </w:rPr>
      </w:pPr>
      <w:ins w:id="177" w:author="Abhinandan" w:date="2016-12-16T15:41:00Z">
        <w:r>
          <w:rPr>
            <w:noProof/>
          </w:rPr>
          <w:lastRenderedPageBreak/>
          <w:drawing>
            <wp:anchor distT="0" distB="0" distL="0" distR="0" simplePos="0" relativeHeight="251662336" behindDoc="0" locked="0" layoutInCell="1" allowOverlap="1" wp14:anchorId="00C5F734" wp14:editId="45A946B4">
              <wp:simplePos x="0" y="0"/>
              <wp:positionH relativeFrom="margin">
                <wp:align>center</wp:align>
              </wp:positionH>
              <wp:positionV relativeFrom="paragraph">
                <wp:posOffset>498475</wp:posOffset>
              </wp:positionV>
              <wp:extent cx="6120130" cy="1724660"/>
              <wp:effectExtent l="19050" t="19050" r="13970" b="27940"/>
              <wp:wrapSquare wrapText="largest"/>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7"/>
                      <a:stretch>
                        <a:fillRect/>
                      </a:stretch>
                    </pic:blipFill>
                    <pic:spPr bwMode="auto">
                      <a:xfrm>
                        <a:off x="0" y="0"/>
                        <a:ext cx="6120130" cy="1724660"/>
                      </a:xfrm>
                      <a:prstGeom prst="rect">
                        <a:avLst/>
                      </a:prstGeom>
                      <a:noFill/>
                      <a:ln w="9525">
                        <a:solidFill>
                          <a:schemeClr val="tx1"/>
                        </a:solidFill>
                        <a:miter lim="800000"/>
                        <a:headEnd/>
                        <a:tailEnd/>
                      </a:ln>
                    </pic:spPr>
                  </pic:pic>
                </a:graphicData>
              </a:graphic>
            </wp:anchor>
          </w:drawing>
        </w:r>
        <w:r w:rsidRPr="001250F9">
          <w:rPr>
            <w:rFonts w:ascii="Open Sans" w:hAnsi="Open Sans" w:cs="Open Sans"/>
          </w:rPr>
          <w:t xml:space="preserve">Provide the </w:t>
        </w:r>
        <w:r w:rsidRPr="001250F9">
          <w:rPr>
            <w:rFonts w:ascii="Open Sans" w:hAnsi="Open Sans" w:cs="Open Sans"/>
            <w:b/>
          </w:rPr>
          <w:t>IP CIDR Block, VPC Name, Public subnet, Availability Zone</w:t>
        </w:r>
        <w:r w:rsidRPr="001250F9">
          <w:rPr>
            <w:rFonts w:ascii="Open Sans" w:hAnsi="Open Sans" w:cs="Open Sans"/>
          </w:rPr>
          <w:t xml:space="preserve"> as required. Select </w:t>
        </w:r>
        <w:r w:rsidRPr="001250F9">
          <w:rPr>
            <w:rFonts w:ascii="Open Sans" w:hAnsi="Open Sans" w:cs="Open Sans"/>
            <w:b/>
          </w:rPr>
          <w:t>Yes</w:t>
        </w:r>
        <w:r w:rsidRPr="001250F9">
          <w:rPr>
            <w:rFonts w:ascii="Open Sans" w:hAnsi="Open Sans" w:cs="Open Sans"/>
          </w:rPr>
          <w:t xml:space="preserve"> to </w:t>
        </w:r>
        <w:r w:rsidRPr="001250F9">
          <w:rPr>
            <w:rFonts w:ascii="Open Sans" w:hAnsi="Open Sans" w:cs="Open Sans"/>
            <w:b/>
          </w:rPr>
          <w:t>Enable DNS hostnames</w:t>
        </w:r>
        <w:r w:rsidRPr="001250F9">
          <w:rPr>
            <w:rFonts w:ascii="Open Sans" w:hAnsi="Open Sans" w:cs="Open Sans"/>
          </w:rPr>
          <w:t xml:space="preserve">. Then click on the </w:t>
        </w:r>
        <w:r w:rsidRPr="001250F9">
          <w:rPr>
            <w:rFonts w:ascii="Open Sans" w:hAnsi="Open Sans" w:cs="Open Sans"/>
            <w:b/>
          </w:rPr>
          <w:t>Create VPC</w:t>
        </w:r>
        <w:r w:rsidRPr="001250F9">
          <w:rPr>
            <w:rFonts w:ascii="Open Sans" w:hAnsi="Open Sans" w:cs="Open Sans"/>
          </w:rPr>
          <w:t xml:space="preserve"> button</w:t>
        </w:r>
        <w:r>
          <w:rPr>
            <w:rFonts w:ascii="Open Sans" w:hAnsi="Open Sans" w:cs="Open Sans"/>
          </w:rPr>
          <w:t>.</w:t>
        </w:r>
      </w:ins>
    </w:p>
    <w:p w14:paraId="375A38D7" w14:textId="77777777" w:rsidR="00DE69EF" w:rsidRPr="001250F9" w:rsidRDefault="00DE69EF" w:rsidP="00DE69EF">
      <w:pPr>
        <w:rPr>
          <w:ins w:id="178" w:author="Abhinandan" w:date="2016-12-16T15:41:00Z"/>
          <w:rFonts w:ascii="Open Sans" w:hAnsi="Open Sans" w:cs="Open Sans"/>
        </w:rPr>
      </w:pPr>
    </w:p>
    <w:p w14:paraId="1B43600E" w14:textId="77777777" w:rsidR="00DE69EF" w:rsidRDefault="00DE69EF" w:rsidP="00DE69EF">
      <w:pPr>
        <w:pStyle w:val="ListParagraph"/>
        <w:widowControl w:val="0"/>
        <w:numPr>
          <w:ilvl w:val="0"/>
          <w:numId w:val="35"/>
        </w:numPr>
        <w:suppressAutoHyphens/>
        <w:spacing w:after="0" w:line="240" w:lineRule="auto"/>
        <w:rPr>
          <w:ins w:id="179" w:author="Abhinandan" w:date="2016-12-16T15:41:00Z"/>
          <w:rFonts w:ascii="Open Sans" w:hAnsi="Open Sans" w:cs="Open Sans"/>
        </w:rPr>
      </w:pPr>
      <w:ins w:id="180" w:author="Abhinandan" w:date="2016-12-16T15:41:00Z">
        <w:r>
          <w:rPr>
            <w:rFonts w:ascii="Open Sans" w:hAnsi="Open Sans" w:cs="Open Sans"/>
          </w:rPr>
          <w:t>Once all information are correct VPC will be created.</w:t>
        </w:r>
      </w:ins>
    </w:p>
    <w:p w14:paraId="02C8CBA9" w14:textId="77777777" w:rsidR="00DE69EF" w:rsidRPr="001250F9" w:rsidRDefault="00DE69EF" w:rsidP="00DE69EF">
      <w:pPr>
        <w:pStyle w:val="ListParagraph"/>
        <w:rPr>
          <w:ins w:id="181" w:author="Abhinandan" w:date="2016-12-16T15:41:00Z"/>
          <w:rFonts w:ascii="Open Sans" w:hAnsi="Open Sans" w:cs="Open Sans"/>
        </w:rPr>
      </w:pPr>
    </w:p>
    <w:p w14:paraId="6C39CC50" w14:textId="77777777" w:rsidR="00DE69EF" w:rsidRPr="00AB5E27" w:rsidRDefault="00DE69EF" w:rsidP="00DE69EF">
      <w:pPr>
        <w:pStyle w:val="ListParagraph"/>
        <w:ind w:left="360"/>
        <w:rPr>
          <w:ins w:id="182" w:author="Abhinandan" w:date="2016-12-16T15:41:00Z"/>
          <w:rFonts w:ascii="Open Sans" w:hAnsi="Open Sans" w:cs="Open Sans"/>
        </w:rPr>
      </w:pPr>
      <w:ins w:id="183" w:author="Abhinandan" w:date="2016-12-16T15:41:00Z">
        <w:r>
          <w:rPr>
            <w:noProof/>
          </w:rPr>
          <w:drawing>
            <wp:anchor distT="0" distB="0" distL="0" distR="0" simplePos="0" relativeHeight="251663360" behindDoc="0" locked="0" layoutInCell="1" allowOverlap="1" wp14:anchorId="0A0A45CE" wp14:editId="4724A9AE">
              <wp:simplePos x="0" y="0"/>
              <wp:positionH relativeFrom="column">
                <wp:posOffset>0</wp:posOffset>
              </wp:positionH>
              <wp:positionV relativeFrom="paragraph">
                <wp:posOffset>161925</wp:posOffset>
              </wp:positionV>
              <wp:extent cx="6120130" cy="609600"/>
              <wp:effectExtent l="19050" t="19050" r="13970" b="19050"/>
              <wp:wrapSquare wrapText="largest"/>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8"/>
                      <a:stretch>
                        <a:fillRect/>
                      </a:stretch>
                    </pic:blipFill>
                    <pic:spPr bwMode="auto">
                      <a:xfrm>
                        <a:off x="0" y="0"/>
                        <a:ext cx="6120130" cy="609600"/>
                      </a:xfrm>
                      <a:prstGeom prst="rect">
                        <a:avLst/>
                      </a:prstGeom>
                      <a:noFill/>
                      <a:ln w="9525">
                        <a:solidFill>
                          <a:schemeClr val="tx1"/>
                        </a:solidFill>
                        <a:miter lim="800000"/>
                        <a:headEnd/>
                        <a:tailEnd/>
                      </a:ln>
                    </pic:spPr>
                  </pic:pic>
                </a:graphicData>
              </a:graphic>
            </wp:anchor>
          </w:drawing>
        </w:r>
      </w:ins>
    </w:p>
    <w:p w14:paraId="4ADA206F" w14:textId="77777777" w:rsidR="00DE69EF" w:rsidRPr="00CF2956" w:rsidRDefault="00DE69EF" w:rsidP="008C6A4E">
      <w:pPr>
        <w:pStyle w:val="step2"/>
        <w:spacing w:line="240" w:lineRule="auto"/>
        <w:rPr>
          <w:ins w:id="184" w:author="Abhinandan" w:date="2016-12-16T15:41:00Z"/>
          <w:rStyle w:val="step3Char"/>
          <w:i/>
          <w:sz w:val="18"/>
          <w:u w:val="single"/>
        </w:rPr>
      </w:pPr>
    </w:p>
    <w:p w14:paraId="384C5F98" w14:textId="77777777" w:rsidR="00BB5524" w:rsidRDefault="00BB5524" w:rsidP="008C6A4E">
      <w:pPr>
        <w:pStyle w:val="step2"/>
        <w:spacing w:line="240" w:lineRule="auto"/>
        <w:rPr>
          <w:rStyle w:val="step3Char"/>
        </w:rPr>
      </w:pPr>
    </w:p>
    <w:p w14:paraId="64FC2F25" w14:textId="77777777" w:rsidR="00935CA9" w:rsidRDefault="00930E25" w:rsidP="00652716">
      <w:pPr>
        <w:pStyle w:val="DocH2"/>
        <w:rPr>
          <w:rStyle w:val="step3Char"/>
        </w:rPr>
      </w:pPr>
      <w:bookmarkStart w:id="185" w:name="_Toc468290054"/>
      <w:r>
        <w:rPr>
          <w:rStyle w:val="step3Char"/>
        </w:rPr>
        <w:t>4.2</w:t>
      </w:r>
      <w:r w:rsidR="00935CA9">
        <w:rPr>
          <w:rStyle w:val="step3Char"/>
        </w:rPr>
        <w:t xml:space="preserve">. Storage </w:t>
      </w:r>
      <w:r w:rsidR="00935CA9" w:rsidRPr="00D96340">
        <w:t xml:space="preserve">setup using </w:t>
      </w:r>
      <w:proofErr w:type="spellStart"/>
      <w:r w:rsidR="00935CA9" w:rsidRPr="00D96340">
        <w:t>SoftNAS</w:t>
      </w:r>
      <w:proofErr w:type="spellEnd"/>
      <w:r w:rsidR="00935CA9" w:rsidRPr="00D96340">
        <w:t xml:space="preserve"> (B)</w:t>
      </w:r>
      <w:bookmarkEnd w:id="185"/>
    </w:p>
    <w:p w14:paraId="39A991FB" w14:textId="72345CAD" w:rsidR="00935CA9" w:rsidRDefault="00935CA9" w:rsidP="00935CA9">
      <w:pPr>
        <w:pStyle w:val="step2"/>
      </w:pPr>
      <w:r w:rsidRPr="00D96340">
        <w:rPr>
          <w:rStyle w:val="step3Char"/>
        </w:rPr>
        <w:t>1. Login</w:t>
      </w:r>
      <w:r>
        <w:t xml:space="preserve"> to your </w:t>
      </w:r>
      <w:r w:rsidRPr="00D96340">
        <w:rPr>
          <w:b/>
        </w:rPr>
        <w:t>AWS Management Console</w:t>
      </w:r>
      <w:r>
        <w:t xml:space="preserve">. Please refer to </w:t>
      </w:r>
      <w:r w:rsidR="00827729">
        <w:t xml:space="preserve">the </w:t>
      </w:r>
      <w:ins w:id="186" w:author="Kathryn Gillett" w:date="2016-12-14T19:59:00Z">
        <w:r w:rsidR="00B21E29">
          <w:t>P</w:t>
        </w:r>
      </w:ins>
      <w:del w:id="187" w:author="Kathryn Gillett" w:date="2016-12-14T19:59:00Z">
        <w:r w:rsidDel="00B21E29">
          <w:delText>p</w:delText>
        </w:r>
      </w:del>
      <w:r>
        <w:t xml:space="preserve">rerequisites </w:t>
      </w:r>
      <w:r w:rsidR="00B21E29">
        <w:t>d</w:t>
      </w:r>
      <w:r>
        <w:t xml:space="preserve">ocument </w:t>
      </w:r>
      <w:r w:rsidR="00827729">
        <w:t xml:space="preserve">for instructions on </w:t>
      </w:r>
      <w:r>
        <w:t>how to login.</w:t>
      </w:r>
    </w:p>
    <w:p w14:paraId="39522778" w14:textId="77777777" w:rsidR="00C643A9" w:rsidRDefault="00C643A9" w:rsidP="00935CA9">
      <w:pPr>
        <w:pStyle w:val="step2"/>
      </w:pPr>
    </w:p>
    <w:p w14:paraId="1FC105E8" w14:textId="03669C28" w:rsidR="00935CA9" w:rsidRDefault="00935CA9" w:rsidP="00FD7B0D">
      <w:pPr>
        <w:pStyle w:val="step2"/>
        <w:spacing w:line="240" w:lineRule="auto"/>
      </w:pPr>
      <w:r w:rsidRPr="00D96340">
        <w:rPr>
          <w:rStyle w:val="step3Char"/>
        </w:rPr>
        <w:t xml:space="preserve">2. In </w:t>
      </w:r>
      <w:ins w:id="188" w:author="Kathryn Gillett" w:date="2016-12-14T20:00:00Z">
        <w:r w:rsidR="00B21E29">
          <w:rPr>
            <w:rStyle w:val="step3Char"/>
          </w:rPr>
          <w:t xml:space="preserve">the </w:t>
        </w:r>
      </w:ins>
      <w:r w:rsidRPr="00D96340">
        <w:rPr>
          <w:rStyle w:val="step3Char"/>
        </w:rPr>
        <w:t>right navigation</w:t>
      </w:r>
      <w:r>
        <w:t xml:space="preserve"> panel, click </w:t>
      </w:r>
      <w:r w:rsidR="00827729">
        <w:t xml:space="preserve">on the </w:t>
      </w:r>
      <w:r>
        <w:t xml:space="preserve">link </w:t>
      </w:r>
      <w:r w:rsidRPr="00D96340">
        <w:rPr>
          <w:b/>
        </w:rPr>
        <w:t>Find and buy software</w:t>
      </w:r>
      <w:r>
        <w:rPr>
          <w:b/>
        </w:rPr>
        <w:t xml:space="preserve"> </w:t>
      </w:r>
      <w:r w:rsidR="00FD7B0D">
        <w:t>to open AWS Marketplace.</w:t>
      </w:r>
    </w:p>
    <w:p w14:paraId="4B0C4A8E" w14:textId="77777777" w:rsidR="00FD7B0D" w:rsidRPr="004A4B0C" w:rsidRDefault="00FD7B0D" w:rsidP="00FD7B0D">
      <w:pPr>
        <w:pStyle w:val="step2"/>
        <w:spacing w:line="240" w:lineRule="auto"/>
        <w:rPr>
          <w:sz w:val="24"/>
        </w:rPr>
      </w:pPr>
    </w:p>
    <w:p w14:paraId="3195090C" w14:textId="77777777" w:rsidR="00FD7B0D" w:rsidRDefault="00935CA9" w:rsidP="00935CA9">
      <w:pPr>
        <w:spacing w:after="0" w:line="360" w:lineRule="auto"/>
      </w:pPr>
      <w:r>
        <w:rPr>
          <w:noProof/>
        </w:rPr>
        <w:lastRenderedPageBreak/>
        <w:drawing>
          <wp:inline distT="0" distB="0" distL="0" distR="0" wp14:anchorId="5F0BB0BC" wp14:editId="5E87FCE1">
            <wp:extent cx="5943600" cy="2719070"/>
            <wp:effectExtent l="19050" t="19050" r="19050" b="24130"/>
            <wp:docPr id="12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
                    <a:srcRect/>
                    <a:stretch>
                      <a:fillRect/>
                    </a:stretch>
                  </pic:blipFill>
                  <pic:spPr>
                    <a:xfrm>
                      <a:off x="0" y="0"/>
                      <a:ext cx="5943600" cy="2719070"/>
                    </a:xfrm>
                    <a:prstGeom prst="rect">
                      <a:avLst/>
                    </a:prstGeom>
                    <a:ln>
                      <a:solidFill>
                        <a:schemeClr val="tx1"/>
                      </a:solidFill>
                    </a:ln>
                  </pic:spPr>
                </pic:pic>
              </a:graphicData>
            </a:graphic>
          </wp:inline>
        </w:drawing>
      </w:r>
    </w:p>
    <w:p w14:paraId="3D88D492" w14:textId="77777777" w:rsidR="00935CA9" w:rsidRDefault="00FD7B0D" w:rsidP="00FD7B0D">
      <w:r>
        <w:br w:type="page"/>
      </w:r>
    </w:p>
    <w:p w14:paraId="454FBC41" w14:textId="5C174D1F" w:rsidR="00935CA9" w:rsidRDefault="00935CA9" w:rsidP="00FD7B0D">
      <w:pPr>
        <w:pStyle w:val="step3"/>
        <w:numPr>
          <w:ilvl w:val="0"/>
          <w:numId w:val="0"/>
        </w:numPr>
        <w:spacing w:line="240" w:lineRule="auto"/>
        <w:ind w:left="289" w:hanging="289"/>
      </w:pPr>
      <w:r>
        <w:lastRenderedPageBreak/>
        <w:t xml:space="preserve">3. </w:t>
      </w:r>
      <w:r w:rsidR="00827729">
        <w:t xml:space="preserve">Type </w:t>
      </w:r>
      <w:proofErr w:type="spellStart"/>
      <w:r w:rsidRPr="00D96340">
        <w:rPr>
          <w:b/>
        </w:rPr>
        <w:t>SoftNAS</w:t>
      </w:r>
      <w:proofErr w:type="spellEnd"/>
      <w:r w:rsidRPr="00D96340">
        <w:t xml:space="preserve"> in </w:t>
      </w:r>
      <w:r w:rsidR="00827729">
        <w:t xml:space="preserve">the </w:t>
      </w:r>
      <w:r w:rsidRPr="00D96340">
        <w:t xml:space="preserve">search box and </w:t>
      </w:r>
      <w:r w:rsidR="00827729">
        <w:t xml:space="preserve">click on the </w:t>
      </w:r>
      <w:r w:rsidRPr="00B21E29">
        <w:rPr>
          <w:b/>
          <w:rPrChange w:id="189" w:author="Kathryn Gillett" w:date="2016-12-14T20:00:00Z">
            <w:rPr/>
          </w:rPrChange>
        </w:rPr>
        <w:t>Go</w:t>
      </w:r>
      <w:r w:rsidRPr="00D96340">
        <w:t xml:space="preserve"> button.</w:t>
      </w:r>
    </w:p>
    <w:p w14:paraId="1EF5F3F0" w14:textId="77777777" w:rsidR="00FD7B0D" w:rsidRPr="00D96340" w:rsidRDefault="00FD7B0D" w:rsidP="00FD7B0D">
      <w:pPr>
        <w:pStyle w:val="step3"/>
        <w:numPr>
          <w:ilvl w:val="0"/>
          <w:numId w:val="0"/>
        </w:numPr>
        <w:spacing w:line="240" w:lineRule="auto"/>
        <w:ind w:left="289" w:hanging="289"/>
      </w:pPr>
    </w:p>
    <w:p w14:paraId="5C9C0E5C" w14:textId="77777777" w:rsidR="00FD7B0D" w:rsidRDefault="00935CA9" w:rsidP="00FD7B0D">
      <w:pPr>
        <w:pStyle w:val="step2"/>
      </w:pPr>
      <w:r>
        <w:rPr>
          <w:noProof/>
        </w:rPr>
        <w:drawing>
          <wp:inline distT="0" distB="0" distL="0" distR="0" wp14:anchorId="21FD22C0" wp14:editId="072ADF85">
            <wp:extent cx="4533900" cy="1939017"/>
            <wp:effectExtent l="19050" t="19050" r="1905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7418" cy="1944798"/>
                    </a:xfrm>
                    <a:prstGeom prst="rect">
                      <a:avLst/>
                    </a:prstGeom>
                    <a:ln>
                      <a:solidFill>
                        <a:schemeClr val="tx1"/>
                      </a:solidFill>
                    </a:ln>
                  </pic:spPr>
                </pic:pic>
              </a:graphicData>
            </a:graphic>
          </wp:inline>
        </w:drawing>
      </w:r>
    </w:p>
    <w:p w14:paraId="69DFC6E5" w14:textId="77777777" w:rsidR="00FD7B0D" w:rsidRDefault="00FD7B0D" w:rsidP="00FD7B0D">
      <w:pPr>
        <w:pStyle w:val="step2"/>
      </w:pPr>
    </w:p>
    <w:p w14:paraId="48DE3979" w14:textId="371BCE7A" w:rsidR="00FD7B0D" w:rsidRDefault="00FD7B0D" w:rsidP="00FD7B0D">
      <w:pPr>
        <w:pStyle w:val="step2"/>
        <w:rPr>
          <w:rStyle w:val="step3Char"/>
        </w:rPr>
      </w:pPr>
      <w:r>
        <w:t xml:space="preserve">4. </w:t>
      </w:r>
      <w:r w:rsidR="00935CA9" w:rsidRPr="00D96340">
        <w:rPr>
          <w:rStyle w:val="step3Char"/>
        </w:rPr>
        <w:t xml:space="preserve">Select </w:t>
      </w:r>
      <w:proofErr w:type="spellStart"/>
      <w:r w:rsidR="00935CA9" w:rsidRPr="00F540E8">
        <w:rPr>
          <w:rStyle w:val="step3Char"/>
          <w:b/>
        </w:rPr>
        <w:t>SoftNAS</w:t>
      </w:r>
      <w:proofErr w:type="spellEnd"/>
      <w:r w:rsidR="00935CA9" w:rsidRPr="00F540E8">
        <w:rPr>
          <w:rStyle w:val="step3Char"/>
          <w:b/>
        </w:rPr>
        <w:t xml:space="preserve"> Cloud Standard </w:t>
      </w:r>
      <w:r w:rsidR="00B21E29">
        <w:rPr>
          <w:rStyle w:val="step3Char"/>
          <w:rFonts w:ascii="Times New Roman" w:hAnsi="Times New Roman" w:cs="Times New Roman"/>
          <w:b/>
        </w:rPr>
        <w:t xml:space="preserve">— </w:t>
      </w:r>
      <w:r w:rsidR="00935CA9" w:rsidRPr="00F540E8">
        <w:rPr>
          <w:rStyle w:val="step3Char"/>
          <w:b/>
        </w:rPr>
        <w:t>High-Performance Cloud NAS (HVM/SRV-IO/20TB)</w:t>
      </w:r>
      <w:r w:rsidR="00935CA9" w:rsidRPr="00D96340">
        <w:rPr>
          <w:rStyle w:val="step3Char"/>
        </w:rPr>
        <w:t xml:space="preserve"> from the search result.</w:t>
      </w:r>
    </w:p>
    <w:p w14:paraId="104FC195" w14:textId="77777777" w:rsidR="00FD7B0D" w:rsidRPr="003003BA" w:rsidRDefault="00FD7B0D" w:rsidP="00FD7B0D">
      <w:pPr>
        <w:pStyle w:val="step2"/>
      </w:pPr>
    </w:p>
    <w:p w14:paraId="5EC236D0" w14:textId="77777777" w:rsidR="00FD7B0D" w:rsidRDefault="00935CA9" w:rsidP="00935CA9">
      <w:pPr>
        <w:spacing w:after="0" w:line="360" w:lineRule="auto"/>
      </w:pPr>
      <w:r>
        <w:rPr>
          <w:noProof/>
        </w:rPr>
        <w:drawing>
          <wp:inline distT="0" distB="0" distL="0" distR="0" wp14:anchorId="12CD9489" wp14:editId="73C80D7B">
            <wp:extent cx="4837430" cy="3210482"/>
            <wp:effectExtent l="19050" t="19050" r="2032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9913" cy="3218766"/>
                    </a:xfrm>
                    <a:prstGeom prst="rect">
                      <a:avLst/>
                    </a:prstGeom>
                    <a:ln>
                      <a:solidFill>
                        <a:schemeClr val="tx1"/>
                      </a:solidFill>
                    </a:ln>
                  </pic:spPr>
                </pic:pic>
              </a:graphicData>
            </a:graphic>
          </wp:inline>
        </w:drawing>
      </w:r>
    </w:p>
    <w:p w14:paraId="5BBDA08E" w14:textId="77777777" w:rsidR="00FD7B0D" w:rsidRDefault="00FD7B0D" w:rsidP="00FD7B0D">
      <w:r>
        <w:br w:type="page"/>
      </w:r>
    </w:p>
    <w:p w14:paraId="14C53D02" w14:textId="77777777" w:rsidR="00935CA9" w:rsidRDefault="00935CA9" w:rsidP="0041438D">
      <w:pPr>
        <w:pStyle w:val="step2"/>
        <w:spacing w:line="240" w:lineRule="auto"/>
      </w:pPr>
      <w:r>
        <w:lastRenderedPageBreak/>
        <w:t xml:space="preserve">5. </w:t>
      </w:r>
      <w:r w:rsidR="00242718">
        <w:t>Click on</w:t>
      </w:r>
      <w:r>
        <w:t xml:space="preserve"> </w:t>
      </w:r>
      <w:r w:rsidR="00827729">
        <w:t xml:space="preserve">the </w:t>
      </w:r>
      <w:r w:rsidRPr="00D96340">
        <w:rPr>
          <w:b/>
        </w:rPr>
        <w:t>Continue</w:t>
      </w:r>
      <w:r>
        <w:t xml:space="preserve"> button on </w:t>
      </w:r>
      <w:r w:rsidR="00827729">
        <w:t xml:space="preserve">the </w:t>
      </w:r>
      <w:r>
        <w:t xml:space="preserve">product description page of </w:t>
      </w:r>
      <w:proofErr w:type="spellStart"/>
      <w:r w:rsidRPr="00D96340">
        <w:rPr>
          <w:b/>
        </w:rPr>
        <w:t>SoftNAS</w:t>
      </w:r>
      <w:proofErr w:type="spellEnd"/>
      <w:r>
        <w:t>.</w:t>
      </w:r>
    </w:p>
    <w:p w14:paraId="6DC22BE6" w14:textId="77777777" w:rsidR="0041438D" w:rsidRDefault="0041438D" w:rsidP="0041438D">
      <w:pPr>
        <w:pStyle w:val="step2"/>
        <w:spacing w:line="240" w:lineRule="auto"/>
      </w:pPr>
    </w:p>
    <w:p w14:paraId="4D1AFCE8" w14:textId="77777777" w:rsidR="00CD49AA" w:rsidRDefault="00935CA9" w:rsidP="00C643A9">
      <w:pPr>
        <w:pStyle w:val="step2"/>
        <w:spacing w:line="240" w:lineRule="auto"/>
      </w:pPr>
      <w:r>
        <w:rPr>
          <w:noProof/>
        </w:rPr>
        <w:drawing>
          <wp:inline distT="0" distB="0" distL="0" distR="0" wp14:anchorId="5CBA0CFC" wp14:editId="68910F90">
            <wp:extent cx="4581525" cy="1867223"/>
            <wp:effectExtent l="19050" t="19050" r="952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8393"/>
                    <a:stretch/>
                  </pic:blipFill>
                  <pic:spPr bwMode="auto">
                    <a:xfrm>
                      <a:off x="0" y="0"/>
                      <a:ext cx="4599911" cy="18747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1F652EEB" w14:textId="77777777" w:rsidR="00C643A9" w:rsidRDefault="00C643A9" w:rsidP="00C643A9">
      <w:pPr>
        <w:pStyle w:val="step2"/>
        <w:spacing w:line="240" w:lineRule="auto"/>
      </w:pPr>
    </w:p>
    <w:p w14:paraId="07C5B0A9" w14:textId="7D6D72F8" w:rsidR="00935CA9" w:rsidRPr="002E3F55" w:rsidRDefault="00FD7B0D" w:rsidP="00C643A9">
      <w:pPr>
        <w:spacing w:after="0" w:line="240" w:lineRule="auto"/>
        <w:rPr>
          <w:rStyle w:val="step2Char"/>
        </w:rPr>
      </w:pPr>
      <w:r w:rsidRPr="002E3F55">
        <w:rPr>
          <w:rStyle w:val="step2Char"/>
        </w:rPr>
        <w:t>6</w:t>
      </w:r>
      <w:r>
        <w:t xml:space="preserve">. </w:t>
      </w:r>
      <w:r w:rsidR="00935CA9" w:rsidRPr="002E3F55">
        <w:rPr>
          <w:rStyle w:val="step2Char"/>
        </w:rPr>
        <w:t xml:space="preserve">On </w:t>
      </w:r>
      <w:r w:rsidR="00732A85">
        <w:rPr>
          <w:rStyle w:val="step2Char"/>
        </w:rPr>
        <w:t xml:space="preserve">the </w:t>
      </w:r>
      <w:r w:rsidR="00935CA9" w:rsidRPr="002E3F55">
        <w:rPr>
          <w:rStyle w:val="step2Char"/>
          <w:b/>
        </w:rPr>
        <w:t>Launch on EC2</w:t>
      </w:r>
      <w:r w:rsidR="00935CA9" w:rsidRPr="002E3F55">
        <w:rPr>
          <w:rStyle w:val="step2Char"/>
        </w:rPr>
        <w:t xml:space="preserve"> page, make sure </w:t>
      </w:r>
      <w:r w:rsidR="00732A85">
        <w:rPr>
          <w:rStyle w:val="step2Char"/>
        </w:rPr>
        <w:t xml:space="preserve">the </w:t>
      </w:r>
      <w:r w:rsidR="00935CA9" w:rsidRPr="002E3F55">
        <w:rPr>
          <w:rStyle w:val="step2Char"/>
          <w:b/>
        </w:rPr>
        <w:t>1-Click Launch</w:t>
      </w:r>
      <w:r w:rsidR="00935CA9" w:rsidRPr="002E3F55">
        <w:rPr>
          <w:rStyle w:val="step2Char"/>
        </w:rPr>
        <w:t xml:space="preserve"> tab is selected.</w:t>
      </w:r>
    </w:p>
    <w:p w14:paraId="4616FB37" w14:textId="77777777" w:rsidR="00C643A9" w:rsidRPr="00FD7B0D" w:rsidRDefault="00C643A9" w:rsidP="00C643A9">
      <w:pPr>
        <w:spacing w:after="0" w:line="240" w:lineRule="auto"/>
        <w:rPr>
          <w:rFonts w:ascii="Open Sans" w:eastAsia="Open Sans" w:hAnsi="Open Sans" w:cs="Open Sans"/>
          <w:color w:val="444444"/>
          <w:szCs w:val="24"/>
        </w:rPr>
      </w:pPr>
    </w:p>
    <w:p w14:paraId="7AB0532E" w14:textId="77777777" w:rsidR="00FD7B0D" w:rsidRDefault="00935CA9" w:rsidP="00CD49AA">
      <w:pPr>
        <w:pStyle w:val="Step"/>
        <w:spacing w:line="360" w:lineRule="auto"/>
      </w:pPr>
      <w:r>
        <w:rPr>
          <w:noProof/>
        </w:rPr>
        <w:drawing>
          <wp:inline distT="0" distB="0" distL="0" distR="0" wp14:anchorId="200EF65C" wp14:editId="790DE23D">
            <wp:extent cx="3800475" cy="1575817"/>
            <wp:effectExtent l="19050" t="19050" r="952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5427" cy="1582017"/>
                    </a:xfrm>
                    <a:prstGeom prst="rect">
                      <a:avLst/>
                    </a:prstGeom>
                    <a:ln>
                      <a:solidFill>
                        <a:schemeClr val="tx1"/>
                      </a:solidFill>
                    </a:ln>
                  </pic:spPr>
                </pic:pic>
              </a:graphicData>
            </a:graphic>
          </wp:inline>
        </w:drawing>
      </w:r>
    </w:p>
    <w:p w14:paraId="5974029F" w14:textId="77777777" w:rsidR="00935CA9" w:rsidRPr="00FD7B0D" w:rsidRDefault="00FD7B0D" w:rsidP="00FD7B0D">
      <w:pPr>
        <w:rPr>
          <w:rFonts w:ascii="Open Sans" w:hAnsi="Open Sans"/>
          <w:color w:val="444444"/>
        </w:rPr>
      </w:pPr>
      <w:r>
        <w:br w:type="page"/>
      </w:r>
    </w:p>
    <w:p w14:paraId="529571CA" w14:textId="77777777" w:rsidR="006F0CB7" w:rsidRDefault="002E3F55" w:rsidP="002E3F55">
      <w:pPr>
        <w:pStyle w:val="step2"/>
      </w:pPr>
      <w:r>
        <w:lastRenderedPageBreak/>
        <w:t xml:space="preserve">7. </w:t>
      </w:r>
      <w:r w:rsidR="00935CA9">
        <w:t xml:space="preserve">Set </w:t>
      </w:r>
      <w:r w:rsidR="00935CA9" w:rsidRPr="002E3F55">
        <w:rPr>
          <w:b/>
        </w:rPr>
        <w:t>Subscription</w:t>
      </w:r>
      <w:r w:rsidR="00935CA9" w:rsidRPr="00242718">
        <w:t xml:space="preserve"> </w:t>
      </w:r>
      <w:r w:rsidR="00935CA9" w:rsidRPr="002E3F55">
        <w:rPr>
          <w:b/>
        </w:rPr>
        <w:t xml:space="preserve">Term </w:t>
      </w:r>
      <w:r w:rsidR="00242718">
        <w:t>as</w:t>
      </w:r>
      <w:r w:rsidR="00935CA9">
        <w:t xml:space="preserve"> </w:t>
      </w:r>
      <w:r w:rsidR="00935CA9" w:rsidRPr="002E3F55">
        <w:rPr>
          <w:b/>
        </w:rPr>
        <w:t>Hourly</w:t>
      </w:r>
      <w:r w:rsidR="00935CA9">
        <w:t>.</w:t>
      </w:r>
    </w:p>
    <w:p w14:paraId="4A3B3F07" w14:textId="77777777" w:rsidR="00FD7B0D" w:rsidRDefault="00FD7B0D" w:rsidP="00FD7B0D">
      <w:pPr>
        <w:pStyle w:val="step3"/>
        <w:numPr>
          <w:ilvl w:val="0"/>
          <w:numId w:val="0"/>
        </w:numPr>
        <w:spacing w:line="240" w:lineRule="auto"/>
        <w:ind w:left="289"/>
      </w:pPr>
    </w:p>
    <w:p w14:paraId="5DEDD7EB" w14:textId="77777777" w:rsidR="00935CA9" w:rsidRDefault="00935CA9" w:rsidP="0041438D">
      <w:pPr>
        <w:pStyle w:val="Step"/>
        <w:ind w:left="221" w:hanging="221"/>
        <w:rPr>
          <w:rFonts w:eastAsia="Open Sans" w:cs="Open Sans"/>
          <w:sz w:val="24"/>
          <w:szCs w:val="24"/>
        </w:rPr>
      </w:pPr>
      <w:r>
        <w:rPr>
          <w:noProof/>
        </w:rPr>
        <w:drawing>
          <wp:inline distT="0" distB="0" distL="0" distR="0" wp14:anchorId="24AD2E8E" wp14:editId="22DFC2BF">
            <wp:extent cx="3981450" cy="3513904"/>
            <wp:effectExtent l="19050" t="19050" r="1905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6794" cy="3518621"/>
                    </a:xfrm>
                    <a:prstGeom prst="rect">
                      <a:avLst/>
                    </a:prstGeom>
                    <a:ln>
                      <a:solidFill>
                        <a:schemeClr val="tx1"/>
                      </a:solidFill>
                    </a:ln>
                  </pic:spPr>
                </pic:pic>
              </a:graphicData>
            </a:graphic>
          </wp:inline>
        </w:drawing>
      </w:r>
    </w:p>
    <w:p w14:paraId="08812D30" w14:textId="77777777" w:rsidR="0041438D" w:rsidRDefault="0041438D" w:rsidP="0041438D">
      <w:pPr>
        <w:pStyle w:val="Step"/>
        <w:ind w:left="221" w:hanging="221"/>
        <w:rPr>
          <w:rFonts w:eastAsia="Open Sans" w:cs="Open Sans"/>
          <w:sz w:val="24"/>
          <w:szCs w:val="24"/>
        </w:rPr>
      </w:pPr>
    </w:p>
    <w:p w14:paraId="5EAF439B" w14:textId="2A7F9511" w:rsidR="00935CA9" w:rsidRDefault="002E3F55" w:rsidP="002E3F55">
      <w:pPr>
        <w:pStyle w:val="step2"/>
      </w:pPr>
      <w:r>
        <w:t xml:space="preserve">8. </w:t>
      </w:r>
      <w:r w:rsidR="00935CA9">
        <w:t xml:space="preserve">In the </w:t>
      </w:r>
      <w:r w:rsidR="00935CA9" w:rsidRPr="00C3619E">
        <w:rPr>
          <w:b/>
        </w:rPr>
        <w:t>Version</w:t>
      </w:r>
      <w:r w:rsidR="00935CA9">
        <w:t xml:space="preserve"> se</w:t>
      </w:r>
      <w:r w:rsidR="00C643A9">
        <w:t>ction</w:t>
      </w:r>
      <w:r w:rsidR="00CC1AEA">
        <w:t>,</w:t>
      </w:r>
      <w:r w:rsidR="00C643A9">
        <w:t xml:space="preserve"> choose the latest version.</w:t>
      </w:r>
    </w:p>
    <w:p w14:paraId="04C181DB" w14:textId="77777777" w:rsidR="00C643A9" w:rsidRDefault="00C643A9" w:rsidP="00C643A9">
      <w:pPr>
        <w:pStyle w:val="step3"/>
        <w:numPr>
          <w:ilvl w:val="0"/>
          <w:numId w:val="0"/>
        </w:numPr>
        <w:ind w:left="288"/>
      </w:pPr>
    </w:p>
    <w:p w14:paraId="0E9F5B4B" w14:textId="1D6CF084" w:rsidR="00935CA9" w:rsidRDefault="00935CA9" w:rsidP="0041438D">
      <w:pPr>
        <w:pStyle w:val="Step"/>
        <w:ind w:left="221" w:hanging="221"/>
        <w:rPr>
          <w:rStyle w:val="step2Char"/>
        </w:rPr>
      </w:pPr>
      <w:r>
        <w:t xml:space="preserve">9. </w:t>
      </w:r>
      <w:r w:rsidR="00C3619E">
        <w:t xml:space="preserve"> </w:t>
      </w:r>
      <w:r>
        <w:t>S</w:t>
      </w:r>
      <w:r w:rsidRPr="00D96340">
        <w:rPr>
          <w:rStyle w:val="step2Char"/>
        </w:rPr>
        <w:t xml:space="preserve">elect </w:t>
      </w:r>
      <w:r w:rsidRPr="00D96340">
        <w:rPr>
          <w:rStyle w:val="step2Char"/>
          <w:b/>
        </w:rPr>
        <w:t xml:space="preserve">US-West (Oregon) </w:t>
      </w:r>
      <w:r w:rsidRPr="00D96340">
        <w:rPr>
          <w:rStyle w:val="step2Char"/>
        </w:rPr>
        <w:t xml:space="preserve">as </w:t>
      </w:r>
      <w:r w:rsidR="00CC1AEA">
        <w:rPr>
          <w:rStyle w:val="step2Char"/>
        </w:rPr>
        <w:t xml:space="preserve">the </w:t>
      </w:r>
      <w:r w:rsidRPr="00D96340">
        <w:rPr>
          <w:rStyle w:val="step2Char"/>
        </w:rPr>
        <w:t>default region for this project.</w:t>
      </w:r>
    </w:p>
    <w:p w14:paraId="127E1095" w14:textId="77777777" w:rsidR="0041438D" w:rsidRDefault="0041438D" w:rsidP="0041438D">
      <w:pPr>
        <w:pStyle w:val="Step"/>
        <w:ind w:left="221" w:hanging="221"/>
        <w:rPr>
          <w:rStyle w:val="step2Char"/>
        </w:rPr>
      </w:pPr>
    </w:p>
    <w:p w14:paraId="094EF0C9" w14:textId="77777777" w:rsidR="00CD49AA" w:rsidRDefault="00935CA9" w:rsidP="00935CA9">
      <w:pPr>
        <w:pStyle w:val="Step"/>
        <w:spacing w:line="360" w:lineRule="auto"/>
      </w:pPr>
      <w:r>
        <w:rPr>
          <w:noProof/>
        </w:rPr>
        <w:drawing>
          <wp:inline distT="0" distB="0" distL="0" distR="0" wp14:anchorId="7D3EE5F6" wp14:editId="710900A1">
            <wp:extent cx="4333875" cy="685800"/>
            <wp:effectExtent l="19050" t="19050" r="28575" b="19050"/>
            <wp:docPr id="49" name="image132.png" descr="Inline image 2"/>
            <wp:cNvGraphicFramePr/>
            <a:graphic xmlns:a="http://schemas.openxmlformats.org/drawingml/2006/main">
              <a:graphicData uri="http://schemas.openxmlformats.org/drawingml/2006/picture">
                <pic:pic xmlns:pic="http://schemas.openxmlformats.org/drawingml/2006/picture">
                  <pic:nvPicPr>
                    <pic:cNvPr id="0" name="image132.png" descr="Inline image 2"/>
                    <pic:cNvPicPr preferRelativeResize="0"/>
                  </pic:nvPicPr>
                  <pic:blipFill>
                    <a:blip r:embed="rId25"/>
                    <a:srcRect/>
                    <a:stretch>
                      <a:fillRect/>
                    </a:stretch>
                  </pic:blipFill>
                  <pic:spPr>
                    <a:xfrm>
                      <a:off x="0" y="0"/>
                      <a:ext cx="4333875" cy="685800"/>
                    </a:xfrm>
                    <a:prstGeom prst="rect">
                      <a:avLst/>
                    </a:prstGeom>
                    <a:ln>
                      <a:solidFill>
                        <a:schemeClr val="tx1"/>
                      </a:solidFill>
                    </a:ln>
                  </pic:spPr>
                </pic:pic>
              </a:graphicData>
            </a:graphic>
          </wp:inline>
        </w:drawing>
      </w:r>
    </w:p>
    <w:p w14:paraId="3477FB87" w14:textId="77777777" w:rsidR="00CD49AA" w:rsidRDefault="00CD49AA">
      <w:pPr>
        <w:rPr>
          <w:rFonts w:ascii="Open Sans" w:hAnsi="Open Sans"/>
          <w:color w:val="444444"/>
        </w:rPr>
      </w:pPr>
      <w:r>
        <w:br w:type="page"/>
      </w:r>
    </w:p>
    <w:p w14:paraId="79F93FD5" w14:textId="2939F767" w:rsidR="00935CA9" w:rsidRDefault="002E3F55" w:rsidP="002E3F55">
      <w:pPr>
        <w:pStyle w:val="step2"/>
      </w:pPr>
      <w:r>
        <w:lastRenderedPageBreak/>
        <w:t xml:space="preserve">10. </w:t>
      </w:r>
      <w:r w:rsidR="00935CA9" w:rsidRPr="002E3F55">
        <w:t>Select</w:t>
      </w:r>
      <w:r w:rsidR="00935CA9">
        <w:t xml:space="preserve"> </w:t>
      </w:r>
      <w:r w:rsidR="00935CA9" w:rsidRPr="00D96340">
        <w:rPr>
          <w:b/>
        </w:rPr>
        <w:t>m3.xlarge</w:t>
      </w:r>
      <w:r w:rsidR="00935CA9">
        <w:t xml:space="preserve"> </w:t>
      </w:r>
      <w:r w:rsidR="00CC1AEA">
        <w:t xml:space="preserve">for the </w:t>
      </w:r>
      <w:r w:rsidR="00935CA9">
        <w:t>EC2 Instance type.</w:t>
      </w:r>
    </w:p>
    <w:p w14:paraId="6A12CDC1" w14:textId="77777777" w:rsidR="0041438D" w:rsidRDefault="0041438D" w:rsidP="0041438D">
      <w:pPr>
        <w:pStyle w:val="step2"/>
        <w:spacing w:line="240" w:lineRule="auto"/>
        <w:ind w:left="288"/>
      </w:pPr>
    </w:p>
    <w:p w14:paraId="6E6C5D39" w14:textId="77777777" w:rsidR="00935CA9" w:rsidRDefault="00935CA9" w:rsidP="0041438D">
      <w:pPr>
        <w:spacing w:after="0" w:line="240" w:lineRule="auto"/>
        <w:rPr>
          <w:noProof/>
        </w:rPr>
      </w:pPr>
      <w:r>
        <w:rPr>
          <w:noProof/>
        </w:rPr>
        <w:drawing>
          <wp:inline distT="0" distB="0" distL="0" distR="0" wp14:anchorId="016A20D8" wp14:editId="5F7AB7CA">
            <wp:extent cx="3514725" cy="2066416"/>
            <wp:effectExtent l="19050" t="19050" r="9525"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7202" cy="2079631"/>
                    </a:xfrm>
                    <a:prstGeom prst="rect">
                      <a:avLst/>
                    </a:prstGeom>
                    <a:ln>
                      <a:solidFill>
                        <a:schemeClr val="tx1"/>
                      </a:solidFill>
                    </a:ln>
                  </pic:spPr>
                </pic:pic>
              </a:graphicData>
            </a:graphic>
          </wp:inline>
        </w:drawing>
      </w:r>
      <w:r w:rsidDel="00287F86">
        <w:rPr>
          <w:noProof/>
        </w:rPr>
        <w:t xml:space="preserve"> </w:t>
      </w:r>
    </w:p>
    <w:p w14:paraId="4E413410" w14:textId="77777777" w:rsidR="0041438D" w:rsidRDefault="0041438D" w:rsidP="0041438D">
      <w:pPr>
        <w:spacing w:after="0" w:line="240" w:lineRule="auto"/>
        <w:rPr>
          <w:rFonts w:ascii="Open Sans" w:eastAsia="Open Sans" w:hAnsi="Open Sans" w:cs="Open Sans"/>
          <w:color w:val="444444"/>
          <w:sz w:val="24"/>
          <w:szCs w:val="24"/>
        </w:rPr>
      </w:pPr>
    </w:p>
    <w:p w14:paraId="1D1A48B1" w14:textId="13FBBB64" w:rsidR="00CC1AEA" w:rsidRDefault="00966E34" w:rsidP="00966E34">
      <w:pPr>
        <w:pStyle w:val="step2"/>
      </w:pPr>
      <w:r>
        <w:t xml:space="preserve">11. </w:t>
      </w:r>
      <w:r w:rsidR="00935CA9" w:rsidRPr="00D96340">
        <w:t xml:space="preserve">Select </w:t>
      </w:r>
      <w:r w:rsidR="00CC1AEA">
        <w:t xml:space="preserve">the </w:t>
      </w:r>
      <w:r w:rsidR="00935CA9" w:rsidRPr="00D96340">
        <w:t xml:space="preserve">default </w:t>
      </w:r>
      <w:r w:rsidR="00935CA9" w:rsidRPr="00D96340">
        <w:rPr>
          <w:b/>
        </w:rPr>
        <w:t>VPC</w:t>
      </w:r>
      <w:r w:rsidR="00935CA9" w:rsidRPr="00374454">
        <w:t xml:space="preserve"> and </w:t>
      </w:r>
      <w:r w:rsidR="00CC1AEA">
        <w:t xml:space="preserve">the </w:t>
      </w:r>
      <w:r w:rsidR="00935CA9">
        <w:t xml:space="preserve">default </w:t>
      </w:r>
      <w:r w:rsidR="00935CA9" w:rsidRPr="00D96340">
        <w:rPr>
          <w:b/>
        </w:rPr>
        <w:t>Subnet</w:t>
      </w:r>
      <w:r w:rsidR="00935CA9" w:rsidRPr="00D96340">
        <w:t>.</w:t>
      </w:r>
    </w:p>
    <w:p w14:paraId="36773A6E" w14:textId="06013D42" w:rsidR="00FD7B0D" w:rsidRDefault="00935CA9" w:rsidP="00CC7789">
      <w:pPr>
        <w:pStyle w:val="step2"/>
        <w:ind w:left="288"/>
      </w:pPr>
      <w:r>
        <w:t xml:space="preserve"> Default VPC and Subnet are </w:t>
      </w:r>
      <w:r w:rsidR="00242718">
        <w:t>preceded by</w:t>
      </w:r>
      <w:r w:rsidR="00CC1AEA">
        <w:t xml:space="preserve"> an </w:t>
      </w:r>
      <w:r w:rsidRPr="00D96340">
        <w:rPr>
          <w:b/>
        </w:rPr>
        <w:t>asterisk</w:t>
      </w:r>
      <w:r>
        <w:t xml:space="preserve"> </w:t>
      </w:r>
      <w:r w:rsidR="00FD7B0D">
        <w:rPr>
          <w:b/>
        </w:rPr>
        <w:t>“*”</w:t>
      </w:r>
      <w:r w:rsidR="00FD7B0D">
        <w:t>.</w:t>
      </w:r>
    </w:p>
    <w:p w14:paraId="17096807" w14:textId="77777777" w:rsidR="00FD7B0D" w:rsidRPr="00FD7B0D" w:rsidRDefault="00FD7B0D" w:rsidP="00FD7B0D">
      <w:pPr>
        <w:pStyle w:val="step2"/>
        <w:ind w:left="288"/>
      </w:pPr>
    </w:p>
    <w:p w14:paraId="5EE894C1" w14:textId="77777777" w:rsidR="00935CA9" w:rsidRDefault="00935CA9" w:rsidP="0041438D">
      <w:pPr>
        <w:spacing w:after="0" w:line="240" w:lineRule="auto"/>
        <w:rPr>
          <w:noProof/>
        </w:rPr>
      </w:pPr>
      <w:r w:rsidRPr="00C63EBA">
        <w:rPr>
          <w:noProof/>
        </w:rPr>
        <w:t xml:space="preserve"> </w:t>
      </w:r>
      <w:r>
        <w:rPr>
          <w:noProof/>
        </w:rPr>
        <w:drawing>
          <wp:inline distT="0" distB="0" distL="0" distR="0" wp14:anchorId="01E99881" wp14:editId="798C3CD0">
            <wp:extent cx="2973048" cy="1219200"/>
            <wp:effectExtent l="19050" t="19050" r="1841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9415" cy="1234114"/>
                    </a:xfrm>
                    <a:prstGeom prst="rect">
                      <a:avLst/>
                    </a:prstGeom>
                    <a:ln>
                      <a:solidFill>
                        <a:schemeClr val="tx1"/>
                      </a:solidFill>
                    </a:ln>
                  </pic:spPr>
                </pic:pic>
              </a:graphicData>
            </a:graphic>
          </wp:inline>
        </w:drawing>
      </w:r>
    </w:p>
    <w:p w14:paraId="1B9FA381" w14:textId="77777777" w:rsidR="0041438D" w:rsidRDefault="0041438D" w:rsidP="0041438D">
      <w:pPr>
        <w:spacing w:after="0" w:line="240" w:lineRule="auto"/>
      </w:pPr>
    </w:p>
    <w:p w14:paraId="56505B36" w14:textId="77777777" w:rsidR="00FD7B0D" w:rsidRDefault="00C3619E" w:rsidP="002E3F55">
      <w:pPr>
        <w:pStyle w:val="step2"/>
      </w:pPr>
      <w:r>
        <w:t xml:space="preserve"> </w:t>
      </w:r>
      <w:r w:rsidR="002E3F55">
        <w:t xml:space="preserve">12. </w:t>
      </w:r>
      <w:r w:rsidR="00935CA9">
        <w:t xml:space="preserve">Select </w:t>
      </w:r>
      <w:r w:rsidR="00935CA9" w:rsidRPr="00D96340">
        <w:rPr>
          <w:b/>
        </w:rPr>
        <w:t>default</w:t>
      </w:r>
      <w:r w:rsidR="00935CA9">
        <w:t xml:space="preserve"> Security Group.</w:t>
      </w:r>
    </w:p>
    <w:p w14:paraId="63C80E2B" w14:textId="77777777" w:rsidR="0041438D" w:rsidRDefault="0041438D" w:rsidP="0041438D">
      <w:pPr>
        <w:pStyle w:val="step2"/>
        <w:spacing w:line="240" w:lineRule="auto"/>
        <w:ind w:left="289"/>
      </w:pPr>
    </w:p>
    <w:p w14:paraId="0CD46283" w14:textId="77777777" w:rsidR="00935CA9" w:rsidRDefault="00935CA9" w:rsidP="00935CA9">
      <w:pPr>
        <w:pStyle w:val="step2"/>
        <w:spacing w:line="360" w:lineRule="auto"/>
        <w:rPr>
          <w:noProof/>
        </w:rPr>
      </w:pPr>
      <w:r w:rsidRPr="00C63EBA">
        <w:rPr>
          <w:noProof/>
        </w:rPr>
        <w:t xml:space="preserve"> </w:t>
      </w:r>
      <w:r>
        <w:rPr>
          <w:noProof/>
        </w:rPr>
        <w:drawing>
          <wp:inline distT="0" distB="0" distL="0" distR="0" wp14:anchorId="1406015C" wp14:editId="456EF253">
            <wp:extent cx="3185160" cy="1930229"/>
            <wp:effectExtent l="19050" t="19050" r="15240"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5950" cy="1936768"/>
                    </a:xfrm>
                    <a:prstGeom prst="rect">
                      <a:avLst/>
                    </a:prstGeom>
                    <a:ln>
                      <a:solidFill>
                        <a:schemeClr val="tx1"/>
                      </a:solidFill>
                    </a:ln>
                  </pic:spPr>
                </pic:pic>
              </a:graphicData>
            </a:graphic>
          </wp:inline>
        </w:drawing>
      </w:r>
    </w:p>
    <w:p w14:paraId="4AD3FBBA" w14:textId="77777777" w:rsidR="00FD7B0D" w:rsidRDefault="00FD7B0D">
      <w:pPr>
        <w:rPr>
          <w:rFonts w:ascii="Open Sans" w:eastAsia="Open Sans" w:hAnsi="Open Sans" w:cs="Open Sans"/>
          <w:noProof/>
          <w:color w:val="444444"/>
          <w:szCs w:val="24"/>
        </w:rPr>
      </w:pPr>
      <w:r>
        <w:rPr>
          <w:noProof/>
        </w:rPr>
        <w:br w:type="page"/>
      </w:r>
    </w:p>
    <w:p w14:paraId="416CFAFE" w14:textId="77777777" w:rsidR="00FD7B0D" w:rsidRDefault="00FD7B0D" w:rsidP="00935CA9">
      <w:pPr>
        <w:pStyle w:val="step2"/>
        <w:spacing w:line="360" w:lineRule="auto"/>
      </w:pPr>
    </w:p>
    <w:p w14:paraId="0CE5B5BF" w14:textId="5B0804FB" w:rsidR="00FD7B0D" w:rsidRDefault="00C3619E" w:rsidP="002E3F55">
      <w:pPr>
        <w:pStyle w:val="step2"/>
      </w:pPr>
      <w:r>
        <w:t xml:space="preserve"> </w:t>
      </w:r>
      <w:r w:rsidR="002E3F55">
        <w:t xml:space="preserve">13. </w:t>
      </w:r>
      <w:r w:rsidR="00935CA9">
        <w:t xml:space="preserve">Follow </w:t>
      </w:r>
      <w:r w:rsidR="00CC1AEA">
        <w:t xml:space="preserve">the </w:t>
      </w:r>
      <w:r w:rsidR="00935CA9">
        <w:t xml:space="preserve">steps mentioned in </w:t>
      </w:r>
      <w:r w:rsidR="00935CA9" w:rsidRPr="00D96340">
        <w:rPr>
          <w:b/>
        </w:rPr>
        <w:t xml:space="preserve">Section </w:t>
      </w:r>
      <w:ins w:id="190" w:author="Abhinandan" w:date="2016-12-13T14:51:00Z">
        <w:r w:rsidR="00CC4CAA">
          <w:rPr>
            <w:b/>
          </w:rPr>
          <w:t>1.4</w:t>
        </w:r>
      </w:ins>
      <w:del w:id="191" w:author="Abhinandan" w:date="2016-12-13T14:51:00Z">
        <w:r w:rsidR="00935CA9" w:rsidRPr="00D96340" w:rsidDel="00CC4CAA">
          <w:rPr>
            <w:b/>
          </w:rPr>
          <w:delText>2</w:delText>
        </w:r>
      </w:del>
      <w:r w:rsidR="00966E34">
        <w:rPr>
          <w:b/>
        </w:rPr>
        <w:t>,</w:t>
      </w:r>
      <w:r w:rsidR="00935CA9" w:rsidRPr="00D96340">
        <w:rPr>
          <w:b/>
        </w:rPr>
        <w:t xml:space="preserve"> “Generate Your Private Keys</w:t>
      </w:r>
      <w:r w:rsidR="00966E34">
        <w:rPr>
          <w:b/>
        </w:rPr>
        <w:t>,</w:t>
      </w:r>
      <w:r w:rsidR="00935CA9" w:rsidRPr="00D96340">
        <w:rPr>
          <w:b/>
        </w:rPr>
        <w:t xml:space="preserve">” of </w:t>
      </w:r>
      <w:r w:rsidR="00CC1AEA">
        <w:rPr>
          <w:b/>
        </w:rPr>
        <w:t xml:space="preserve">the </w:t>
      </w:r>
      <w:r w:rsidR="00935CA9" w:rsidRPr="00D96340">
        <w:rPr>
          <w:b/>
        </w:rPr>
        <w:t>Prerequisites</w:t>
      </w:r>
      <w:r w:rsidR="00935CA9">
        <w:t xml:space="preserve"> document to generate your key pair, if </w:t>
      </w:r>
      <w:r w:rsidR="00CC1AEA">
        <w:t xml:space="preserve">you have </w:t>
      </w:r>
      <w:r w:rsidR="00935CA9">
        <w:t xml:space="preserve">not done </w:t>
      </w:r>
      <w:r w:rsidR="00CC1AEA">
        <w:t>this already.</w:t>
      </w:r>
    </w:p>
    <w:p w14:paraId="637A2133" w14:textId="77777777" w:rsidR="00C3619E" w:rsidRDefault="00C3619E" w:rsidP="00C3619E">
      <w:pPr>
        <w:pStyle w:val="step2"/>
        <w:ind w:left="288"/>
      </w:pPr>
    </w:p>
    <w:p w14:paraId="5F587FEF" w14:textId="5DDE55B2" w:rsidR="00935CA9" w:rsidRDefault="00C3619E" w:rsidP="002E3F55">
      <w:pPr>
        <w:pStyle w:val="step2"/>
      </w:pPr>
      <w:r>
        <w:t xml:space="preserve"> </w:t>
      </w:r>
      <w:r w:rsidR="002E3F55">
        <w:t xml:space="preserve">14. </w:t>
      </w:r>
      <w:r w:rsidR="00935CA9">
        <w:t xml:space="preserve">Select the generated key pair for </w:t>
      </w:r>
      <w:r w:rsidR="00CC1AEA">
        <w:t xml:space="preserve">the </w:t>
      </w:r>
      <w:r w:rsidR="00935CA9" w:rsidRPr="00D96340">
        <w:rPr>
          <w:b/>
        </w:rPr>
        <w:t>Key Pair</w:t>
      </w:r>
      <w:r w:rsidR="00935CA9">
        <w:t xml:space="preserve"> selection box.</w:t>
      </w:r>
    </w:p>
    <w:p w14:paraId="6130EEEE" w14:textId="77777777" w:rsidR="00C643A9" w:rsidRPr="00D96340" w:rsidRDefault="00C643A9" w:rsidP="00C643A9">
      <w:pPr>
        <w:pStyle w:val="step2"/>
        <w:spacing w:line="240" w:lineRule="auto"/>
        <w:ind w:left="289"/>
      </w:pPr>
    </w:p>
    <w:p w14:paraId="2D4B0B03" w14:textId="77777777" w:rsidR="00935CA9" w:rsidRDefault="00935CA9" w:rsidP="00C643A9">
      <w:pPr>
        <w:spacing w:after="0" w:line="240" w:lineRule="auto"/>
        <w:rPr>
          <w:noProof/>
        </w:rPr>
      </w:pPr>
      <w:r w:rsidRPr="00C63EBA">
        <w:rPr>
          <w:noProof/>
        </w:rPr>
        <w:t xml:space="preserve"> </w:t>
      </w:r>
      <w:r>
        <w:rPr>
          <w:noProof/>
        </w:rPr>
        <w:drawing>
          <wp:inline distT="0" distB="0" distL="0" distR="0" wp14:anchorId="4C533411" wp14:editId="2F0148D1">
            <wp:extent cx="3820885" cy="800100"/>
            <wp:effectExtent l="19050" t="19050" r="2730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7264" cy="814000"/>
                    </a:xfrm>
                    <a:prstGeom prst="rect">
                      <a:avLst/>
                    </a:prstGeom>
                    <a:ln>
                      <a:solidFill>
                        <a:schemeClr val="tx1"/>
                      </a:solidFill>
                    </a:ln>
                  </pic:spPr>
                </pic:pic>
              </a:graphicData>
            </a:graphic>
          </wp:inline>
        </w:drawing>
      </w:r>
    </w:p>
    <w:p w14:paraId="32F230CE" w14:textId="77777777" w:rsidR="00C643A9" w:rsidRDefault="00C643A9" w:rsidP="00C643A9">
      <w:pPr>
        <w:spacing w:after="0" w:line="240" w:lineRule="auto"/>
      </w:pPr>
    </w:p>
    <w:p w14:paraId="104729F4" w14:textId="7A7BF3B3" w:rsidR="00C643A9" w:rsidRDefault="002E3F55" w:rsidP="002E3F55">
      <w:pPr>
        <w:pStyle w:val="step2"/>
        <w:rPr>
          <w:rStyle w:val="step2Char"/>
        </w:rPr>
      </w:pPr>
      <w:r>
        <w:rPr>
          <w:rStyle w:val="step2Char"/>
        </w:rPr>
        <w:t xml:space="preserve">15. </w:t>
      </w:r>
      <w:r w:rsidR="00935CA9">
        <w:rPr>
          <w:rStyle w:val="step2Char"/>
        </w:rPr>
        <w:t>Scroll up and</w:t>
      </w:r>
      <w:r w:rsidR="00935CA9" w:rsidRPr="00D96340">
        <w:rPr>
          <w:rStyle w:val="step2Char"/>
        </w:rPr>
        <w:t xml:space="preserve"> click </w:t>
      </w:r>
      <w:r w:rsidR="00CC1AEA">
        <w:rPr>
          <w:rStyle w:val="step2Char"/>
        </w:rPr>
        <w:t xml:space="preserve">on the </w:t>
      </w:r>
      <w:r w:rsidR="00935CA9" w:rsidRPr="00C643A9">
        <w:rPr>
          <w:rStyle w:val="step2Char"/>
          <w:b/>
        </w:rPr>
        <w:t>Launch with 1-Click</w:t>
      </w:r>
      <w:r w:rsidR="00CC1AEA">
        <w:rPr>
          <w:rStyle w:val="step2Char"/>
          <w:b/>
        </w:rPr>
        <w:t xml:space="preserve"> button</w:t>
      </w:r>
      <w:r w:rsidR="00935CA9" w:rsidRPr="00D96340">
        <w:rPr>
          <w:rStyle w:val="step2Char"/>
        </w:rPr>
        <w:t xml:space="preserve"> to start </w:t>
      </w:r>
      <w:r w:rsidR="00CC1AEA">
        <w:rPr>
          <w:rStyle w:val="step2Char"/>
        </w:rPr>
        <w:t xml:space="preserve">the </w:t>
      </w:r>
      <w:proofErr w:type="spellStart"/>
      <w:r w:rsidR="00935CA9" w:rsidRPr="00D96340">
        <w:rPr>
          <w:rStyle w:val="step2Char"/>
        </w:rPr>
        <w:t>SoftNAS</w:t>
      </w:r>
      <w:proofErr w:type="spellEnd"/>
      <w:r w:rsidR="00935CA9" w:rsidRPr="00D96340">
        <w:rPr>
          <w:rStyle w:val="step2Char"/>
        </w:rPr>
        <w:t xml:space="preserve"> installation process.</w:t>
      </w:r>
    </w:p>
    <w:p w14:paraId="15212453" w14:textId="77777777" w:rsidR="00935CA9" w:rsidRDefault="00935CA9" w:rsidP="00C643A9">
      <w:pPr>
        <w:spacing w:after="0" w:line="240" w:lineRule="auto"/>
        <w:rPr>
          <w:noProof/>
        </w:rPr>
      </w:pPr>
      <w:r>
        <w:br/>
      </w:r>
      <w:r w:rsidRPr="00C63EBA">
        <w:rPr>
          <w:noProof/>
        </w:rPr>
        <w:t xml:space="preserve"> </w:t>
      </w:r>
      <w:r>
        <w:rPr>
          <w:noProof/>
        </w:rPr>
        <w:drawing>
          <wp:inline distT="0" distB="0" distL="0" distR="0" wp14:anchorId="5F534F31" wp14:editId="1A11FFC4">
            <wp:extent cx="2510287" cy="2905905"/>
            <wp:effectExtent l="19050" t="19050" r="23495" b="279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0409" cy="2929198"/>
                    </a:xfrm>
                    <a:prstGeom prst="rect">
                      <a:avLst/>
                    </a:prstGeom>
                    <a:ln>
                      <a:solidFill>
                        <a:schemeClr val="tx1"/>
                      </a:solidFill>
                    </a:ln>
                  </pic:spPr>
                </pic:pic>
              </a:graphicData>
            </a:graphic>
          </wp:inline>
        </w:drawing>
      </w:r>
    </w:p>
    <w:p w14:paraId="337B3DD9" w14:textId="77777777" w:rsidR="00C3619E" w:rsidRDefault="00C3619E" w:rsidP="00C643A9">
      <w:pPr>
        <w:spacing w:after="0" w:line="240" w:lineRule="auto"/>
      </w:pPr>
    </w:p>
    <w:p w14:paraId="1A00826E" w14:textId="5C2DC00A" w:rsidR="00935CA9" w:rsidRDefault="00935CA9" w:rsidP="00C3619E">
      <w:pPr>
        <w:pStyle w:val="step2"/>
      </w:pPr>
      <w:r>
        <w:t xml:space="preserve">Wait </w:t>
      </w:r>
      <w:r w:rsidR="00966E34">
        <w:t xml:space="preserve">a </w:t>
      </w:r>
      <w:r>
        <w:t xml:space="preserve">few minutes </w:t>
      </w:r>
      <w:r w:rsidR="00CC1AEA">
        <w:t xml:space="preserve">until the </w:t>
      </w:r>
      <w:r>
        <w:t>installation completes.</w:t>
      </w:r>
    </w:p>
    <w:p w14:paraId="20986C36" w14:textId="77777777" w:rsidR="00935CA9" w:rsidRDefault="00935CA9" w:rsidP="00935CA9">
      <w:pPr>
        <w:spacing w:after="0"/>
        <w:jc w:val="both"/>
        <w:rPr>
          <w:rFonts w:ascii="Open Sans" w:eastAsia="Open Sans" w:hAnsi="Open Sans" w:cs="Open Sans"/>
          <w:b/>
          <w:color w:val="444444"/>
          <w:sz w:val="24"/>
          <w:szCs w:val="24"/>
        </w:rPr>
      </w:pPr>
    </w:p>
    <w:p w14:paraId="127C1A94" w14:textId="4F18C5C7" w:rsidR="00935CA9" w:rsidRDefault="00C3619E" w:rsidP="002E3F55">
      <w:pPr>
        <w:pStyle w:val="step2"/>
        <w:rPr>
          <w:shd w:val="clear" w:color="auto" w:fill="FFFFFF"/>
        </w:rPr>
      </w:pPr>
      <w:r>
        <w:rPr>
          <w:shd w:val="clear" w:color="auto" w:fill="FFFFFF"/>
        </w:rPr>
        <w:t xml:space="preserve"> </w:t>
      </w:r>
      <w:r w:rsidR="002E3F55">
        <w:rPr>
          <w:shd w:val="clear" w:color="auto" w:fill="FFFFFF"/>
        </w:rPr>
        <w:t xml:space="preserve">16. </w:t>
      </w:r>
      <w:ins w:id="192" w:author="Abhinandan" w:date="2016-12-13T14:52:00Z">
        <w:r w:rsidR="00CC4CAA">
          <w:rPr>
            <w:b/>
            <w:shd w:val="clear" w:color="auto" w:fill="FFFFFF"/>
          </w:rPr>
          <w:t xml:space="preserve">Go to </w:t>
        </w:r>
      </w:ins>
      <w:ins w:id="193" w:author="Kathryn Gillett" w:date="2016-12-14T20:03:00Z">
        <w:r w:rsidR="003F7A34">
          <w:rPr>
            <w:b/>
            <w:shd w:val="clear" w:color="auto" w:fill="FFFFFF"/>
          </w:rPr>
          <w:t xml:space="preserve">the </w:t>
        </w:r>
      </w:ins>
      <w:ins w:id="194" w:author="Abhinandan" w:date="2016-12-13T14:52:00Z">
        <w:r w:rsidR="00CC4CAA">
          <w:rPr>
            <w:b/>
            <w:shd w:val="clear" w:color="auto" w:fill="FFFFFF"/>
          </w:rPr>
          <w:t xml:space="preserve">EC2 dashboard to get the newly created </w:t>
        </w:r>
        <w:proofErr w:type="spellStart"/>
        <w:r w:rsidR="00CC4CAA">
          <w:rPr>
            <w:b/>
            <w:shd w:val="clear" w:color="auto" w:fill="FFFFFF"/>
          </w:rPr>
          <w:t>SoftNAS</w:t>
        </w:r>
        <w:proofErr w:type="spellEnd"/>
        <w:r w:rsidR="00CC4CAA">
          <w:rPr>
            <w:b/>
            <w:shd w:val="clear" w:color="auto" w:fill="FFFFFF"/>
          </w:rPr>
          <w:t xml:space="preserve"> instance.</w:t>
        </w:r>
      </w:ins>
      <w:del w:id="195" w:author="Abhinandan" w:date="2016-12-13T14:52:00Z">
        <w:r w:rsidR="00935CA9" w:rsidDel="00CC4CAA">
          <w:rPr>
            <w:shd w:val="clear" w:color="auto" w:fill="FFFFFF"/>
          </w:rPr>
          <w:delText>Follow</w:delText>
        </w:r>
        <w:r w:rsidR="00CC1AEA" w:rsidDel="00CC4CAA">
          <w:rPr>
            <w:shd w:val="clear" w:color="auto" w:fill="FFFFFF"/>
          </w:rPr>
          <w:delText xml:space="preserve"> the </w:delText>
        </w:r>
        <w:r w:rsidR="00935CA9" w:rsidDel="00CC4CAA">
          <w:rPr>
            <w:shd w:val="clear" w:color="auto" w:fill="FFFFFF"/>
          </w:rPr>
          <w:delText xml:space="preserve">steps mentioned in </w:delText>
        </w:r>
        <w:r w:rsidR="00935CA9" w:rsidRPr="009F0350" w:rsidDel="00CC4CAA">
          <w:rPr>
            <w:b/>
            <w:shd w:val="clear" w:color="auto" w:fill="FFFFFF"/>
          </w:rPr>
          <w:delText>Section 3</w:delText>
        </w:r>
        <w:r w:rsidR="00966E34" w:rsidRPr="009F0350" w:rsidDel="00CC4CAA">
          <w:rPr>
            <w:b/>
            <w:shd w:val="clear" w:color="auto" w:fill="FFFFFF"/>
          </w:rPr>
          <w:delText>,</w:delText>
        </w:r>
        <w:r w:rsidR="00935CA9" w:rsidRPr="009F0350" w:rsidDel="00CC4CAA">
          <w:rPr>
            <w:b/>
            <w:shd w:val="clear" w:color="auto" w:fill="FFFFFF"/>
          </w:rPr>
          <w:delText xml:space="preserve"> “Get list of EC2 Instances</w:delText>
        </w:r>
        <w:r w:rsidR="00966E34" w:rsidRPr="009F0350" w:rsidDel="00CC4CAA">
          <w:rPr>
            <w:b/>
            <w:shd w:val="clear" w:color="auto" w:fill="FFFFFF"/>
          </w:rPr>
          <w:delText>,</w:delText>
        </w:r>
        <w:r w:rsidR="00935CA9" w:rsidRPr="009F0350" w:rsidDel="00CC4CAA">
          <w:rPr>
            <w:b/>
            <w:shd w:val="clear" w:color="auto" w:fill="FFFFFF"/>
          </w:rPr>
          <w:delText>”</w:delText>
        </w:r>
      </w:del>
      <w:ins w:id="196" w:author="Abhinandan" w:date="2016-12-13T14:52:00Z">
        <w:r w:rsidR="00CC4CAA" w:rsidDel="00CC4CAA">
          <w:rPr>
            <w:shd w:val="clear" w:color="auto" w:fill="FFFFFF"/>
          </w:rPr>
          <w:t xml:space="preserve"> </w:t>
        </w:r>
      </w:ins>
      <w:del w:id="197" w:author="Abhinandan" w:date="2016-12-13T14:52:00Z">
        <w:r w:rsidR="00935CA9" w:rsidDel="00CC4CAA">
          <w:rPr>
            <w:shd w:val="clear" w:color="auto" w:fill="FFFFFF"/>
          </w:rPr>
          <w:delText xml:space="preserve"> of </w:delText>
        </w:r>
        <w:r w:rsidR="00966E34" w:rsidDel="00CC4CAA">
          <w:rPr>
            <w:shd w:val="clear" w:color="auto" w:fill="FFFFFF"/>
          </w:rPr>
          <w:delText xml:space="preserve">the </w:delText>
        </w:r>
        <w:r w:rsidR="00935CA9" w:rsidDel="00CC4CAA">
          <w:rPr>
            <w:shd w:val="clear" w:color="auto" w:fill="FFFFFF"/>
          </w:rPr>
          <w:delText xml:space="preserve">Prerequisites document to get </w:delText>
        </w:r>
        <w:r w:rsidR="00CC1AEA" w:rsidDel="00CC4CAA">
          <w:rPr>
            <w:shd w:val="clear" w:color="auto" w:fill="FFFFFF"/>
          </w:rPr>
          <w:delText xml:space="preserve">the </w:delText>
        </w:r>
        <w:r w:rsidR="00935CA9" w:rsidDel="00CC4CAA">
          <w:delText>newly created SoftNAS instance</w:delText>
        </w:r>
        <w:r w:rsidR="00935CA9" w:rsidDel="00CC4CAA">
          <w:rPr>
            <w:shd w:val="clear" w:color="auto" w:fill="FFFFFF"/>
          </w:rPr>
          <w:delText>.</w:delText>
        </w:r>
      </w:del>
    </w:p>
    <w:p w14:paraId="3E1453C4" w14:textId="77777777" w:rsidR="00C3619E" w:rsidRDefault="00C3619E" w:rsidP="00C3619E">
      <w:pPr>
        <w:pStyle w:val="step2"/>
        <w:ind w:left="288"/>
      </w:pPr>
    </w:p>
    <w:p w14:paraId="2CDE624B" w14:textId="77777777" w:rsidR="00C3619E" w:rsidRDefault="00C3619E" w:rsidP="00C3619E">
      <w:pPr>
        <w:pStyle w:val="step2"/>
        <w:ind w:left="288"/>
      </w:pPr>
    </w:p>
    <w:p w14:paraId="6A6D93C9" w14:textId="77777777" w:rsidR="00C3619E" w:rsidRDefault="00C3619E" w:rsidP="00C3619E">
      <w:pPr>
        <w:pStyle w:val="step2"/>
        <w:ind w:left="288"/>
      </w:pPr>
    </w:p>
    <w:p w14:paraId="08CB7D3C" w14:textId="77777777" w:rsidR="00C3619E" w:rsidRDefault="00C3619E" w:rsidP="00C3619E">
      <w:pPr>
        <w:pStyle w:val="step2"/>
        <w:ind w:left="288"/>
      </w:pPr>
    </w:p>
    <w:p w14:paraId="019019E7" w14:textId="77777777" w:rsidR="00C3619E" w:rsidRDefault="00C3619E" w:rsidP="00C3619E">
      <w:pPr>
        <w:pStyle w:val="step2"/>
        <w:ind w:left="288"/>
      </w:pPr>
    </w:p>
    <w:p w14:paraId="103E61C0" w14:textId="77777777" w:rsidR="00C3619E" w:rsidRDefault="00C3619E" w:rsidP="00C3619E">
      <w:pPr>
        <w:pStyle w:val="step2"/>
        <w:ind w:left="288"/>
      </w:pPr>
    </w:p>
    <w:p w14:paraId="4438CA62" w14:textId="77777777" w:rsidR="00C3619E" w:rsidRDefault="00C3619E" w:rsidP="00C3619E">
      <w:pPr>
        <w:pStyle w:val="step2"/>
        <w:ind w:left="288"/>
      </w:pPr>
    </w:p>
    <w:p w14:paraId="51B8E974" w14:textId="77777777" w:rsidR="00C3619E" w:rsidRDefault="00C3619E" w:rsidP="00C3619E">
      <w:pPr>
        <w:pStyle w:val="step2"/>
        <w:ind w:left="288"/>
      </w:pPr>
    </w:p>
    <w:p w14:paraId="3DE0F330" w14:textId="77777777" w:rsidR="00C3619E" w:rsidRDefault="00C3619E" w:rsidP="00C3619E">
      <w:pPr>
        <w:pStyle w:val="step2"/>
        <w:ind w:left="288"/>
      </w:pPr>
    </w:p>
    <w:p w14:paraId="79DE4F6D" w14:textId="2A9434B4" w:rsidR="00935CA9" w:rsidRDefault="00C3619E" w:rsidP="002E3F55">
      <w:pPr>
        <w:pStyle w:val="step2"/>
      </w:pPr>
      <w:r>
        <w:t xml:space="preserve"> </w:t>
      </w:r>
      <w:r w:rsidR="002E3F55">
        <w:t xml:space="preserve">17. </w:t>
      </w:r>
      <w:r w:rsidR="00935CA9">
        <w:t>Provide proper name to your newly</w:t>
      </w:r>
      <w:ins w:id="198" w:author="Kathryn Gillett" w:date="2016-12-14T20:04:00Z">
        <w:r w:rsidR="003F7A34">
          <w:t>-</w:t>
        </w:r>
      </w:ins>
      <w:del w:id="199" w:author="Kathryn Gillett" w:date="2016-12-14T20:04:00Z">
        <w:r w:rsidR="00935CA9" w:rsidDel="003F7A34">
          <w:delText xml:space="preserve"> </w:delText>
        </w:r>
      </w:del>
      <w:r w:rsidR="00935CA9">
        <w:t xml:space="preserve">created </w:t>
      </w:r>
      <w:proofErr w:type="spellStart"/>
      <w:r w:rsidR="00935CA9">
        <w:t>SoftNAS</w:t>
      </w:r>
      <w:proofErr w:type="spellEnd"/>
      <w:r w:rsidR="00935CA9">
        <w:t xml:space="preserve"> instance and select it.</w:t>
      </w:r>
    </w:p>
    <w:p w14:paraId="609A0461" w14:textId="77777777" w:rsidR="00C3619E" w:rsidRDefault="00C3619E" w:rsidP="00CC4CAA">
      <w:pPr>
        <w:pStyle w:val="step2"/>
        <w:spacing w:line="240" w:lineRule="auto"/>
        <w:ind w:left="288"/>
      </w:pPr>
    </w:p>
    <w:p w14:paraId="0FA6D9C7" w14:textId="1C669240" w:rsidR="00935CA9" w:rsidRDefault="00935CA9" w:rsidP="002E3F55">
      <w:pPr>
        <w:pStyle w:val="step2"/>
      </w:pPr>
      <w:r w:rsidRPr="00C3619E">
        <w:t xml:space="preserve">At the bottom of </w:t>
      </w:r>
      <w:r w:rsidR="00966E34">
        <w:t xml:space="preserve">the </w:t>
      </w:r>
      <w:r w:rsidRPr="00C3619E">
        <w:t xml:space="preserve">instances list, you will find </w:t>
      </w:r>
      <w:r w:rsidR="00966E34">
        <w:t xml:space="preserve">a </w:t>
      </w:r>
      <w:r w:rsidRPr="00C3619E">
        <w:t xml:space="preserve">panel containing details of </w:t>
      </w:r>
      <w:r w:rsidR="00CC1AEA">
        <w:t xml:space="preserve">the </w:t>
      </w:r>
      <w:r w:rsidRPr="00C3619E">
        <w:t>selected instance.</w:t>
      </w:r>
    </w:p>
    <w:p w14:paraId="0EFD6749" w14:textId="77777777" w:rsidR="00C3619E" w:rsidRPr="00C3619E" w:rsidRDefault="00C3619E" w:rsidP="00C3619E">
      <w:pPr>
        <w:spacing w:after="0" w:line="240" w:lineRule="auto"/>
        <w:rPr>
          <w:rFonts w:ascii="Open Sans" w:eastAsia="Open Sans" w:hAnsi="Open Sans" w:cs="Open Sans"/>
          <w:color w:val="444444"/>
          <w:szCs w:val="24"/>
        </w:rPr>
      </w:pPr>
    </w:p>
    <w:p w14:paraId="2A7013A4" w14:textId="77777777" w:rsidR="00935CA9" w:rsidRDefault="00935CA9" w:rsidP="00C3619E">
      <w:pPr>
        <w:pStyle w:val="step2"/>
        <w:spacing w:line="240" w:lineRule="auto"/>
      </w:pPr>
      <w:r>
        <w:rPr>
          <w:noProof/>
        </w:rPr>
        <w:drawing>
          <wp:inline distT="0" distB="0" distL="0" distR="0" wp14:anchorId="3F8DCA6F" wp14:editId="3D9BE20F">
            <wp:extent cx="4124325" cy="2130461"/>
            <wp:effectExtent l="19050" t="19050" r="9525"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8943" cy="2138012"/>
                    </a:xfrm>
                    <a:prstGeom prst="rect">
                      <a:avLst/>
                    </a:prstGeom>
                    <a:ln>
                      <a:solidFill>
                        <a:schemeClr val="tx1"/>
                      </a:solidFill>
                    </a:ln>
                  </pic:spPr>
                </pic:pic>
              </a:graphicData>
            </a:graphic>
          </wp:inline>
        </w:drawing>
      </w:r>
    </w:p>
    <w:p w14:paraId="28AE564B" w14:textId="77777777" w:rsidR="00C3619E" w:rsidRDefault="00C3619E" w:rsidP="00C3619E">
      <w:pPr>
        <w:pStyle w:val="step2"/>
        <w:spacing w:line="240" w:lineRule="auto"/>
      </w:pPr>
    </w:p>
    <w:p w14:paraId="43313B4F" w14:textId="61066EE5" w:rsidR="00935CA9" w:rsidRDefault="002E3F55" w:rsidP="002E3F55">
      <w:pPr>
        <w:pStyle w:val="step2"/>
      </w:pPr>
      <w:r>
        <w:t xml:space="preserve">18. </w:t>
      </w:r>
      <w:r w:rsidR="00935CA9">
        <w:t xml:space="preserve">Select </w:t>
      </w:r>
      <w:r w:rsidR="00CC1AEA">
        <w:t xml:space="preserve">the </w:t>
      </w:r>
      <w:r w:rsidR="00935CA9" w:rsidRPr="00D96340">
        <w:rPr>
          <w:b/>
        </w:rPr>
        <w:t>Description</w:t>
      </w:r>
      <w:r w:rsidR="00935CA9">
        <w:t xml:space="preserve"> tab in </w:t>
      </w:r>
      <w:r w:rsidR="00CC1AEA">
        <w:t xml:space="preserve">the </w:t>
      </w:r>
      <w:r w:rsidR="00935CA9">
        <w:t>details panel.</w:t>
      </w:r>
    </w:p>
    <w:p w14:paraId="52BD2B27" w14:textId="77777777" w:rsidR="00C3619E" w:rsidRDefault="00C3619E" w:rsidP="00C3619E">
      <w:pPr>
        <w:pStyle w:val="step2"/>
        <w:spacing w:line="240" w:lineRule="auto"/>
        <w:ind w:left="288"/>
      </w:pPr>
    </w:p>
    <w:p w14:paraId="3E2D4EC2" w14:textId="77777777" w:rsidR="00935CA9" w:rsidRDefault="00935CA9" w:rsidP="00C3619E">
      <w:pPr>
        <w:pStyle w:val="step2"/>
        <w:spacing w:line="240" w:lineRule="auto"/>
      </w:pPr>
      <w:r>
        <w:rPr>
          <w:noProof/>
        </w:rPr>
        <w:drawing>
          <wp:inline distT="0" distB="0" distL="0" distR="0" wp14:anchorId="203C3C35" wp14:editId="41DE802A">
            <wp:extent cx="2524125" cy="1330379"/>
            <wp:effectExtent l="19050" t="19050" r="9525"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9809" cy="1338645"/>
                    </a:xfrm>
                    <a:prstGeom prst="rect">
                      <a:avLst/>
                    </a:prstGeom>
                    <a:ln>
                      <a:solidFill>
                        <a:schemeClr val="tx1"/>
                      </a:solidFill>
                    </a:ln>
                  </pic:spPr>
                </pic:pic>
              </a:graphicData>
            </a:graphic>
          </wp:inline>
        </w:drawing>
      </w:r>
    </w:p>
    <w:p w14:paraId="6B334F47" w14:textId="77777777" w:rsidR="00C3619E" w:rsidRDefault="00C3619E" w:rsidP="00C3619E">
      <w:pPr>
        <w:pStyle w:val="step2"/>
        <w:spacing w:line="240" w:lineRule="auto"/>
      </w:pPr>
    </w:p>
    <w:p w14:paraId="2A7538BA" w14:textId="148FAB42" w:rsidR="00935CA9" w:rsidRDefault="002E3F55" w:rsidP="002E3F55">
      <w:pPr>
        <w:pStyle w:val="step2"/>
      </w:pPr>
      <w:r>
        <w:t xml:space="preserve">19. </w:t>
      </w:r>
      <w:r w:rsidR="00935CA9">
        <w:t xml:space="preserve">Note </w:t>
      </w:r>
      <w:r w:rsidR="00BD4426">
        <w:t xml:space="preserve">the </w:t>
      </w:r>
      <w:r w:rsidR="00935CA9" w:rsidRPr="00D96340">
        <w:rPr>
          <w:b/>
        </w:rPr>
        <w:t>Public DNS</w:t>
      </w:r>
      <w:r w:rsidR="00935CA9">
        <w:t xml:space="preserve"> or </w:t>
      </w:r>
      <w:r w:rsidR="00935CA9" w:rsidRPr="00D96340">
        <w:rPr>
          <w:b/>
        </w:rPr>
        <w:t>Public IP</w:t>
      </w:r>
      <w:r w:rsidR="00935CA9">
        <w:t xml:space="preserve"> for </w:t>
      </w:r>
      <w:r w:rsidR="00BD4426">
        <w:t xml:space="preserve">the </w:t>
      </w:r>
      <w:r w:rsidR="00935CA9">
        <w:t>selected instance.</w:t>
      </w:r>
    </w:p>
    <w:p w14:paraId="6E0DFAA1" w14:textId="77777777" w:rsidR="00C3619E" w:rsidRDefault="00C3619E" w:rsidP="00C3619E">
      <w:pPr>
        <w:pStyle w:val="step2"/>
        <w:spacing w:line="240" w:lineRule="auto"/>
        <w:ind w:left="288"/>
      </w:pPr>
    </w:p>
    <w:p w14:paraId="2954E222" w14:textId="77777777" w:rsidR="00CD49AA" w:rsidRDefault="00935CA9" w:rsidP="00935CA9">
      <w:pPr>
        <w:pStyle w:val="step2"/>
        <w:spacing w:line="360" w:lineRule="auto"/>
      </w:pPr>
      <w:r>
        <w:rPr>
          <w:noProof/>
        </w:rPr>
        <w:drawing>
          <wp:inline distT="0" distB="0" distL="0" distR="0" wp14:anchorId="0FE7ACF8" wp14:editId="45E3542D">
            <wp:extent cx="5943600" cy="915670"/>
            <wp:effectExtent l="19050" t="19050" r="19050"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15670"/>
                    </a:xfrm>
                    <a:prstGeom prst="rect">
                      <a:avLst/>
                    </a:prstGeom>
                    <a:ln>
                      <a:solidFill>
                        <a:schemeClr val="tx1"/>
                      </a:solidFill>
                    </a:ln>
                  </pic:spPr>
                </pic:pic>
              </a:graphicData>
            </a:graphic>
          </wp:inline>
        </w:drawing>
      </w:r>
    </w:p>
    <w:p w14:paraId="3873FEB4" w14:textId="77777777" w:rsidR="00CD49AA" w:rsidRDefault="00CD49AA">
      <w:pPr>
        <w:rPr>
          <w:rFonts w:ascii="Open Sans" w:eastAsia="Open Sans" w:hAnsi="Open Sans" w:cs="Open Sans"/>
          <w:color w:val="444444"/>
          <w:szCs w:val="24"/>
        </w:rPr>
      </w:pPr>
      <w:r>
        <w:br w:type="page"/>
      </w:r>
    </w:p>
    <w:p w14:paraId="54FF1CC0" w14:textId="260573E6" w:rsidR="00935CA9" w:rsidRDefault="008C507C" w:rsidP="002E3F55">
      <w:pPr>
        <w:pStyle w:val="step2"/>
      </w:pPr>
      <w:r>
        <w:lastRenderedPageBreak/>
        <w:t xml:space="preserve"> </w:t>
      </w:r>
      <w:r w:rsidR="002E3F55">
        <w:t xml:space="preserve">20. </w:t>
      </w:r>
      <w:r w:rsidR="00935CA9">
        <w:t xml:space="preserve">Replace token </w:t>
      </w:r>
      <w:r w:rsidR="00935CA9" w:rsidRPr="002E3F55">
        <w:rPr>
          <w:b/>
          <w:bCs/>
        </w:rPr>
        <w:t>&lt;</w:t>
      </w:r>
      <w:proofErr w:type="spellStart"/>
      <w:r w:rsidR="00935CA9" w:rsidRPr="002E3F55">
        <w:rPr>
          <w:b/>
          <w:bCs/>
        </w:rPr>
        <w:t>Public_IP_or_Public_DNS</w:t>
      </w:r>
      <w:proofErr w:type="spellEnd"/>
      <w:r w:rsidR="00935CA9" w:rsidRPr="002E3F55">
        <w:rPr>
          <w:b/>
          <w:bCs/>
        </w:rPr>
        <w:t>&gt;</w:t>
      </w:r>
      <w:r w:rsidR="00935CA9">
        <w:rPr>
          <w:bCs/>
        </w:rPr>
        <w:t xml:space="preserve"> </w:t>
      </w:r>
      <w:r w:rsidR="00935CA9">
        <w:t xml:space="preserve">in URL </w:t>
      </w:r>
      <w:proofErr w:type="gramStart"/>
      <w:r w:rsidR="00935CA9" w:rsidRPr="002E3F55">
        <w:rPr>
          <w:b/>
          <w:bCs/>
        </w:rPr>
        <w:t>https:</w:t>
      </w:r>
      <w:proofErr w:type="gramEnd"/>
      <w:r w:rsidR="00935CA9" w:rsidRPr="002E3F55">
        <w:rPr>
          <w:b/>
          <w:bCs/>
        </w:rPr>
        <w:t>//&lt;Public_IP_or_Public_DNS&gt;</w:t>
      </w:r>
      <w:r w:rsidR="00935CA9">
        <w:rPr>
          <w:bCs/>
        </w:rPr>
        <w:t xml:space="preserve"> with </w:t>
      </w:r>
      <w:del w:id="200" w:author="Kathryn Gillett" w:date="2016-12-14T20:04:00Z">
        <w:r w:rsidDel="003F7A34">
          <w:rPr>
            <w:bCs/>
          </w:rPr>
          <w:delText xml:space="preserve">  </w:delText>
        </w:r>
      </w:del>
      <w:r w:rsidR="00BD4426">
        <w:rPr>
          <w:bCs/>
        </w:rPr>
        <w:t xml:space="preserve">a </w:t>
      </w:r>
      <w:r w:rsidR="00935CA9" w:rsidRPr="00D96340">
        <w:t>Public DNS</w:t>
      </w:r>
      <w:r w:rsidR="00935CA9">
        <w:t xml:space="preserve"> or </w:t>
      </w:r>
      <w:r w:rsidR="00BD4426">
        <w:t xml:space="preserve">a </w:t>
      </w:r>
      <w:r w:rsidR="00935CA9" w:rsidRPr="00D96340">
        <w:t>Public IP</w:t>
      </w:r>
      <w:r w:rsidR="00935CA9">
        <w:t xml:space="preserve"> and </w:t>
      </w:r>
      <w:r w:rsidR="00BD4426">
        <w:t xml:space="preserve">go to </w:t>
      </w:r>
      <w:r w:rsidR="00935CA9">
        <w:t xml:space="preserve">that URL in </w:t>
      </w:r>
      <w:r w:rsidR="00BD4426">
        <w:t xml:space="preserve">a </w:t>
      </w:r>
      <w:r w:rsidR="00935CA9">
        <w:t xml:space="preserve">browser. </w:t>
      </w:r>
    </w:p>
    <w:p w14:paraId="59FED807" w14:textId="77777777" w:rsidR="00BE5E02" w:rsidRDefault="00BE5E02" w:rsidP="00935CA9">
      <w:pPr>
        <w:pStyle w:val="step2"/>
      </w:pPr>
    </w:p>
    <w:p w14:paraId="20B25C10" w14:textId="3A3BFF71" w:rsidR="00935CA9" w:rsidRPr="00D96340" w:rsidRDefault="00935CA9" w:rsidP="00935CA9">
      <w:pPr>
        <w:pStyle w:val="step2"/>
      </w:pPr>
      <w:r w:rsidRPr="00FA47BA">
        <w:t>Generally, a privacy error warning due to a self-signed SSH certificate w</w:t>
      </w:r>
      <w:r>
        <w:t xml:space="preserve">ill pop up. </w:t>
      </w:r>
      <w:r w:rsidR="00BD4426">
        <w:t xml:space="preserve">Ignore </w:t>
      </w:r>
      <w:r>
        <w:t>this for now and continue browsing.</w:t>
      </w:r>
    </w:p>
    <w:p w14:paraId="75828B48" w14:textId="77777777" w:rsidR="00935CA9" w:rsidRDefault="00935CA9" w:rsidP="00935CA9">
      <w:pPr>
        <w:spacing w:after="0"/>
        <w:rPr>
          <w:rFonts w:ascii="Open Sans" w:eastAsia="Open Sans" w:hAnsi="Open Sans" w:cs="Open Sans"/>
          <w:color w:val="444444"/>
          <w:sz w:val="24"/>
          <w:szCs w:val="24"/>
        </w:rPr>
      </w:pPr>
    </w:p>
    <w:p w14:paraId="2C262F36" w14:textId="77777777" w:rsidR="00935CA9" w:rsidRPr="000454EE" w:rsidRDefault="00935CA9" w:rsidP="00935CA9">
      <w:pPr>
        <w:spacing w:after="0"/>
        <w:rPr>
          <w:rFonts w:ascii="Open Sans" w:eastAsia="Open Sans" w:hAnsi="Open Sans" w:cs="Open Sans"/>
          <w:color w:val="444444"/>
          <w:sz w:val="24"/>
          <w:szCs w:val="24"/>
        </w:rPr>
      </w:pPr>
      <w:r>
        <w:rPr>
          <w:noProof/>
        </w:rPr>
        <w:drawing>
          <wp:inline distT="0" distB="0" distL="0" distR="0" wp14:anchorId="3D211106" wp14:editId="3896E261">
            <wp:extent cx="4714875" cy="2397125"/>
            <wp:effectExtent l="19050" t="19050" r="28575" b="22225"/>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714875" cy="2397125"/>
                    </a:xfrm>
                    <a:prstGeom prst="rect">
                      <a:avLst/>
                    </a:prstGeom>
                    <a:noFill/>
                    <a:ln w="9525">
                      <a:solidFill>
                        <a:schemeClr val="tx1"/>
                      </a:solidFill>
                      <a:miter lim="800000"/>
                      <a:headEnd/>
                      <a:tailEnd/>
                    </a:ln>
                  </pic:spPr>
                </pic:pic>
              </a:graphicData>
            </a:graphic>
          </wp:inline>
        </w:drawing>
      </w:r>
    </w:p>
    <w:p w14:paraId="4FEDED61" w14:textId="77777777" w:rsidR="008C507C" w:rsidRDefault="008C507C" w:rsidP="008C507C">
      <w:pPr>
        <w:spacing w:after="0"/>
        <w:jc w:val="both"/>
        <w:rPr>
          <w:rFonts w:ascii="Open Sans" w:eastAsia="Open Sans" w:hAnsi="Open Sans" w:cs="Open Sans"/>
          <w:b/>
          <w:color w:val="444444"/>
          <w:szCs w:val="24"/>
        </w:rPr>
      </w:pPr>
    </w:p>
    <w:p w14:paraId="75B87601" w14:textId="1068ADF9" w:rsidR="00C33D79" w:rsidRDefault="002E3F55" w:rsidP="009B7ACA">
      <w:pPr>
        <w:pStyle w:val="step3"/>
        <w:numPr>
          <w:ilvl w:val="0"/>
          <w:numId w:val="0"/>
        </w:numPr>
        <w:ind w:left="288" w:hanging="288"/>
      </w:pPr>
      <w:r>
        <w:t xml:space="preserve">21. </w:t>
      </w:r>
      <w:r w:rsidR="008C507C">
        <w:t>Log</w:t>
      </w:r>
      <w:r w:rsidR="00BD4426">
        <w:t xml:space="preserve"> </w:t>
      </w:r>
      <w:r w:rsidR="008C507C">
        <w:t xml:space="preserve">in to </w:t>
      </w:r>
      <w:proofErr w:type="spellStart"/>
      <w:r w:rsidR="008C507C">
        <w:t>SoftNAS</w:t>
      </w:r>
      <w:proofErr w:type="spellEnd"/>
      <w:r w:rsidR="008C507C">
        <w:t xml:space="preserve"> using the </w:t>
      </w:r>
      <w:r w:rsidR="00C33D79">
        <w:t xml:space="preserve">following </w:t>
      </w:r>
      <w:r w:rsidR="008C507C">
        <w:t xml:space="preserve">credentials. </w:t>
      </w:r>
    </w:p>
    <w:p w14:paraId="4094076A" w14:textId="77777777" w:rsidR="00C33D79" w:rsidRDefault="00C33D79" w:rsidP="000D3F59">
      <w:pPr>
        <w:pStyle w:val="step3"/>
        <w:numPr>
          <w:ilvl w:val="0"/>
          <w:numId w:val="18"/>
        </w:numPr>
      </w:pPr>
      <w:r>
        <w:t xml:space="preserve">Username: </w:t>
      </w:r>
      <w:proofErr w:type="spellStart"/>
      <w:r>
        <w:t>softnas</w:t>
      </w:r>
      <w:proofErr w:type="spellEnd"/>
    </w:p>
    <w:p w14:paraId="09ED3B83" w14:textId="77777777" w:rsidR="00B449F3" w:rsidRDefault="00C33D79" w:rsidP="000D3F59">
      <w:pPr>
        <w:pStyle w:val="step3"/>
        <w:numPr>
          <w:ilvl w:val="0"/>
          <w:numId w:val="18"/>
        </w:numPr>
      </w:pPr>
      <w:r>
        <w:t>Password: Instance ID of EC2 instance.</w:t>
      </w:r>
    </w:p>
    <w:p w14:paraId="6D10C76F" w14:textId="77777777" w:rsidR="00C33D79" w:rsidRPr="00C33D79" w:rsidRDefault="00C33D79" w:rsidP="00C33D79">
      <w:pPr>
        <w:pStyle w:val="step3"/>
        <w:numPr>
          <w:ilvl w:val="0"/>
          <w:numId w:val="0"/>
        </w:numPr>
        <w:ind w:left="1008"/>
      </w:pPr>
    </w:p>
    <w:p w14:paraId="37BFEC07" w14:textId="77777777" w:rsidR="00B449F3" w:rsidRPr="0035315F" w:rsidRDefault="00B449F3" w:rsidP="0035315F">
      <w:pPr>
        <w:spacing w:after="0"/>
        <w:jc w:val="both"/>
        <w:rPr>
          <w:rFonts w:ascii="Open Sans" w:eastAsia="Open Sans" w:hAnsi="Open Sans" w:cs="Open Sans"/>
          <w:color w:val="444444"/>
          <w:szCs w:val="24"/>
        </w:rPr>
      </w:pPr>
      <w:r>
        <w:rPr>
          <w:noProof/>
        </w:rPr>
        <w:drawing>
          <wp:inline distT="0" distB="0" distL="0" distR="0" wp14:anchorId="0F777CDB" wp14:editId="75FD9A53">
            <wp:extent cx="5943600" cy="2707640"/>
            <wp:effectExtent l="19050" t="19050" r="1905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07640"/>
                    </a:xfrm>
                    <a:prstGeom prst="rect">
                      <a:avLst/>
                    </a:prstGeom>
                    <a:ln>
                      <a:solidFill>
                        <a:schemeClr val="tx1"/>
                      </a:solidFill>
                    </a:ln>
                  </pic:spPr>
                </pic:pic>
              </a:graphicData>
            </a:graphic>
          </wp:inline>
        </w:drawing>
      </w:r>
    </w:p>
    <w:p w14:paraId="58CEA860" w14:textId="77777777" w:rsidR="00B449F3" w:rsidRPr="004D34EA" w:rsidRDefault="004D34EA" w:rsidP="004D34EA">
      <w:pPr>
        <w:rPr>
          <w:rFonts w:ascii="Open Sans" w:eastAsia="Open Sans" w:hAnsi="Open Sans" w:cs="Open Sans"/>
          <w:color w:val="444444"/>
          <w:szCs w:val="24"/>
        </w:rPr>
      </w:pPr>
      <w:r>
        <w:rPr>
          <w:rFonts w:ascii="Open Sans" w:eastAsia="Open Sans" w:hAnsi="Open Sans" w:cs="Open Sans"/>
          <w:color w:val="444444"/>
          <w:szCs w:val="24"/>
        </w:rPr>
        <w:br w:type="page"/>
      </w:r>
    </w:p>
    <w:p w14:paraId="0B1E50EE" w14:textId="5EC1BD39" w:rsidR="00B449F3" w:rsidRDefault="00B449F3" w:rsidP="009B7ACA">
      <w:pPr>
        <w:pStyle w:val="step2"/>
      </w:pPr>
      <w:r>
        <w:lastRenderedPageBreak/>
        <w:t xml:space="preserve"> </w:t>
      </w:r>
      <w:r w:rsidR="009B7ACA">
        <w:t xml:space="preserve">22. </w:t>
      </w:r>
      <w:r w:rsidR="00C33D79">
        <w:t>Click</w:t>
      </w:r>
      <w:r>
        <w:t xml:space="preserve"> </w:t>
      </w:r>
      <w:r w:rsidR="00BD4426">
        <w:t xml:space="preserve">on the </w:t>
      </w:r>
      <w:r w:rsidRPr="00B449F3">
        <w:rPr>
          <w:b/>
        </w:rPr>
        <w:t>Disk Devices</w:t>
      </w:r>
      <w:r>
        <w:t xml:space="preserve"> </w:t>
      </w:r>
      <w:r w:rsidR="00C33D79">
        <w:t>menu</w:t>
      </w:r>
      <w:r>
        <w:t xml:space="preserve"> listed under </w:t>
      </w:r>
      <w:r w:rsidRPr="009B7ACA">
        <w:rPr>
          <w:b/>
        </w:rPr>
        <w:t>Storage</w:t>
      </w:r>
      <w:r>
        <w:t xml:space="preserve"> </w:t>
      </w:r>
      <w:r w:rsidR="009B7ACA">
        <w:t xml:space="preserve">group </w:t>
      </w:r>
      <w:r>
        <w:t>on the left navigation panel.</w:t>
      </w:r>
    </w:p>
    <w:p w14:paraId="25137D13" w14:textId="77777777" w:rsidR="00B449F3" w:rsidRDefault="00B449F3" w:rsidP="00B449F3">
      <w:pPr>
        <w:pStyle w:val="ListParagraph"/>
        <w:spacing w:after="0"/>
        <w:ind w:left="288"/>
        <w:jc w:val="both"/>
        <w:rPr>
          <w:rFonts w:ascii="Open Sans" w:eastAsia="Open Sans" w:hAnsi="Open Sans" w:cs="Open Sans"/>
          <w:color w:val="444444"/>
          <w:szCs w:val="24"/>
        </w:rPr>
      </w:pPr>
    </w:p>
    <w:p w14:paraId="77B207BC" w14:textId="77777777" w:rsidR="00B449F3" w:rsidRPr="009B7ACA" w:rsidRDefault="004D34EA" w:rsidP="009B7ACA">
      <w:pPr>
        <w:spacing w:after="0"/>
        <w:jc w:val="both"/>
        <w:rPr>
          <w:rFonts w:ascii="Open Sans" w:eastAsia="Open Sans" w:hAnsi="Open Sans" w:cs="Open Sans"/>
          <w:color w:val="444444"/>
          <w:szCs w:val="24"/>
        </w:rPr>
      </w:pPr>
      <w:r>
        <w:rPr>
          <w:noProof/>
        </w:rPr>
        <w:drawing>
          <wp:inline distT="0" distB="0" distL="0" distR="0" wp14:anchorId="1D1647E8" wp14:editId="7AD15C87">
            <wp:extent cx="5943600" cy="18288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solidFill>
                        <a:schemeClr val="tx1"/>
                      </a:solidFill>
                    </a:ln>
                  </pic:spPr>
                </pic:pic>
              </a:graphicData>
            </a:graphic>
          </wp:inline>
        </w:drawing>
      </w:r>
    </w:p>
    <w:p w14:paraId="03DF9C3B" w14:textId="77777777" w:rsidR="004D34EA" w:rsidRDefault="004D34EA" w:rsidP="00B449F3">
      <w:pPr>
        <w:pStyle w:val="ListParagraph"/>
        <w:spacing w:after="0"/>
        <w:ind w:left="288"/>
        <w:jc w:val="both"/>
        <w:rPr>
          <w:rFonts w:ascii="Open Sans" w:eastAsia="Open Sans" w:hAnsi="Open Sans" w:cs="Open Sans"/>
          <w:color w:val="444444"/>
          <w:szCs w:val="24"/>
        </w:rPr>
      </w:pPr>
    </w:p>
    <w:p w14:paraId="34792A53" w14:textId="179B1EDA" w:rsidR="004D34EA" w:rsidRDefault="009B7ACA" w:rsidP="009B7ACA">
      <w:pPr>
        <w:pStyle w:val="step2"/>
      </w:pPr>
      <w:r>
        <w:t xml:space="preserve">23. </w:t>
      </w:r>
      <w:r w:rsidR="00C33D79">
        <w:t>Click</w:t>
      </w:r>
      <w:r w:rsidR="00BD4426">
        <w:t xml:space="preserve"> on the</w:t>
      </w:r>
      <w:r w:rsidR="00C33D79">
        <w:t xml:space="preserve"> </w:t>
      </w:r>
      <w:r w:rsidR="004D34EA" w:rsidRPr="004D34EA">
        <w:rPr>
          <w:b/>
        </w:rPr>
        <w:t>Add Device</w:t>
      </w:r>
      <w:r w:rsidR="00C33D79">
        <w:rPr>
          <w:b/>
        </w:rPr>
        <w:t xml:space="preserve"> </w:t>
      </w:r>
      <w:r w:rsidR="00C33D79">
        <w:t>button</w:t>
      </w:r>
      <w:r w:rsidR="004D34EA">
        <w:t>.</w:t>
      </w:r>
    </w:p>
    <w:p w14:paraId="2759700C" w14:textId="77777777" w:rsidR="004D34EA" w:rsidRDefault="004D34EA" w:rsidP="004D34EA">
      <w:pPr>
        <w:pStyle w:val="ListParagraph"/>
        <w:spacing w:after="0"/>
        <w:ind w:left="288"/>
        <w:jc w:val="both"/>
        <w:rPr>
          <w:rFonts w:ascii="Open Sans" w:eastAsia="Open Sans" w:hAnsi="Open Sans" w:cs="Open Sans"/>
          <w:color w:val="444444"/>
          <w:szCs w:val="24"/>
        </w:rPr>
      </w:pPr>
    </w:p>
    <w:p w14:paraId="2D2C312F" w14:textId="77777777" w:rsidR="004D34EA" w:rsidRPr="009B7ACA" w:rsidRDefault="004D34EA" w:rsidP="009B7ACA">
      <w:pPr>
        <w:spacing w:after="0"/>
        <w:jc w:val="both"/>
        <w:rPr>
          <w:rFonts w:ascii="Open Sans" w:eastAsia="Open Sans" w:hAnsi="Open Sans" w:cs="Open Sans"/>
          <w:color w:val="444444"/>
          <w:szCs w:val="24"/>
        </w:rPr>
      </w:pPr>
      <w:r>
        <w:rPr>
          <w:noProof/>
        </w:rPr>
        <w:drawing>
          <wp:inline distT="0" distB="0" distL="0" distR="0" wp14:anchorId="4CD7B1A9" wp14:editId="09C77BBC">
            <wp:extent cx="5934075" cy="22574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solidFill>
                        <a:schemeClr val="tx1"/>
                      </a:solidFill>
                    </a:ln>
                  </pic:spPr>
                </pic:pic>
              </a:graphicData>
            </a:graphic>
          </wp:inline>
        </w:drawing>
      </w:r>
    </w:p>
    <w:p w14:paraId="1367B417" w14:textId="77777777" w:rsidR="0091170B" w:rsidRPr="004D34EA" w:rsidRDefault="004D34EA" w:rsidP="004D34EA">
      <w:pPr>
        <w:rPr>
          <w:rFonts w:ascii="Open Sans" w:eastAsia="Open Sans" w:hAnsi="Open Sans" w:cs="Open Sans"/>
          <w:color w:val="444444"/>
          <w:szCs w:val="24"/>
        </w:rPr>
      </w:pPr>
      <w:r>
        <w:rPr>
          <w:rFonts w:ascii="Open Sans" w:eastAsia="Open Sans" w:hAnsi="Open Sans" w:cs="Open Sans"/>
          <w:color w:val="444444"/>
          <w:szCs w:val="24"/>
        </w:rPr>
        <w:br w:type="page"/>
      </w:r>
    </w:p>
    <w:p w14:paraId="0C748BEF" w14:textId="77777777" w:rsidR="004D34EA" w:rsidRDefault="004D34EA" w:rsidP="009B7ACA">
      <w:pPr>
        <w:pStyle w:val="step2"/>
      </w:pPr>
      <w:r>
        <w:lastRenderedPageBreak/>
        <w:t xml:space="preserve"> </w:t>
      </w:r>
      <w:r w:rsidR="009B7ACA">
        <w:t xml:space="preserve">24. </w:t>
      </w:r>
      <w:r>
        <w:t xml:space="preserve">Select </w:t>
      </w:r>
      <w:r w:rsidRPr="009B7ACA">
        <w:rPr>
          <w:b/>
        </w:rPr>
        <w:t>Amazon Web Services S3</w:t>
      </w:r>
      <w:r w:rsidR="00C33D79">
        <w:t xml:space="preserve"> as</w:t>
      </w:r>
      <w:r w:rsidR="00C33D79" w:rsidRPr="00C33D79">
        <w:t xml:space="preserve"> </w:t>
      </w:r>
      <w:r w:rsidR="00C33D79" w:rsidRPr="009B7ACA">
        <w:rPr>
          <w:b/>
        </w:rPr>
        <w:t>Cloud Disk Extender</w:t>
      </w:r>
      <w:r>
        <w:t>.</w:t>
      </w:r>
    </w:p>
    <w:p w14:paraId="6E28FE6D" w14:textId="77777777" w:rsidR="004D34EA" w:rsidRDefault="004D34EA" w:rsidP="004D34EA">
      <w:pPr>
        <w:pStyle w:val="ListParagraph"/>
        <w:spacing w:after="0"/>
        <w:ind w:left="288"/>
        <w:jc w:val="both"/>
        <w:rPr>
          <w:rFonts w:ascii="Open Sans" w:eastAsia="Open Sans" w:hAnsi="Open Sans" w:cs="Open Sans"/>
          <w:color w:val="444444"/>
          <w:szCs w:val="24"/>
        </w:rPr>
      </w:pPr>
    </w:p>
    <w:p w14:paraId="35B59B0D" w14:textId="77777777" w:rsidR="00C33D79" w:rsidRPr="00A93146" w:rsidRDefault="004D34EA" w:rsidP="00A93146">
      <w:pPr>
        <w:spacing w:after="0"/>
        <w:jc w:val="both"/>
        <w:rPr>
          <w:rFonts w:ascii="Open Sans" w:eastAsia="Open Sans" w:hAnsi="Open Sans" w:cs="Open Sans"/>
          <w:color w:val="444444"/>
          <w:szCs w:val="24"/>
        </w:rPr>
      </w:pPr>
      <w:r>
        <w:rPr>
          <w:noProof/>
        </w:rPr>
        <w:drawing>
          <wp:inline distT="0" distB="0" distL="0" distR="0" wp14:anchorId="44E29EE2" wp14:editId="44F617CC">
            <wp:extent cx="3571875" cy="2625963"/>
            <wp:effectExtent l="19050" t="19050" r="952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6519" cy="2636729"/>
                    </a:xfrm>
                    <a:prstGeom prst="rect">
                      <a:avLst/>
                    </a:prstGeom>
                    <a:noFill/>
                    <a:ln>
                      <a:solidFill>
                        <a:schemeClr val="tx1"/>
                      </a:solidFill>
                    </a:ln>
                  </pic:spPr>
                </pic:pic>
              </a:graphicData>
            </a:graphic>
          </wp:inline>
        </w:drawing>
      </w:r>
    </w:p>
    <w:p w14:paraId="130A1A84" w14:textId="77777777" w:rsidR="009B7ACA" w:rsidRDefault="009B7ACA" w:rsidP="009B7ACA">
      <w:pPr>
        <w:pStyle w:val="ListParagraph"/>
        <w:spacing w:after="0"/>
        <w:ind w:left="288"/>
        <w:jc w:val="both"/>
        <w:rPr>
          <w:rFonts w:ascii="Open Sans" w:eastAsia="Open Sans" w:hAnsi="Open Sans" w:cs="Open Sans"/>
          <w:color w:val="444444"/>
          <w:szCs w:val="24"/>
        </w:rPr>
      </w:pPr>
    </w:p>
    <w:p w14:paraId="05A7F6CC" w14:textId="77777777" w:rsidR="004D34EA" w:rsidRDefault="009B7ACA" w:rsidP="009B7ACA">
      <w:pPr>
        <w:pStyle w:val="step2"/>
      </w:pPr>
      <w:r>
        <w:t xml:space="preserve">25. </w:t>
      </w:r>
      <w:r w:rsidR="004D34EA">
        <w:t xml:space="preserve">Click on </w:t>
      </w:r>
      <w:r w:rsidR="004D34EA" w:rsidRPr="00C33D79">
        <w:rPr>
          <w:b/>
        </w:rPr>
        <w:t>Next</w:t>
      </w:r>
      <w:r w:rsidR="004D34EA">
        <w:t xml:space="preserve"> and enter the following details:</w:t>
      </w:r>
    </w:p>
    <w:p w14:paraId="17B3B678" w14:textId="77777777" w:rsidR="004D34EA" w:rsidRDefault="004D34EA" w:rsidP="004D34EA">
      <w:pPr>
        <w:pStyle w:val="ListParagraph"/>
        <w:spacing w:after="0"/>
        <w:ind w:left="288"/>
        <w:jc w:val="both"/>
        <w:rPr>
          <w:rFonts w:ascii="Open Sans" w:eastAsia="Open Sans" w:hAnsi="Open Sans" w:cs="Open Sans"/>
          <w:color w:val="444444"/>
          <w:szCs w:val="24"/>
        </w:rPr>
      </w:pPr>
    </w:p>
    <w:p w14:paraId="646BE292" w14:textId="77777777" w:rsidR="004D34EA" w:rsidRPr="00A93146" w:rsidRDefault="004D34EA" w:rsidP="00A93146">
      <w:pPr>
        <w:spacing w:after="0"/>
        <w:jc w:val="both"/>
        <w:rPr>
          <w:rFonts w:ascii="Open Sans" w:eastAsia="Open Sans" w:hAnsi="Open Sans" w:cs="Open Sans"/>
          <w:color w:val="444444"/>
          <w:szCs w:val="24"/>
        </w:rPr>
      </w:pPr>
      <w:r>
        <w:rPr>
          <w:noProof/>
        </w:rPr>
        <w:drawing>
          <wp:inline distT="0" distB="0" distL="0" distR="0" wp14:anchorId="2FFBC2D4" wp14:editId="686E110F">
            <wp:extent cx="4296295" cy="409575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1654" cy="4100859"/>
                    </a:xfrm>
                    <a:prstGeom prst="rect">
                      <a:avLst/>
                    </a:prstGeom>
                    <a:ln>
                      <a:solidFill>
                        <a:schemeClr val="tx1"/>
                      </a:solidFill>
                    </a:ln>
                  </pic:spPr>
                </pic:pic>
              </a:graphicData>
            </a:graphic>
          </wp:inline>
        </w:drawing>
      </w:r>
    </w:p>
    <w:p w14:paraId="19DFF819" w14:textId="77777777" w:rsidR="00B000C7" w:rsidRDefault="00B000C7" w:rsidP="004D34EA">
      <w:pPr>
        <w:pStyle w:val="ListParagraph"/>
        <w:spacing w:after="0"/>
        <w:ind w:left="288"/>
        <w:jc w:val="both"/>
        <w:rPr>
          <w:rFonts w:ascii="Open Sans" w:eastAsia="Open Sans" w:hAnsi="Open Sans" w:cs="Open Sans"/>
          <w:color w:val="444444"/>
          <w:szCs w:val="24"/>
        </w:rPr>
      </w:pPr>
    </w:p>
    <w:p w14:paraId="403D90A1" w14:textId="03E28354" w:rsidR="004D34EA" w:rsidRDefault="004D34EA" w:rsidP="000D3F59">
      <w:pPr>
        <w:pStyle w:val="ListParagraph"/>
        <w:numPr>
          <w:ilvl w:val="0"/>
          <w:numId w:val="15"/>
        </w:numPr>
        <w:spacing w:after="0"/>
        <w:jc w:val="both"/>
        <w:rPr>
          <w:rFonts w:ascii="Open Sans" w:eastAsia="Open Sans" w:hAnsi="Open Sans" w:cs="Open Sans"/>
          <w:color w:val="444444"/>
          <w:szCs w:val="24"/>
        </w:rPr>
      </w:pPr>
      <w:r w:rsidRPr="00E302CD">
        <w:rPr>
          <w:rFonts w:ascii="Open Sans" w:eastAsia="Open Sans" w:hAnsi="Open Sans" w:cs="Open Sans"/>
          <w:b/>
          <w:color w:val="444444"/>
          <w:szCs w:val="24"/>
        </w:rPr>
        <w:t>AWS Access Key ID:</w:t>
      </w:r>
      <w:r>
        <w:rPr>
          <w:rFonts w:ascii="Open Sans" w:eastAsia="Open Sans" w:hAnsi="Open Sans" w:cs="Open Sans"/>
          <w:color w:val="444444"/>
          <w:szCs w:val="24"/>
        </w:rPr>
        <w:t xml:space="preserve"> Enter the Access Key that you </w:t>
      </w:r>
      <w:r w:rsidR="00034510">
        <w:rPr>
          <w:rFonts w:ascii="Open Sans" w:eastAsia="Open Sans" w:hAnsi="Open Sans" w:cs="Open Sans"/>
          <w:color w:val="444444"/>
          <w:szCs w:val="24"/>
        </w:rPr>
        <w:t>got</w:t>
      </w:r>
      <w:r w:rsidR="00E302CD">
        <w:rPr>
          <w:rFonts w:ascii="Open Sans" w:eastAsia="Open Sans" w:hAnsi="Open Sans" w:cs="Open Sans"/>
          <w:color w:val="444444"/>
          <w:szCs w:val="24"/>
        </w:rPr>
        <w:t xml:space="preserve"> during </w:t>
      </w:r>
      <w:r w:rsidR="00966E34">
        <w:rPr>
          <w:rFonts w:ascii="Open Sans" w:eastAsia="Open Sans" w:hAnsi="Open Sans" w:cs="Open Sans"/>
          <w:color w:val="444444"/>
          <w:szCs w:val="24"/>
        </w:rPr>
        <w:t xml:space="preserve">the </w:t>
      </w:r>
      <w:r w:rsidR="00E302CD">
        <w:rPr>
          <w:rFonts w:ascii="Open Sans" w:eastAsia="Open Sans" w:hAnsi="Open Sans" w:cs="Open Sans"/>
          <w:color w:val="444444"/>
          <w:szCs w:val="24"/>
        </w:rPr>
        <w:t>IAM User creation S</w:t>
      </w:r>
      <w:r>
        <w:rPr>
          <w:rFonts w:ascii="Open Sans" w:eastAsia="Open Sans" w:hAnsi="Open Sans" w:cs="Open Sans"/>
          <w:color w:val="444444"/>
          <w:szCs w:val="24"/>
        </w:rPr>
        <w:t>tep</w:t>
      </w:r>
      <w:r w:rsidR="00E302CD">
        <w:rPr>
          <w:rFonts w:ascii="Open Sans" w:eastAsia="Open Sans" w:hAnsi="Open Sans" w:cs="Open Sans"/>
          <w:color w:val="444444"/>
          <w:szCs w:val="24"/>
        </w:rPr>
        <w:t xml:space="preserve"> 1.2 from</w:t>
      </w:r>
      <w:r w:rsidR="00BD4426">
        <w:rPr>
          <w:rFonts w:ascii="Open Sans" w:eastAsia="Open Sans" w:hAnsi="Open Sans" w:cs="Open Sans"/>
          <w:color w:val="444444"/>
          <w:szCs w:val="24"/>
        </w:rPr>
        <w:t xml:space="preserve"> the</w:t>
      </w:r>
      <w:r>
        <w:rPr>
          <w:rFonts w:ascii="Open Sans" w:eastAsia="Open Sans" w:hAnsi="Open Sans" w:cs="Open Sans"/>
          <w:color w:val="444444"/>
          <w:szCs w:val="24"/>
        </w:rPr>
        <w:t xml:space="preserve"> </w:t>
      </w:r>
      <w:r w:rsidR="00966E34">
        <w:rPr>
          <w:rFonts w:ascii="Open Sans" w:eastAsia="Open Sans" w:hAnsi="Open Sans" w:cs="Open Sans"/>
          <w:color w:val="444444"/>
          <w:szCs w:val="24"/>
        </w:rPr>
        <w:t>P</w:t>
      </w:r>
      <w:r>
        <w:rPr>
          <w:rFonts w:ascii="Open Sans" w:eastAsia="Open Sans" w:hAnsi="Open Sans" w:cs="Open Sans"/>
          <w:color w:val="444444"/>
          <w:szCs w:val="24"/>
        </w:rPr>
        <w:t>rerequisites document.</w:t>
      </w:r>
    </w:p>
    <w:p w14:paraId="14E23726" w14:textId="3983198A" w:rsidR="00E302CD" w:rsidRDefault="00E302CD" w:rsidP="000D3F59">
      <w:pPr>
        <w:pStyle w:val="ListParagraph"/>
        <w:numPr>
          <w:ilvl w:val="0"/>
          <w:numId w:val="15"/>
        </w:numPr>
        <w:spacing w:after="0"/>
        <w:jc w:val="both"/>
        <w:rPr>
          <w:rFonts w:ascii="Open Sans" w:eastAsia="Open Sans" w:hAnsi="Open Sans" w:cs="Open Sans"/>
          <w:color w:val="444444"/>
          <w:szCs w:val="24"/>
        </w:rPr>
      </w:pPr>
      <w:r w:rsidRPr="00E302CD">
        <w:rPr>
          <w:rFonts w:ascii="Open Sans" w:eastAsia="Open Sans" w:hAnsi="Open Sans" w:cs="Open Sans"/>
          <w:b/>
          <w:color w:val="444444"/>
          <w:szCs w:val="24"/>
        </w:rPr>
        <w:t>Secret Access Key:</w:t>
      </w:r>
      <w:r>
        <w:rPr>
          <w:rFonts w:ascii="Open Sans" w:eastAsia="Open Sans" w:hAnsi="Open Sans" w:cs="Open Sans"/>
          <w:color w:val="444444"/>
          <w:szCs w:val="24"/>
        </w:rPr>
        <w:t xml:space="preserve"> Enter the Secret Access Key that you </w:t>
      </w:r>
      <w:r w:rsidR="00034510">
        <w:rPr>
          <w:rFonts w:ascii="Open Sans" w:eastAsia="Open Sans" w:hAnsi="Open Sans" w:cs="Open Sans"/>
          <w:color w:val="444444"/>
          <w:szCs w:val="24"/>
        </w:rPr>
        <w:t>got</w:t>
      </w:r>
      <w:r>
        <w:rPr>
          <w:rFonts w:ascii="Open Sans" w:eastAsia="Open Sans" w:hAnsi="Open Sans" w:cs="Open Sans"/>
          <w:color w:val="444444"/>
          <w:szCs w:val="24"/>
        </w:rPr>
        <w:t xml:space="preserve"> during </w:t>
      </w:r>
      <w:r w:rsidR="00966E34">
        <w:rPr>
          <w:rFonts w:ascii="Open Sans" w:eastAsia="Open Sans" w:hAnsi="Open Sans" w:cs="Open Sans"/>
          <w:color w:val="444444"/>
          <w:szCs w:val="24"/>
        </w:rPr>
        <w:t xml:space="preserve">the </w:t>
      </w:r>
      <w:r>
        <w:rPr>
          <w:rFonts w:ascii="Open Sans" w:eastAsia="Open Sans" w:hAnsi="Open Sans" w:cs="Open Sans"/>
          <w:color w:val="444444"/>
          <w:szCs w:val="24"/>
        </w:rPr>
        <w:t xml:space="preserve">IAM User creation Step 1.2 from </w:t>
      </w:r>
      <w:r w:rsidR="00BD4426">
        <w:rPr>
          <w:rFonts w:ascii="Open Sans" w:eastAsia="Open Sans" w:hAnsi="Open Sans" w:cs="Open Sans"/>
          <w:color w:val="444444"/>
          <w:szCs w:val="24"/>
        </w:rPr>
        <w:t xml:space="preserve">the </w:t>
      </w:r>
      <w:r w:rsidR="00034510">
        <w:rPr>
          <w:rFonts w:ascii="Open Sans" w:eastAsia="Open Sans" w:hAnsi="Open Sans" w:cs="Open Sans"/>
          <w:color w:val="444444"/>
          <w:szCs w:val="24"/>
        </w:rPr>
        <w:t>P</w:t>
      </w:r>
      <w:r>
        <w:rPr>
          <w:rFonts w:ascii="Open Sans" w:eastAsia="Open Sans" w:hAnsi="Open Sans" w:cs="Open Sans"/>
          <w:color w:val="444444"/>
          <w:szCs w:val="24"/>
        </w:rPr>
        <w:t>rerequisites document.</w:t>
      </w:r>
    </w:p>
    <w:p w14:paraId="456A6B4B" w14:textId="77777777" w:rsidR="00E302CD" w:rsidRDefault="00E302CD" w:rsidP="000D3F59">
      <w:pPr>
        <w:pStyle w:val="ListParagraph"/>
        <w:numPr>
          <w:ilvl w:val="0"/>
          <w:numId w:val="15"/>
        </w:numPr>
        <w:spacing w:after="0"/>
        <w:jc w:val="both"/>
        <w:rPr>
          <w:rFonts w:ascii="Open Sans" w:eastAsia="Open Sans" w:hAnsi="Open Sans" w:cs="Open Sans"/>
          <w:color w:val="444444"/>
          <w:szCs w:val="24"/>
        </w:rPr>
      </w:pPr>
      <w:r>
        <w:rPr>
          <w:rFonts w:ascii="Open Sans" w:eastAsia="Open Sans" w:hAnsi="Open Sans" w:cs="Open Sans"/>
          <w:b/>
          <w:color w:val="444444"/>
          <w:szCs w:val="24"/>
        </w:rPr>
        <w:t>Region:</w:t>
      </w:r>
      <w:r>
        <w:rPr>
          <w:rFonts w:ascii="Open Sans" w:eastAsia="Open Sans" w:hAnsi="Open Sans" w:cs="Open Sans"/>
          <w:color w:val="444444"/>
          <w:szCs w:val="24"/>
        </w:rPr>
        <w:t xml:space="preserve"> Select as AWS/Oregon.</w:t>
      </w:r>
    </w:p>
    <w:p w14:paraId="1EA308D2" w14:textId="647858A8" w:rsidR="00E302CD" w:rsidRDefault="00E302CD" w:rsidP="000D3F59">
      <w:pPr>
        <w:pStyle w:val="ListParagraph"/>
        <w:numPr>
          <w:ilvl w:val="0"/>
          <w:numId w:val="15"/>
        </w:numPr>
        <w:spacing w:after="0"/>
        <w:jc w:val="both"/>
        <w:rPr>
          <w:rFonts w:ascii="Open Sans" w:eastAsia="Open Sans" w:hAnsi="Open Sans" w:cs="Open Sans"/>
          <w:color w:val="444444"/>
          <w:szCs w:val="24"/>
        </w:rPr>
      </w:pPr>
      <w:r>
        <w:rPr>
          <w:rFonts w:ascii="Open Sans" w:eastAsia="Open Sans" w:hAnsi="Open Sans" w:cs="Open Sans"/>
          <w:b/>
          <w:color w:val="444444"/>
          <w:szCs w:val="24"/>
        </w:rPr>
        <w:t xml:space="preserve">Bucket </w:t>
      </w:r>
      <w:proofErr w:type="spellStart"/>
      <w:r>
        <w:rPr>
          <w:rFonts w:ascii="Open Sans" w:eastAsia="Open Sans" w:hAnsi="Open Sans" w:cs="Open Sans"/>
          <w:b/>
          <w:color w:val="444444"/>
          <w:szCs w:val="24"/>
        </w:rPr>
        <w:t>Basename</w:t>
      </w:r>
      <w:proofErr w:type="spellEnd"/>
      <w:r>
        <w:rPr>
          <w:rFonts w:ascii="Open Sans" w:eastAsia="Open Sans" w:hAnsi="Open Sans" w:cs="Open Sans"/>
          <w:b/>
          <w:color w:val="444444"/>
          <w:szCs w:val="24"/>
        </w:rPr>
        <w:t>:</w:t>
      </w:r>
      <w:r>
        <w:rPr>
          <w:rFonts w:ascii="Open Sans" w:eastAsia="Open Sans" w:hAnsi="Open Sans" w:cs="Open Sans"/>
          <w:color w:val="444444"/>
          <w:szCs w:val="24"/>
        </w:rPr>
        <w:t xml:space="preserve"> </w:t>
      </w:r>
      <w:r w:rsidR="00BD4426">
        <w:rPr>
          <w:rFonts w:ascii="Open Sans" w:eastAsia="Open Sans" w:hAnsi="Open Sans" w:cs="Open Sans"/>
          <w:color w:val="444444"/>
          <w:szCs w:val="24"/>
        </w:rPr>
        <w:t>Type in</w:t>
      </w:r>
      <w:r>
        <w:rPr>
          <w:rFonts w:ascii="Open Sans" w:eastAsia="Open Sans" w:hAnsi="Open Sans" w:cs="Open Sans"/>
          <w:color w:val="444444"/>
          <w:szCs w:val="24"/>
        </w:rPr>
        <w:t xml:space="preserve"> your choice. (</w:t>
      </w:r>
      <w:r w:rsidR="00034510">
        <w:rPr>
          <w:rFonts w:ascii="Open Sans" w:eastAsia="Open Sans" w:hAnsi="Open Sans" w:cs="Open Sans"/>
          <w:color w:val="444444"/>
          <w:szCs w:val="24"/>
        </w:rPr>
        <w:t>S</w:t>
      </w:r>
      <w:r>
        <w:rPr>
          <w:rFonts w:ascii="Open Sans" w:eastAsia="Open Sans" w:hAnsi="Open Sans" w:cs="Open Sans"/>
          <w:color w:val="444444"/>
          <w:szCs w:val="24"/>
        </w:rPr>
        <w:t xml:space="preserve">hould be </w:t>
      </w:r>
      <w:r w:rsidR="00BD4426">
        <w:rPr>
          <w:rFonts w:ascii="Open Sans" w:eastAsia="Open Sans" w:hAnsi="Open Sans" w:cs="Open Sans"/>
          <w:color w:val="444444"/>
          <w:szCs w:val="24"/>
        </w:rPr>
        <w:t xml:space="preserve">all </w:t>
      </w:r>
      <w:r>
        <w:rPr>
          <w:rFonts w:ascii="Open Sans" w:eastAsia="Open Sans" w:hAnsi="Open Sans" w:cs="Open Sans"/>
          <w:color w:val="444444"/>
          <w:szCs w:val="24"/>
        </w:rPr>
        <w:t>lowercase)</w:t>
      </w:r>
    </w:p>
    <w:p w14:paraId="6F961B54" w14:textId="77EE04A3" w:rsidR="00E302CD" w:rsidRDefault="00E302CD" w:rsidP="000D3F59">
      <w:pPr>
        <w:pStyle w:val="ListParagraph"/>
        <w:numPr>
          <w:ilvl w:val="0"/>
          <w:numId w:val="15"/>
        </w:numPr>
        <w:spacing w:after="0"/>
        <w:jc w:val="both"/>
        <w:rPr>
          <w:rFonts w:ascii="Open Sans" w:eastAsia="Open Sans" w:hAnsi="Open Sans" w:cs="Open Sans"/>
          <w:color w:val="444444"/>
          <w:szCs w:val="24"/>
        </w:rPr>
      </w:pPr>
      <w:r>
        <w:rPr>
          <w:rFonts w:ascii="Open Sans" w:eastAsia="Open Sans" w:hAnsi="Open Sans" w:cs="Open Sans"/>
          <w:b/>
          <w:color w:val="444444"/>
          <w:szCs w:val="24"/>
        </w:rPr>
        <w:t>S3 Bucket:</w:t>
      </w:r>
      <w:r>
        <w:rPr>
          <w:rFonts w:ascii="Open Sans" w:eastAsia="Open Sans" w:hAnsi="Open Sans" w:cs="Open Sans"/>
          <w:color w:val="444444"/>
          <w:szCs w:val="24"/>
        </w:rPr>
        <w:t xml:space="preserve"> </w:t>
      </w:r>
      <w:r w:rsidR="00034510">
        <w:rPr>
          <w:rFonts w:ascii="Open Sans" w:eastAsia="Open Sans" w:hAnsi="Open Sans" w:cs="Open Sans"/>
          <w:color w:val="444444"/>
          <w:szCs w:val="24"/>
        </w:rPr>
        <w:t xml:space="preserve">This </w:t>
      </w:r>
      <w:r>
        <w:rPr>
          <w:rFonts w:ascii="Open Sans" w:eastAsia="Open Sans" w:hAnsi="Open Sans" w:cs="Open Sans"/>
          <w:color w:val="444444"/>
          <w:szCs w:val="24"/>
        </w:rPr>
        <w:t>will be generated automatically based on the previous input.</w:t>
      </w:r>
    </w:p>
    <w:p w14:paraId="6CA36AD0" w14:textId="77777777" w:rsidR="00E302CD" w:rsidRDefault="00E302CD" w:rsidP="000D3F59">
      <w:pPr>
        <w:pStyle w:val="ListParagraph"/>
        <w:numPr>
          <w:ilvl w:val="0"/>
          <w:numId w:val="15"/>
        </w:numPr>
        <w:spacing w:after="0"/>
        <w:jc w:val="both"/>
        <w:rPr>
          <w:rFonts w:ascii="Open Sans" w:eastAsia="Open Sans" w:hAnsi="Open Sans" w:cs="Open Sans"/>
          <w:color w:val="444444"/>
          <w:szCs w:val="24"/>
        </w:rPr>
      </w:pPr>
      <w:r>
        <w:rPr>
          <w:rFonts w:ascii="Open Sans" w:eastAsia="Open Sans" w:hAnsi="Open Sans" w:cs="Open Sans"/>
          <w:b/>
          <w:color w:val="444444"/>
          <w:szCs w:val="24"/>
        </w:rPr>
        <w:t>Maximum Disk Size:</w:t>
      </w:r>
      <w:r>
        <w:rPr>
          <w:rFonts w:ascii="Open Sans" w:eastAsia="Open Sans" w:hAnsi="Open Sans" w:cs="Open Sans"/>
          <w:color w:val="444444"/>
          <w:szCs w:val="24"/>
        </w:rPr>
        <w:t xml:space="preserve"> Select as per your need.</w:t>
      </w:r>
    </w:p>
    <w:p w14:paraId="54458CCC" w14:textId="66121451" w:rsidR="00E302CD" w:rsidRPr="00E302CD" w:rsidRDefault="00E302CD" w:rsidP="000D3F59">
      <w:pPr>
        <w:pStyle w:val="ListParagraph"/>
        <w:numPr>
          <w:ilvl w:val="0"/>
          <w:numId w:val="15"/>
        </w:numPr>
        <w:spacing w:after="0"/>
        <w:jc w:val="both"/>
        <w:rPr>
          <w:rFonts w:ascii="Open Sans" w:eastAsia="Open Sans" w:hAnsi="Open Sans" w:cs="Open Sans"/>
          <w:color w:val="444444"/>
          <w:szCs w:val="24"/>
        </w:rPr>
      </w:pPr>
      <w:r>
        <w:rPr>
          <w:rFonts w:ascii="Open Sans" w:eastAsia="Open Sans" w:hAnsi="Open Sans" w:cs="Open Sans"/>
          <w:b/>
          <w:color w:val="444444"/>
          <w:szCs w:val="24"/>
        </w:rPr>
        <w:t>Encrypted Disk:</w:t>
      </w:r>
      <w:r>
        <w:rPr>
          <w:rFonts w:ascii="Open Sans" w:eastAsia="Open Sans" w:hAnsi="Open Sans" w:cs="Open Sans"/>
          <w:color w:val="444444"/>
          <w:szCs w:val="24"/>
        </w:rPr>
        <w:t xml:space="preserve"> Check this option if you want to encrypt the disk and enter </w:t>
      </w:r>
      <w:r w:rsidR="00BD4426">
        <w:rPr>
          <w:rFonts w:ascii="Open Sans" w:eastAsia="Open Sans" w:hAnsi="Open Sans" w:cs="Open Sans"/>
          <w:color w:val="444444"/>
          <w:szCs w:val="24"/>
        </w:rPr>
        <w:t xml:space="preserve">a </w:t>
      </w:r>
      <w:r>
        <w:rPr>
          <w:rFonts w:ascii="Open Sans" w:eastAsia="Open Sans" w:hAnsi="Open Sans" w:cs="Open Sans"/>
          <w:color w:val="444444"/>
          <w:szCs w:val="24"/>
        </w:rPr>
        <w:t>password.</w:t>
      </w:r>
    </w:p>
    <w:p w14:paraId="0B3742DB" w14:textId="77777777" w:rsidR="00984642" w:rsidRDefault="00984642" w:rsidP="009B7ACA">
      <w:pPr>
        <w:pStyle w:val="step2"/>
      </w:pPr>
    </w:p>
    <w:p w14:paraId="620C8FBE" w14:textId="0134D8BB" w:rsidR="004D34EA" w:rsidRDefault="004D34EA" w:rsidP="009B7ACA">
      <w:pPr>
        <w:pStyle w:val="step2"/>
      </w:pPr>
      <w:r>
        <w:t xml:space="preserve"> </w:t>
      </w:r>
      <w:r w:rsidR="009B7ACA">
        <w:t xml:space="preserve">26. </w:t>
      </w:r>
      <w:r w:rsidR="00C33D79">
        <w:t>Click</w:t>
      </w:r>
      <w:r w:rsidR="00E302CD">
        <w:t xml:space="preserve"> </w:t>
      </w:r>
      <w:r w:rsidR="00BD4426">
        <w:t xml:space="preserve">on the </w:t>
      </w:r>
      <w:r w:rsidR="00E302CD" w:rsidRPr="00E302CD">
        <w:rPr>
          <w:b/>
        </w:rPr>
        <w:t>Create S3 Cloud Disk</w:t>
      </w:r>
      <w:r w:rsidR="00C33D79">
        <w:rPr>
          <w:b/>
        </w:rPr>
        <w:t xml:space="preserve"> </w:t>
      </w:r>
      <w:r w:rsidR="00C33D79">
        <w:t xml:space="preserve">button </w:t>
      </w:r>
      <w:r w:rsidR="00034510">
        <w:t xml:space="preserve">to create a </w:t>
      </w:r>
      <w:r w:rsidR="00C33D79">
        <w:t>new Amazon S3 bucket</w:t>
      </w:r>
      <w:r w:rsidR="0091170B">
        <w:t>.</w:t>
      </w:r>
    </w:p>
    <w:p w14:paraId="16F3511B" w14:textId="77777777" w:rsidR="0091170B" w:rsidRDefault="0091170B" w:rsidP="0091170B">
      <w:pPr>
        <w:pStyle w:val="ListParagraph"/>
        <w:spacing w:after="0"/>
        <w:ind w:left="288"/>
        <w:jc w:val="both"/>
        <w:rPr>
          <w:rFonts w:ascii="Open Sans" w:eastAsia="Open Sans" w:hAnsi="Open Sans" w:cs="Open Sans"/>
          <w:color w:val="444444"/>
          <w:szCs w:val="24"/>
        </w:rPr>
      </w:pPr>
    </w:p>
    <w:p w14:paraId="0F7B2D90" w14:textId="77777777" w:rsidR="0091170B" w:rsidRPr="00A93146" w:rsidRDefault="0091170B" w:rsidP="00A93146">
      <w:pPr>
        <w:spacing w:after="0"/>
        <w:jc w:val="both"/>
        <w:rPr>
          <w:rFonts w:ascii="Open Sans" w:eastAsia="Open Sans" w:hAnsi="Open Sans" w:cs="Open Sans"/>
          <w:color w:val="444444"/>
          <w:szCs w:val="24"/>
        </w:rPr>
      </w:pPr>
      <w:r>
        <w:rPr>
          <w:noProof/>
        </w:rPr>
        <w:drawing>
          <wp:inline distT="0" distB="0" distL="0" distR="0" wp14:anchorId="619168AE" wp14:editId="2269BB32">
            <wp:extent cx="5943600" cy="1280160"/>
            <wp:effectExtent l="19050" t="19050" r="1905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solidFill>
                        <a:schemeClr val="tx1"/>
                      </a:solidFill>
                    </a:ln>
                  </pic:spPr>
                </pic:pic>
              </a:graphicData>
            </a:graphic>
          </wp:inline>
        </w:drawing>
      </w:r>
    </w:p>
    <w:p w14:paraId="038F9BFF" w14:textId="77777777" w:rsidR="00984642" w:rsidRDefault="00984642">
      <w:pPr>
        <w:rPr>
          <w:rFonts w:ascii="Open Sans" w:eastAsia="Open Sans" w:hAnsi="Open Sans" w:cs="Open Sans"/>
          <w:color w:val="444444"/>
          <w:szCs w:val="24"/>
        </w:rPr>
      </w:pPr>
      <w:r>
        <w:rPr>
          <w:rFonts w:ascii="Open Sans" w:eastAsia="Open Sans" w:hAnsi="Open Sans" w:cs="Open Sans"/>
          <w:color w:val="444444"/>
          <w:szCs w:val="24"/>
        </w:rPr>
        <w:br w:type="page"/>
      </w:r>
    </w:p>
    <w:p w14:paraId="37603F55" w14:textId="636B269E" w:rsidR="0091170B" w:rsidRDefault="0091170B" w:rsidP="009B7ACA">
      <w:pPr>
        <w:pStyle w:val="step2"/>
      </w:pPr>
      <w:r>
        <w:lastRenderedPageBreak/>
        <w:t xml:space="preserve"> </w:t>
      </w:r>
      <w:r w:rsidR="009B7ACA">
        <w:t xml:space="preserve">27. </w:t>
      </w:r>
      <w:r w:rsidR="00BD4426">
        <w:t>G</w:t>
      </w:r>
      <w:r>
        <w:t xml:space="preserve">o to </w:t>
      </w:r>
      <w:r w:rsidR="00BD4426">
        <w:t xml:space="preserve">the </w:t>
      </w:r>
      <w:r>
        <w:t xml:space="preserve">AWS </w:t>
      </w:r>
      <w:r w:rsidR="009B7ACA">
        <w:t>Services</w:t>
      </w:r>
      <w:r>
        <w:t xml:space="preserve"> page and click on </w:t>
      </w:r>
      <w:r w:rsidRPr="0091170B">
        <w:rPr>
          <w:b/>
        </w:rPr>
        <w:t>S3</w:t>
      </w:r>
      <w:r>
        <w:t xml:space="preserve"> </w:t>
      </w:r>
      <w:r w:rsidR="00773979">
        <w:t xml:space="preserve">which is </w:t>
      </w:r>
      <w:r>
        <w:t>listed under Storage and Content Delivery.</w:t>
      </w:r>
    </w:p>
    <w:p w14:paraId="026A747A" w14:textId="77777777" w:rsidR="0091170B" w:rsidRDefault="0091170B" w:rsidP="0091170B">
      <w:pPr>
        <w:pStyle w:val="ListParagraph"/>
        <w:spacing w:after="0"/>
        <w:ind w:left="288"/>
        <w:jc w:val="both"/>
        <w:rPr>
          <w:rFonts w:ascii="Open Sans" w:eastAsia="Open Sans" w:hAnsi="Open Sans" w:cs="Open Sans"/>
          <w:color w:val="444444"/>
          <w:szCs w:val="24"/>
        </w:rPr>
      </w:pPr>
    </w:p>
    <w:p w14:paraId="49032291" w14:textId="77777777" w:rsidR="0091170B" w:rsidRPr="00A93146" w:rsidRDefault="0091170B" w:rsidP="00A93146">
      <w:pPr>
        <w:spacing w:after="0"/>
        <w:jc w:val="both"/>
        <w:rPr>
          <w:rFonts w:ascii="Open Sans" w:eastAsia="Open Sans" w:hAnsi="Open Sans" w:cs="Open Sans"/>
          <w:color w:val="444444"/>
          <w:szCs w:val="24"/>
        </w:rPr>
      </w:pPr>
      <w:r>
        <w:rPr>
          <w:noProof/>
        </w:rPr>
        <w:drawing>
          <wp:inline distT="0" distB="0" distL="0" distR="0" wp14:anchorId="4D3F3ACA" wp14:editId="0DBF381E">
            <wp:extent cx="5943600" cy="3931920"/>
            <wp:effectExtent l="19050" t="19050" r="1905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solidFill>
                        <a:schemeClr val="tx1"/>
                      </a:solidFill>
                    </a:ln>
                  </pic:spPr>
                </pic:pic>
              </a:graphicData>
            </a:graphic>
          </wp:inline>
        </w:drawing>
      </w:r>
    </w:p>
    <w:p w14:paraId="18520200" w14:textId="77777777" w:rsidR="00984642" w:rsidRDefault="00984642" w:rsidP="009B7ACA">
      <w:pPr>
        <w:pStyle w:val="step2"/>
      </w:pPr>
    </w:p>
    <w:p w14:paraId="1D238501" w14:textId="20B56D71" w:rsidR="0091170B" w:rsidRDefault="0091170B" w:rsidP="009B7ACA">
      <w:pPr>
        <w:pStyle w:val="step2"/>
      </w:pPr>
      <w:r>
        <w:t xml:space="preserve"> </w:t>
      </w:r>
      <w:r w:rsidR="009B7ACA">
        <w:t xml:space="preserve">28. </w:t>
      </w:r>
      <w:r>
        <w:t xml:space="preserve">You will get </w:t>
      </w:r>
      <w:r w:rsidR="00773979">
        <w:t xml:space="preserve">a </w:t>
      </w:r>
      <w:r>
        <w:t xml:space="preserve">list of Amazon S3 buckets </w:t>
      </w:r>
      <w:r w:rsidR="00773979">
        <w:t xml:space="preserve">that were </w:t>
      </w:r>
      <w:r>
        <w:t>created under the account</w:t>
      </w:r>
      <w:r w:rsidR="00773979">
        <w:t>.</w:t>
      </w:r>
      <w:r>
        <w:t xml:space="preserve"> </w:t>
      </w:r>
      <w:r w:rsidR="00773979">
        <w:t xml:space="preserve">Click </w:t>
      </w:r>
      <w:r>
        <w:t>on the Amazon S3 bucket listed under</w:t>
      </w:r>
      <w:r w:rsidR="00773979">
        <w:t xml:space="preserve"> the</w:t>
      </w:r>
      <w:r>
        <w:t xml:space="preserve"> left navigation panel.</w:t>
      </w:r>
    </w:p>
    <w:p w14:paraId="76B24A61" w14:textId="77777777" w:rsidR="000F0B90" w:rsidRDefault="000F0B90" w:rsidP="000F0B90">
      <w:pPr>
        <w:pStyle w:val="ListParagraph"/>
        <w:spacing w:after="0"/>
        <w:ind w:left="288"/>
        <w:jc w:val="both"/>
        <w:rPr>
          <w:rFonts w:ascii="Open Sans" w:eastAsia="Open Sans" w:hAnsi="Open Sans" w:cs="Open Sans"/>
          <w:color w:val="444444"/>
          <w:szCs w:val="24"/>
        </w:rPr>
      </w:pPr>
    </w:p>
    <w:p w14:paraId="30DC7555" w14:textId="77777777" w:rsidR="000F0B90" w:rsidRPr="00A93146" w:rsidRDefault="000F0B90" w:rsidP="00A93146">
      <w:pPr>
        <w:spacing w:after="0"/>
        <w:jc w:val="both"/>
        <w:rPr>
          <w:rFonts w:ascii="Open Sans" w:eastAsia="Open Sans" w:hAnsi="Open Sans" w:cs="Open Sans"/>
          <w:color w:val="444444"/>
          <w:szCs w:val="24"/>
        </w:rPr>
      </w:pPr>
      <w:r>
        <w:rPr>
          <w:noProof/>
        </w:rPr>
        <w:drawing>
          <wp:inline distT="0" distB="0" distL="0" distR="0" wp14:anchorId="7BD89D7A" wp14:editId="401E5592">
            <wp:extent cx="5943600" cy="1047115"/>
            <wp:effectExtent l="19050" t="19050" r="19050" b="196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7115"/>
                    </a:xfrm>
                    <a:prstGeom prst="rect">
                      <a:avLst/>
                    </a:prstGeom>
                    <a:ln>
                      <a:solidFill>
                        <a:schemeClr val="tx1"/>
                      </a:solidFill>
                    </a:ln>
                  </pic:spPr>
                </pic:pic>
              </a:graphicData>
            </a:graphic>
          </wp:inline>
        </w:drawing>
      </w:r>
    </w:p>
    <w:p w14:paraId="148E0EBB" w14:textId="77777777" w:rsidR="0091170B" w:rsidRDefault="0091170B" w:rsidP="008C507C">
      <w:pPr>
        <w:spacing w:after="0"/>
        <w:jc w:val="both"/>
        <w:rPr>
          <w:rFonts w:ascii="Open Sans" w:eastAsia="Open Sans" w:hAnsi="Open Sans" w:cs="Open Sans"/>
          <w:color w:val="444444"/>
          <w:szCs w:val="24"/>
        </w:rPr>
      </w:pPr>
    </w:p>
    <w:p w14:paraId="28D7CF09" w14:textId="6B345885" w:rsidR="000F0B90" w:rsidRPr="000F0B90" w:rsidRDefault="000F0B90" w:rsidP="009B7ACA">
      <w:pPr>
        <w:pStyle w:val="step2"/>
      </w:pPr>
      <w:r>
        <w:t xml:space="preserve"> </w:t>
      </w:r>
      <w:r w:rsidR="009B7ACA">
        <w:t xml:space="preserve">29. </w:t>
      </w:r>
      <w:r>
        <w:t>Now you can use this S3 bucket and upload files as need</w:t>
      </w:r>
      <w:r w:rsidR="00773979">
        <w:t>ed</w:t>
      </w:r>
      <w:r>
        <w:t>.</w:t>
      </w:r>
    </w:p>
    <w:p w14:paraId="7A2E6176" w14:textId="77777777" w:rsidR="000F0B90" w:rsidRPr="000F0B90" w:rsidRDefault="000F0B90" w:rsidP="008C507C">
      <w:pPr>
        <w:spacing w:after="0"/>
        <w:jc w:val="both"/>
        <w:rPr>
          <w:rFonts w:ascii="Open Sans" w:eastAsia="Open Sans" w:hAnsi="Open Sans" w:cs="Open Sans"/>
          <w:color w:val="444444"/>
          <w:szCs w:val="24"/>
        </w:rPr>
      </w:pPr>
    </w:p>
    <w:p w14:paraId="605DD9DC" w14:textId="77777777" w:rsidR="00984642" w:rsidRDefault="00984642">
      <w:pPr>
        <w:rPr>
          <w:rFonts w:ascii="Open Sans" w:eastAsia="Open Sans" w:hAnsi="Open Sans" w:cs="Open Sans"/>
          <w:b/>
          <w:color w:val="444444"/>
          <w:szCs w:val="24"/>
        </w:rPr>
      </w:pPr>
      <w:r>
        <w:rPr>
          <w:b/>
        </w:rPr>
        <w:br w:type="page"/>
      </w:r>
    </w:p>
    <w:p w14:paraId="0B7BBFA4" w14:textId="77777777" w:rsidR="00935CA9" w:rsidRDefault="00935CA9" w:rsidP="00935CA9">
      <w:pPr>
        <w:pStyle w:val="step2"/>
      </w:pPr>
      <w:r w:rsidRPr="00D96340">
        <w:rPr>
          <w:b/>
        </w:rPr>
        <w:lastRenderedPageBreak/>
        <w:t>Benefits:</w:t>
      </w:r>
    </w:p>
    <w:p w14:paraId="2573AD94" w14:textId="77777777" w:rsidR="00C3619E" w:rsidRDefault="00C3619E" w:rsidP="00935CA9">
      <w:pPr>
        <w:pStyle w:val="step2"/>
      </w:pPr>
    </w:p>
    <w:p w14:paraId="61D6C6AD" w14:textId="00225539" w:rsidR="00935CA9" w:rsidRDefault="00935CA9" w:rsidP="00935CA9">
      <w:pPr>
        <w:pStyle w:val="step2"/>
      </w:pPr>
      <w:proofErr w:type="spellStart"/>
      <w:r w:rsidRPr="00D96340">
        <w:t>SoftNAS</w:t>
      </w:r>
      <w:proofErr w:type="spellEnd"/>
      <w:r w:rsidR="009001D7">
        <w:t xml:space="preserve"> maintains storage space automatically. The size of </w:t>
      </w:r>
      <w:r w:rsidR="00773979">
        <w:t>a</w:t>
      </w:r>
      <w:r w:rsidR="00B72B13">
        <w:t>n</w:t>
      </w:r>
      <w:r w:rsidR="00773979">
        <w:t xml:space="preserve"> </w:t>
      </w:r>
      <w:r w:rsidR="009001D7">
        <w:t xml:space="preserve">AWS bucket grows as </w:t>
      </w:r>
      <w:r w:rsidR="00773979">
        <w:t xml:space="preserve">it is </w:t>
      </w:r>
      <w:r w:rsidR="009001D7">
        <w:t>use</w:t>
      </w:r>
      <w:r w:rsidR="00773979">
        <w:t>d</w:t>
      </w:r>
      <w:r w:rsidRPr="00D96340">
        <w:t>. But</w:t>
      </w:r>
      <w:r w:rsidR="00773979">
        <w:t>,</w:t>
      </w:r>
      <w:r w:rsidRPr="00D96340">
        <w:t xml:space="preserve"> there must be some constraint</w:t>
      </w:r>
      <w:r w:rsidR="00B72B13">
        <w:t>,</w:t>
      </w:r>
      <w:r w:rsidRPr="00D96340">
        <w:t xml:space="preserve"> </w:t>
      </w:r>
      <w:r w:rsidR="00773979">
        <w:t xml:space="preserve">such as </w:t>
      </w:r>
      <w:r w:rsidRPr="00D96340">
        <w:t xml:space="preserve">limiting the space usage. You can create </w:t>
      </w:r>
      <w:r w:rsidR="00773979">
        <w:t>a</w:t>
      </w:r>
      <w:r w:rsidR="00B72B13">
        <w:t>n</w:t>
      </w:r>
      <w:r w:rsidR="00773979">
        <w:t xml:space="preserve"> </w:t>
      </w:r>
      <w:r w:rsidRPr="00D96340">
        <w:t xml:space="preserve">S3 bucket and limit the size, </w:t>
      </w:r>
      <w:r w:rsidR="00145788">
        <w:t>so usage does not cross that limit</w:t>
      </w:r>
      <w:r w:rsidRPr="00D96340">
        <w:t xml:space="preserve">. </w:t>
      </w:r>
      <w:r w:rsidR="00773979">
        <w:t>O</w:t>
      </w:r>
      <w:r w:rsidR="00773979" w:rsidRPr="00D96340">
        <w:t xml:space="preserve">nly </w:t>
      </w:r>
      <w:r w:rsidRPr="00D96340">
        <w:t>this space will be usable for that bucket. Also</w:t>
      </w:r>
      <w:r w:rsidR="00773979">
        <w:t>,</w:t>
      </w:r>
      <w:r w:rsidRPr="00D96340">
        <w:t xml:space="preserve"> this bucket is managed by </w:t>
      </w:r>
      <w:proofErr w:type="spellStart"/>
      <w:r w:rsidRPr="00D96340">
        <w:t>SoftNAS</w:t>
      </w:r>
      <w:proofErr w:type="spellEnd"/>
      <w:r w:rsidRPr="00D96340">
        <w:t xml:space="preserve">. </w:t>
      </w:r>
    </w:p>
    <w:p w14:paraId="0790D8BB" w14:textId="77777777" w:rsidR="00935CA9" w:rsidRDefault="00935CA9" w:rsidP="00935CA9">
      <w:pPr>
        <w:pStyle w:val="step2"/>
      </w:pPr>
    </w:p>
    <w:p w14:paraId="5AD73767" w14:textId="48AA208D" w:rsidR="00935CA9" w:rsidRDefault="00935CA9" w:rsidP="00935CA9">
      <w:pPr>
        <w:pStyle w:val="step2"/>
      </w:pPr>
      <w:r>
        <w:t xml:space="preserve">If you need to add more space, another disk, virtual space, or maintain all the space or disks, it can be done using </w:t>
      </w:r>
      <w:proofErr w:type="spellStart"/>
      <w:r>
        <w:t>SoftNAS</w:t>
      </w:r>
      <w:proofErr w:type="spellEnd"/>
      <w:r>
        <w:t>.</w:t>
      </w:r>
    </w:p>
    <w:p w14:paraId="0D755079" w14:textId="77777777" w:rsidR="00935CA9" w:rsidRDefault="00935CA9" w:rsidP="00935CA9">
      <w:pPr>
        <w:pStyle w:val="step2"/>
      </w:pPr>
    </w:p>
    <w:p w14:paraId="689CF491" w14:textId="77777777" w:rsidR="00935CA9" w:rsidRDefault="00935CA9" w:rsidP="00935CA9">
      <w:pPr>
        <w:pStyle w:val="step2"/>
      </w:pPr>
      <w:r w:rsidRPr="00D96340">
        <w:rPr>
          <w:b/>
        </w:rPr>
        <w:t xml:space="preserve">Alternatives: </w:t>
      </w:r>
    </w:p>
    <w:p w14:paraId="685F4ADF" w14:textId="77777777" w:rsidR="00C3619E" w:rsidRDefault="00C3619E" w:rsidP="00935CA9">
      <w:pPr>
        <w:pStyle w:val="step2"/>
      </w:pPr>
    </w:p>
    <w:p w14:paraId="2AC831F1" w14:textId="5E70629D" w:rsidR="00935CA9" w:rsidRDefault="00941C69" w:rsidP="00935CA9">
      <w:pPr>
        <w:pStyle w:val="step2"/>
      </w:pPr>
      <w:r>
        <w:t xml:space="preserve">The </w:t>
      </w:r>
      <w:r w:rsidR="00935CA9">
        <w:t xml:space="preserve">Amazon Elastic File System (Amazon EFS) provides </w:t>
      </w:r>
      <w:r w:rsidR="00B72B13">
        <w:t>simple</w:t>
      </w:r>
      <w:r w:rsidR="00935CA9">
        <w:t>, scalable file storage for use with Amazon EC2 instances in the AWS Cloud.</w:t>
      </w:r>
    </w:p>
    <w:p w14:paraId="5D30B7BA" w14:textId="77777777" w:rsidR="00935CA9" w:rsidRDefault="00935CA9">
      <w:pPr>
        <w:rPr>
          <w:rFonts w:ascii="Open Sans" w:eastAsia="Open Sans" w:hAnsi="Open Sans" w:cs="Open Sans"/>
          <w:color w:val="444444"/>
          <w:szCs w:val="24"/>
        </w:rPr>
      </w:pPr>
      <w:r>
        <w:br w:type="page"/>
      </w:r>
    </w:p>
    <w:p w14:paraId="310537DB" w14:textId="77777777" w:rsidR="00935CA9" w:rsidRDefault="00930E25" w:rsidP="00935CA9">
      <w:pPr>
        <w:pStyle w:val="DocH2"/>
      </w:pPr>
      <w:bookmarkStart w:id="201" w:name="_Toc468290055"/>
      <w:r>
        <w:lastRenderedPageBreak/>
        <w:t>4.3</w:t>
      </w:r>
      <w:r w:rsidR="00935CA9" w:rsidRPr="00D96340">
        <w:t>. Setup the Warehouse using Amazon Redshift Data Warehouse (E)</w:t>
      </w:r>
      <w:bookmarkEnd w:id="201"/>
    </w:p>
    <w:p w14:paraId="303CABDE" w14:textId="7B841585" w:rsidR="00935CA9" w:rsidRDefault="00984642" w:rsidP="00984642">
      <w:pPr>
        <w:pStyle w:val="step2"/>
      </w:pPr>
      <w:r>
        <w:t>1. L</w:t>
      </w:r>
      <w:r w:rsidR="00935CA9">
        <w:t>og</w:t>
      </w:r>
      <w:r w:rsidR="00941C69">
        <w:t xml:space="preserve"> </w:t>
      </w:r>
      <w:r w:rsidR="00935CA9">
        <w:t>in to</w:t>
      </w:r>
      <w:r w:rsidR="00935CA9" w:rsidRPr="001306F0">
        <w:t> </w:t>
      </w:r>
      <w:r w:rsidR="00941C69">
        <w:t xml:space="preserve">the </w:t>
      </w:r>
      <w:r w:rsidR="00935CA9" w:rsidRPr="00D437B0">
        <w:t>Amazon Management Console</w:t>
      </w:r>
      <w:r w:rsidR="00935CA9">
        <w:t>.</w:t>
      </w:r>
    </w:p>
    <w:p w14:paraId="229A3F4A" w14:textId="77777777" w:rsidR="00110F7F" w:rsidRDefault="00110F7F" w:rsidP="00110F7F">
      <w:pPr>
        <w:pStyle w:val="step3"/>
        <w:numPr>
          <w:ilvl w:val="0"/>
          <w:numId w:val="0"/>
        </w:numPr>
        <w:ind w:left="288"/>
      </w:pPr>
    </w:p>
    <w:p w14:paraId="127AB2FB" w14:textId="1883F8B4" w:rsidR="00935CA9" w:rsidRDefault="00984642" w:rsidP="00984642">
      <w:pPr>
        <w:pStyle w:val="step2"/>
      </w:pPr>
      <w:r>
        <w:t xml:space="preserve">2. </w:t>
      </w:r>
      <w:r w:rsidR="00935CA9">
        <w:t xml:space="preserve">Inside </w:t>
      </w:r>
      <w:r w:rsidR="00941C69">
        <w:t xml:space="preserve">the </w:t>
      </w:r>
      <w:r w:rsidR="00935CA9" w:rsidRPr="00D96340">
        <w:rPr>
          <w:b/>
        </w:rPr>
        <w:t>AWS Services</w:t>
      </w:r>
      <w:r w:rsidR="00935CA9">
        <w:t xml:space="preserve"> listing, locate </w:t>
      </w:r>
      <w:r w:rsidR="00B72B13">
        <w:t xml:space="preserve">the </w:t>
      </w:r>
      <w:r w:rsidR="00935CA9" w:rsidRPr="00D96340">
        <w:rPr>
          <w:b/>
        </w:rPr>
        <w:t>Redshift</w:t>
      </w:r>
      <w:r w:rsidR="00935CA9">
        <w:t xml:space="preserve"> service listed under </w:t>
      </w:r>
      <w:r w:rsidR="00935CA9" w:rsidRPr="00D96340">
        <w:rPr>
          <w:b/>
        </w:rPr>
        <w:t>Database</w:t>
      </w:r>
      <w:r w:rsidR="00935CA9">
        <w:t xml:space="preserve"> services.</w:t>
      </w:r>
    </w:p>
    <w:p w14:paraId="08310A66" w14:textId="77777777" w:rsidR="00110F7F" w:rsidRDefault="00110F7F" w:rsidP="00110F7F">
      <w:pPr>
        <w:pStyle w:val="step3"/>
        <w:numPr>
          <w:ilvl w:val="0"/>
          <w:numId w:val="0"/>
        </w:numPr>
        <w:ind w:left="288"/>
      </w:pPr>
    </w:p>
    <w:p w14:paraId="5C689BE8" w14:textId="14D1E7EC" w:rsidR="00935CA9" w:rsidRDefault="00984642" w:rsidP="00984642">
      <w:pPr>
        <w:pStyle w:val="step2"/>
      </w:pPr>
      <w:r>
        <w:t>3.</w:t>
      </w:r>
      <w:r w:rsidR="00941C69">
        <w:t xml:space="preserve">  Choose</w:t>
      </w:r>
      <w:r w:rsidR="00935CA9" w:rsidRPr="00EC030D">
        <w:t xml:space="preserve"> </w:t>
      </w:r>
      <w:r w:rsidR="00935CA9" w:rsidRPr="009001D7">
        <w:rPr>
          <w:b/>
        </w:rPr>
        <w:t>Redshift</w:t>
      </w:r>
      <w:r w:rsidR="00935CA9" w:rsidRPr="00EC030D">
        <w:t>.</w:t>
      </w:r>
    </w:p>
    <w:p w14:paraId="3431FD9B" w14:textId="77777777" w:rsidR="00110F7F" w:rsidRPr="00EC030D" w:rsidRDefault="00110F7F" w:rsidP="00110F7F">
      <w:pPr>
        <w:pStyle w:val="step3"/>
        <w:numPr>
          <w:ilvl w:val="0"/>
          <w:numId w:val="0"/>
        </w:numPr>
      </w:pPr>
    </w:p>
    <w:p w14:paraId="7CDAF37A" w14:textId="77777777" w:rsidR="00935CA9" w:rsidRDefault="00935CA9" w:rsidP="00091EDB">
      <w:pPr>
        <w:spacing w:after="0" w:line="240" w:lineRule="auto"/>
        <w:rPr>
          <w:noProof/>
        </w:rPr>
      </w:pPr>
      <w:r w:rsidRPr="007E3265">
        <w:rPr>
          <w:noProof/>
        </w:rPr>
        <w:t xml:space="preserve"> </w:t>
      </w:r>
      <w:r>
        <w:rPr>
          <w:noProof/>
        </w:rPr>
        <w:drawing>
          <wp:inline distT="0" distB="0" distL="0" distR="0" wp14:anchorId="66C58C71" wp14:editId="43A9B30D">
            <wp:extent cx="4181475" cy="3230368"/>
            <wp:effectExtent l="19050" t="19050" r="9525" b="273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9621" cy="3236661"/>
                    </a:xfrm>
                    <a:prstGeom prst="rect">
                      <a:avLst/>
                    </a:prstGeom>
                    <a:ln>
                      <a:solidFill>
                        <a:schemeClr val="tx1"/>
                      </a:solidFill>
                    </a:ln>
                  </pic:spPr>
                </pic:pic>
              </a:graphicData>
            </a:graphic>
          </wp:inline>
        </w:drawing>
      </w:r>
    </w:p>
    <w:p w14:paraId="76BB9D28" w14:textId="77777777" w:rsidR="00091EDB" w:rsidRDefault="00091EDB" w:rsidP="00091EDB">
      <w:pPr>
        <w:spacing w:after="0" w:line="240" w:lineRule="auto"/>
      </w:pPr>
    </w:p>
    <w:p w14:paraId="168901E4" w14:textId="53BB0C18" w:rsidR="00935CA9" w:rsidRDefault="00984642" w:rsidP="00984642">
      <w:pPr>
        <w:pStyle w:val="step2"/>
      </w:pPr>
      <w:r>
        <w:t xml:space="preserve">4. </w:t>
      </w:r>
      <w:r w:rsidR="00935CA9">
        <w:t xml:space="preserve">Click </w:t>
      </w:r>
      <w:r w:rsidR="00941C69">
        <w:t xml:space="preserve">the </w:t>
      </w:r>
      <w:r w:rsidR="00935CA9" w:rsidRPr="00D96340">
        <w:rPr>
          <w:b/>
        </w:rPr>
        <w:t>Launch Cluster</w:t>
      </w:r>
      <w:r w:rsidR="00935CA9">
        <w:t xml:space="preserve"> button </w:t>
      </w:r>
      <w:r w:rsidR="00DA271A">
        <w:t xml:space="preserve">in the </w:t>
      </w:r>
      <w:r w:rsidR="00935CA9">
        <w:t>Redshift Dashboard.</w:t>
      </w:r>
    </w:p>
    <w:p w14:paraId="211A5322" w14:textId="77777777" w:rsidR="009001D7" w:rsidRDefault="009001D7" w:rsidP="009001D7">
      <w:pPr>
        <w:pStyle w:val="step3"/>
        <w:numPr>
          <w:ilvl w:val="0"/>
          <w:numId w:val="0"/>
        </w:numPr>
        <w:ind w:left="288"/>
      </w:pPr>
    </w:p>
    <w:p w14:paraId="09F407E3" w14:textId="77777777" w:rsidR="009001D7" w:rsidRDefault="009001D7" w:rsidP="00F24F46">
      <w:pPr>
        <w:pStyle w:val="step3"/>
        <w:numPr>
          <w:ilvl w:val="0"/>
          <w:numId w:val="0"/>
        </w:numPr>
        <w:ind w:left="288" w:hanging="288"/>
      </w:pPr>
      <w:r>
        <w:rPr>
          <w:noProof/>
        </w:rPr>
        <w:drawing>
          <wp:inline distT="0" distB="0" distL="0" distR="0" wp14:anchorId="6046D80E" wp14:editId="18DB853A">
            <wp:extent cx="4676775" cy="1926671"/>
            <wp:effectExtent l="19050" t="19050" r="9525"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1078" cy="1932563"/>
                    </a:xfrm>
                    <a:prstGeom prst="rect">
                      <a:avLst/>
                    </a:prstGeom>
                    <a:ln>
                      <a:solidFill>
                        <a:schemeClr val="tx1"/>
                      </a:solidFill>
                    </a:ln>
                  </pic:spPr>
                </pic:pic>
              </a:graphicData>
            </a:graphic>
          </wp:inline>
        </w:drawing>
      </w:r>
    </w:p>
    <w:p w14:paraId="71DF3C58" w14:textId="77777777" w:rsidR="00091EDB" w:rsidRDefault="00091EDB" w:rsidP="00091EDB">
      <w:pPr>
        <w:pStyle w:val="step3"/>
        <w:numPr>
          <w:ilvl w:val="0"/>
          <w:numId w:val="0"/>
        </w:numPr>
        <w:ind w:left="288"/>
      </w:pPr>
    </w:p>
    <w:p w14:paraId="1C1AF49B" w14:textId="0C943E2E" w:rsidR="00935CA9" w:rsidRDefault="00984642" w:rsidP="00984642">
      <w:pPr>
        <w:pStyle w:val="step3"/>
        <w:numPr>
          <w:ilvl w:val="0"/>
          <w:numId w:val="0"/>
        </w:numPr>
        <w:ind w:left="288" w:hanging="288"/>
      </w:pPr>
      <w:r>
        <w:t xml:space="preserve">5. </w:t>
      </w:r>
      <w:r w:rsidR="00935CA9">
        <w:t xml:space="preserve">This step will open a page, containing three tabs to collect details for creating </w:t>
      </w:r>
      <w:r w:rsidR="00DA271A">
        <w:t xml:space="preserve">a </w:t>
      </w:r>
      <w:r w:rsidR="00935CA9">
        <w:t>cluster.</w:t>
      </w:r>
    </w:p>
    <w:p w14:paraId="5126A2DE" w14:textId="77777777" w:rsidR="00935CA9" w:rsidRDefault="00930E25" w:rsidP="00652716">
      <w:pPr>
        <w:pStyle w:val="DocH3"/>
        <w:numPr>
          <w:ilvl w:val="0"/>
          <w:numId w:val="0"/>
        </w:numPr>
        <w:ind w:left="720" w:hanging="720"/>
        <w:rPr>
          <w:b w:val="0"/>
          <w:sz w:val="22"/>
        </w:rPr>
      </w:pPr>
      <w:bookmarkStart w:id="202" w:name="_Toc468290056"/>
      <w:r>
        <w:lastRenderedPageBreak/>
        <w:t>4.3</w:t>
      </w:r>
      <w:r w:rsidR="00935CA9">
        <w:t>.1. Cluster Details</w:t>
      </w:r>
      <w:bookmarkEnd w:id="202"/>
    </w:p>
    <w:p w14:paraId="52430034" w14:textId="77777777" w:rsidR="00E93C15" w:rsidRPr="00E93C15" w:rsidRDefault="00E93C15" w:rsidP="009D0F50">
      <w:pPr>
        <w:pStyle w:val="Step"/>
      </w:pPr>
    </w:p>
    <w:p w14:paraId="6F6BB7C2" w14:textId="05B23A8D" w:rsidR="00935CA9" w:rsidRPr="00E93C15" w:rsidRDefault="00984642" w:rsidP="00984642">
      <w:pPr>
        <w:pStyle w:val="step3"/>
        <w:numPr>
          <w:ilvl w:val="0"/>
          <w:numId w:val="0"/>
        </w:numPr>
        <w:ind w:left="288" w:hanging="288"/>
        <w:rPr>
          <w:color w:val="404040"/>
          <w:sz w:val="24"/>
        </w:rPr>
      </w:pPr>
      <w:r>
        <w:t xml:space="preserve">6. </w:t>
      </w:r>
      <w:r w:rsidR="00935CA9">
        <w:t xml:space="preserve">Enter information in </w:t>
      </w:r>
      <w:r w:rsidR="00DA271A">
        <w:t xml:space="preserve">the </w:t>
      </w:r>
      <w:r w:rsidR="00935CA9" w:rsidRPr="00EC030D">
        <w:rPr>
          <w:b/>
        </w:rPr>
        <w:t>Cluster Details</w:t>
      </w:r>
      <w:r w:rsidR="00935CA9">
        <w:t xml:space="preserve"> tab</w:t>
      </w:r>
      <w:r w:rsidR="00276459">
        <w:t xml:space="preserve"> as </w:t>
      </w:r>
      <w:ins w:id="203" w:author="Kathryn Gillett" w:date="2016-12-14T20:07:00Z">
        <w:r w:rsidR="003F7A34">
          <w:t xml:space="preserve">shown </w:t>
        </w:r>
      </w:ins>
      <w:r w:rsidR="00276459">
        <w:t>bel</w:t>
      </w:r>
      <w:del w:id="204" w:author="Kathryn Gillett" w:date="2016-12-14T20:07:00Z">
        <w:r w:rsidR="00276459" w:rsidDel="003F7A34">
          <w:delText>l</w:delText>
        </w:r>
      </w:del>
      <w:r w:rsidR="00276459">
        <w:t>ow:</w:t>
      </w:r>
    </w:p>
    <w:p w14:paraId="12758AC3" w14:textId="77777777" w:rsidR="00E93C15" w:rsidRPr="00EC030D" w:rsidRDefault="00E93C15" w:rsidP="00E93C15">
      <w:pPr>
        <w:pStyle w:val="step3"/>
        <w:numPr>
          <w:ilvl w:val="0"/>
          <w:numId w:val="0"/>
        </w:numPr>
        <w:ind w:left="288"/>
        <w:rPr>
          <w:color w:val="404040"/>
          <w:sz w:val="24"/>
        </w:rPr>
      </w:pPr>
    </w:p>
    <w:p w14:paraId="425902ED" w14:textId="77777777" w:rsidR="00935CA9" w:rsidRPr="00225710" w:rsidRDefault="00935CA9" w:rsidP="00935CA9">
      <w:pPr>
        <w:spacing w:after="0"/>
        <w:jc w:val="both"/>
        <w:rPr>
          <w:rFonts w:ascii="Open Sans" w:eastAsia="Open Sans" w:hAnsi="Open Sans" w:cs="Open Sans"/>
          <w:color w:val="404040"/>
          <w:sz w:val="24"/>
          <w:szCs w:val="24"/>
        </w:rPr>
      </w:pPr>
      <w:r>
        <w:rPr>
          <w:noProof/>
        </w:rPr>
        <w:drawing>
          <wp:inline distT="0" distB="0" distL="0" distR="0" wp14:anchorId="3892CA60" wp14:editId="726AA993">
            <wp:extent cx="4857750" cy="3091626"/>
            <wp:effectExtent l="19050" t="19050" r="19050" b="13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8068" cy="3098193"/>
                    </a:xfrm>
                    <a:prstGeom prst="rect">
                      <a:avLst/>
                    </a:prstGeom>
                    <a:ln>
                      <a:solidFill>
                        <a:schemeClr val="tx1"/>
                      </a:solidFill>
                    </a:ln>
                  </pic:spPr>
                </pic:pic>
              </a:graphicData>
            </a:graphic>
          </wp:inline>
        </w:drawing>
      </w:r>
    </w:p>
    <w:p w14:paraId="6BD21EC1" w14:textId="77777777" w:rsidR="00935CA9" w:rsidRDefault="00935CA9" w:rsidP="00935CA9">
      <w:pPr>
        <w:pStyle w:val="ListParagraph"/>
        <w:spacing w:after="0"/>
        <w:rPr>
          <w:rFonts w:ascii="Open Sans" w:eastAsia="Open Sans" w:hAnsi="Open Sans" w:cs="Open Sans"/>
          <w:color w:val="404040"/>
          <w:sz w:val="24"/>
          <w:szCs w:val="24"/>
        </w:rPr>
      </w:pPr>
    </w:p>
    <w:p w14:paraId="76F2B816" w14:textId="5EBE78E8" w:rsidR="00935CA9" w:rsidRPr="00D96340" w:rsidRDefault="00935CA9" w:rsidP="005E5A19">
      <w:pPr>
        <w:pStyle w:val="ListParagraph"/>
        <w:numPr>
          <w:ilvl w:val="0"/>
          <w:numId w:val="7"/>
        </w:numPr>
        <w:spacing w:after="0"/>
        <w:rPr>
          <w:rFonts w:ascii="Open Sans" w:eastAsia="Open Sans" w:hAnsi="Open Sans" w:cs="Open Sans"/>
          <w:color w:val="404040"/>
          <w:sz w:val="24"/>
          <w:szCs w:val="24"/>
        </w:rPr>
      </w:pPr>
      <w:r w:rsidRPr="00D96340">
        <w:rPr>
          <w:rFonts w:ascii="Open Sans" w:eastAsia="Open Sans" w:hAnsi="Open Sans" w:cs="Open Sans"/>
          <w:b/>
          <w:color w:val="404040"/>
          <w:sz w:val="24"/>
          <w:szCs w:val="24"/>
        </w:rPr>
        <w:t>Cluster Identifier:</w:t>
      </w:r>
      <w:r w:rsidRPr="00D96340">
        <w:rPr>
          <w:rFonts w:ascii="Open Sans" w:eastAsia="Open Sans" w:hAnsi="Open Sans" w:cs="Open Sans"/>
          <w:color w:val="404040"/>
          <w:sz w:val="24"/>
          <w:szCs w:val="24"/>
        </w:rPr>
        <w:t xml:space="preserve"> Give </w:t>
      </w:r>
      <w:r w:rsidR="004E7AE6">
        <w:rPr>
          <w:rFonts w:ascii="Open Sans" w:eastAsia="Open Sans" w:hAnsi="Open Sans" w:cs="Open Sans"/>
          <w:color w:val="404040"/>
          <w:sz w:val="24"/>
          <w:szCs w:val="24"/>
        </w:rPr>
        <w:t>the</w:t>
      </w:r>
      <w:r w:rsidRPr="00D96340">
        <w:rPr>
          <w:rFonts w:ascii="Open Sans" w:eastAsia="Open Sans" w:hAnsi="Open Sans" w:cs="Open Sans"/>
          <w:color w:val="404040"/>
          <w:sz w:val="24"/>
          <w:szCs w:val="24"/>
        </w:rPr>
        <w:t xml:space="preserve"> cluster </w:t>
      </w:r>
      <w:r w:rsidR="00DA271A">
        <w:rPr>
          <w:rFonts w:ascii="Open Sans" w:eastAsia="Open Sans" w:hAnsi="Open Sans" w:cs="Open Sans"/>
          <w:color w:val="404040"/>
          <w:sz w:val="24"/>
          <w:szCs w:val="24"/>
        </w:rPr>
        <w:t xml:space="preserve">a </w:t>
      </w:r>
      <w:r w:rsidRPr="00D96340">
        <w:rPr>
          <w:rFonts w:ascii="Open Sans" w:eastAsia="Open Sans" w:hAnsi="Open Sans" w:cs="Open Sans"/>
          <w:color w:val="404040"/>
          <w:sz w:val="24"/>
          <w:szCs w:val="24"/>
        </w:rPr>
        <w:t>name as per your wish.</w:t>
      </w:r>
    </w:p>
    <w:p w14:paraId="588D2C6F" w14:textId="4C313B37" w:rsidR="00935CA9" w:rsidRPr="00D96340" w:rsidRDefault="00935CA9" w:rsidP="005E5A19">
      <w:pPr>
        <w:pStyle w:val="ListParagraph"/>
        <w:numPr>
          <w:ilvl w:val="0"/>
          <w:numId w:val="7"/>
        </w:numPr>
        <w:spacing w:after="0"/>
        <w:rPr>
          <w:rFonts w:ascii="Open Sans" w:eastAsia="Open Sans" w:hAnsi="Open Sans" w:cs="Open Sans"/>
          <w:color w:val="404040"/>
          <w:sz w:val="24"/>
          <w:szCs w:val="24"/>
        </w:rPr>
      </w:pPr>
      <w:r w:rsidRPr="00D96340">
        <w:rPr>
          <w:rFonts w:ascii="Open Sans" w:eastAsia="Open Sans" w:hAnsi="Open Sans" w:cs="Open Sans"/>
          <w:b/>
          <w:color w:val="404040"/>
          <w:sz w:val="24"/>
          <w:szCs w:val="24"/>
        </w:rPr>
        <w:t>Database Name:</w:t>
      </w:r>
      <w:r w:rsidRPr="00D96340">
        <w:rPr>
          <w:rFonts w:ascii="Open Sans" w:eastAsia="Open Sans" w:hAnsi="Open Sans" w:cs="Open Sans"/>
          <w:color w:val="404040"/>
          <w:sz w:val="24"/>
          <w:szCs w:val="24"/>
        </w:rPr>
        <w:t xml:space="preserve"> This is the database identifier. </w:t>
      </w:r>
      <w:r w:rsidR="00DA271A">
        <w:rPr>
          <w:rFonts w:ascii="Open Sans" w:eastAsia="Open Sans" w:hAnsi="Open Sans" w:cs="Open Sans"/>
          <w:color w:val="404040"/>
          <w:sz w:val="24"/>
          <w:szCs w:val="24"/>
        </w:rPr>
        <w:t>Name</w:t>
      </w:r>
      <w:r w:rsidR="00DA271A" w:rsidRPr="00D96340">
        <w:rPr>
          <w:rFonts w:ascii="Open Sans" w:eastAsia="Open Sans" w:hAnsi="Open Sans" w:cs="Open Sans"/>
          <w:color w:val="404040"/>
          <w:sz w:val="24"/>
          <w:szCs w:val="24"/>
        </w:rPr>
        <w:t xml:space="preserve"> </w:t>
      </w:r>
      <w:r w:rsidRPr="00D96340">
        <w:rPr>
          <w:rFonts w:ascii="Open Sans" w:eastAsia="Open Sans" w:hAnsi="Open Sans" w:cs="Open Sans"/>
          <w:color w:val="404040"/>
          <w:sz w:val="24"/>
          <w:szCs w:val="24"/>
        </w:rPr>
        <w:t>it as per your choice.</w:t>
      </w:r>
    </w:p>
    <w:p w14:paraId="3AEE95B0" w14:textId="77777777" w:rsidR="00935CA9" w:rsidRPr="00D96340" w:rsidRDefault="00935CA9" w:rsidP="005E5A19">
      <w:pPr>
        <w:pStyle w:val="ListParagraph"/>
        <w:numPr>
          <w:ilvl w:val="0"/>
          <w:numId w:val="7"/>
        </w:numPr>
        <w:spacing w:after="0"/>
        <w:rPr>
          <w:rFonts w:ascii="Open Sans" w:eastAsia="Open Sans" w:hAnsi="Open Sans" w:cs="Open Sans"/>
          <w:color w:val="404040"/>
          <w:sz w:val="24"/>
          <w:szCs w:val="24"/>
        </w:rPr>
      </w:pPr>
      <w:r w:rsidRPr="00D96340">
        <w:rPr>
          <w:rFonts w:ascii="Open Sans" w:eastAsia="Open Sans" w:hAnsi="Open Sans" w:cs="Open Sans"/>
          <w:b/>
          <w:color w:val="404040"/>
          <w:sz w:val="24"/>
          <w:szCs w:val="24"/>
        </w:rPr>
        <w:t>Database Port:</w:t>
      </w:r>
      <w:r w:rsidRPr="00D96340">
        <w:rPr>
          <w:rFonts w:ascii="Open Sans" w:eastAsia="Open Sans" w:hAnsi="Open Sans" w:cs="Open Sans"/>
          <w:color w:val="404040"/>
          <w:sz w:val="24"/>
          <w:szCs w:val="24"/>
        </w:rPr>
        <w:t xml:space="preserve"> Use port number </w:t>
      </w:r>
      <w:r w:rsidRPr="00D96340">
        <w:rPr>
          <w:rFonts w:ascii="Open Sans" w:eastAsia="Open Sans" w:hAnsi="Open Sans" w:cs="Open Sans"/>
          <w:b/>
          <w:color w:val="404040"/>
          <w:sz w:val="24"/>
          <w:szCs w:val="24"/>
        </w:rPr>
        <w:t>5439</w:t>
      </w:r>
      <w:r w:rsidRPr="00D96340">
        <w:rPr>
          <w:rFonts w:ascii="Open Sans" w:eastAsia="Open Sans" w:hAnsi="Open Sans" w:cs="Open Sans"/>
          <w:color w:val="404040"/>
          <w:sz w:val="24"/>
          <w:szCs w:val="24"/>
        </w:rPr>
        <w:t xml:space="preserve"> for Redshift and add a firewall exception for this port in the client systems. </w:t>
      </w:r>
    </w:p>
    <w:p w14:paraId="6DF141F9" w14:textId="77777777" w:rsidR="00935CA9" w:rsidRPr="00D96340" w:rsidRDefault="00935CA9" w:rsidP="005E5A19">
      <w:pPr>
        <w:pStyle w:val="ListParagraph"/>
        <w:numPr>
          <w:ilvl w:val="0"/>
          <w:numId w:val="7"/>
        </w:numPr>
        <w:spacing w:after="0"/>
        <w:rPr>
          <w:rFonts w:ascii="Open Sans" w:eastAsia="Open Sans" w:hAnsi="Open Sans" w:cs="Open Sans"/>
          <w:color w:val="404040"/>
          <w:sz w:val="24"/>
          <w:szCs w:val="24"/>
        </w:rPr>
      </w:pPr>
      <w:r w:rsidRPr="00D96340">
        <w:rPr>
          <w:rFonts w:ascii="Open Sans" w:eastAsia="Open Sans" w:hAnsi="Open Sans" w:cs="Open Sans"/>
          <w:b/>
          <w:color w:val="404040"/>
          <w:sz w:val="24"/>
          <w:szCs w:val="24"/>
        </w:rPr>
        <w:t>Master User Name:</w:t>
      </w:r>
      <w:r w:rsidRPr="00D96340">
        <w:rPr>
          <w:rFonts w:ascii="Open Sans" w:eastAsia="Open Sans" w:hAnsi="Open Sans" w:cs="Open Sans"/>
          <w:color w:val="404040"/>
          <w:sz w:val="24"/>
          <w:szCs w:val="24"/>
        </w:rPr>
        <w:t xml:space="preserve"> This is the user name required to connect to the cluster when the cluster is available. Give a User Name as per your choice.</w:t>
      </w:r>
    </w:p>
    <w:p w14:paraId="5B7CE0C5" w14:textId="77777777" w:rsidR="00935CA9" w:rsidRPr="00D96340" w:rsidRDefault="00935CA9" w:rsidP="005E5A19">
      <w:pPr>
        <w:pStyle w:val="ListParagraph"/>
        <w:numPr>
          <w:ilvl w:val="0"/>
          <w:numId w:val="7"/>
        </w:numPr>
        <w:spacing w:after="0"/>
        <w:rPr>
          <w:rFonts w:ascii="Open Sans" w:eastAsia="Open Sans" w:hAnsi="Open Sans" w:cs="Open Sans"/>
          <w:color w:val="404040"/>
          <w:sz w:val="24"/>
          <w:szCs w:val="24"/>
        </w:rPr>
      </w:pPr>
      <w:r w:rsidRPr="00D96340">
        <w:rPr>
          <w:rFonts w:ascii="Open Sans" w:eastAsia="Open Sans" w:hAnsi="Open Sans" w:cs="Open Sans"/>
          <w:b/>
          <w:color w:val="404040"/>
          <w:sz w:val="24"/>
          <w:szCs w:val="24"/>
        </w:rPr>
        <w:t>Master User Password:</w:t>
      </w:r>
      <w:r w:rsidRPr="00D96340">
        <w:rPr>
          <w:rFonts w:ascii="Open Sans" w:eastAsia="Open Sans" w:hAnsi="Open Sans" w:cs="Open Sans"/>
          <w:color w:val="404040"/>
          <w:sz w:val="24"/>
          <w:szCs w:val="24"/>
        </w:rPr>
        <w:t xml:space="preserve"> Give a password as per your choice.</w:t>
      </w:r>
    </w:p>
    <w:p w14:paraId="60C7D462" w14:textId="77777777" w:rsidR="00935CA9" w:rsidRPr="00D96340" w:rsidRDefault="00935CA9" w:rsidP="005E5A19">
      <w:pPr>
        <w:pStyle w:val="ListParagraph"/>
        <w:numPr>
          <w:ilvl w:val="0"/>
          <w:numId w:val="7"/>
        </w:numPr>
        <w:spacing w:after="0" w:line="240" w:lineRule="auto"/>
        <w:rPr>
          <w:rFonts w:ascii="Open Sans" w:eastAsia="Open Sans" w:hAnsi="Open Sans" w:cs="Open Sans"/>
          <w:b/>
          <w:color w:val="404040"/>
          <w:sz w:val="24"/>
          <w:szCs w:val="24"/>
        </w:rPr>
      </w:pPr>
      <w:r w:rsidRPr="00D96340">
        <w:rPr>
          <w:rFonts w:ascii="Open Sans" w:eastAsia="Open Sans" w:hAnsi="Open Sans" w:cs="Open Sans"/>
          <w:b/>
          <w:color w:val="404040"/>
          <w:sz w:val="24"/>
          <w:szCs w:val="24"/>
        </w:rPr>
        <w:t>Confirm Password:</w:t>
      </w:r>
      <w:r w:rsidRPr="00D96340">
        <w:rPr>
          <w:rFonts w:ascii="Open Sans" w:eastAsia="Open Sans" w:hAnsi="Open Sans" w:cs="Open Sans"/>
          <w:color w:val="404040"/>
          <w:sz w:val="24"/>
          <w:szCs w:val="24"/>
        </w:rPr>
        <w:t xml:space="preserve"> Enter the same password that you have entered above.</w:t>
      </w:r>
    </w:p>
    <w:p w14:paraId="6D2BA63D" w14:textId="77777777" w:rsidR="009C0C73" w:rsidRDefault="009C0C73" w:rsidP="00B720E9">
      <w:pPr>
        <w:spacing w:after="0" w:line="240" w:lineRule="auto"/>
        <w:ind w:firstLine="357"/>
      </w:pPr>
    </w:p>
    <w:p w14:paraId="3E956EEB" w14:textId="353DCFFF" w:rsidR="00276459" w:rsidRPr="00B720E9" w:rsidRDefault="00984642" w:rsidP="00984642">
      <w:pPr>
        <w:pStyle w:val="step2"/>
        <w:rPr>
          <w:b/>
        </w:rPr>
      </w:pPr>
      <w:r>
        <w:rPr>
          <w:rStyle w:val="step2Char"/>
        </w:rPr>
        <w:t xml:space="preserve">7. </w:t>
      </w:r>
      <w:r w:rsidR="00DA271A">
        <w:rPr>
          <w:rStyle w:val="step2Char"/>
        </w:rPr>
        <w:t>Make note of the</w:t>
      </w:r>
      <w:r w:rsidR="00DA271A" w:rsidRPr="009C0C73">
        <w:rPr>
          <w:rStyle w:val="step2Char"/>
        </w:rPr>
        <w:t xml:space="preserve"> </w:t>
      </w:r>
      <w:r w:rsidR="009C0C73" w:rsidRPr="000416B7">
        <w:rPr>
          <w:b/>
        </w:rPr>
        <w:t>Database Name, Database Port, Master User Name</w:t>
      </w:r>
      <w:r w:rsidR="009C0C73">
        <w:t xml:space="preserve"> and </w:t>
      </w:r>
      <w:r w:rsidR="009C0C73" w:rsidRPr="000416B7">
        <w:rPr>
          <w:b/>
        </w:rPr>
        <w:t>Master User Password</w:t>
      </w:r>
      <w:r w:rsidR="00AD3B9E">
        <w:rPr>
          <w:b/>
        </w:rPr>
        <w:t xml:space="preserve">. </w:t>
      </w:r>
      <w:r w:rsidR="00AD3B9E">
        <w:t xml:space="preserve">These properties will be required in </w:t>
      </w:r>
      <w:r w:rsidR="00DA271A">
        <w:t xml:space="preserve">the </w:t>
      </w:r>
      <w:r w:rsidR="00AD3B9E">
        <w:t>creation of ATTUNITY Replicate Endpoint Connection.</w:t>
      </w:r>
    </w:p>
    <w:p w14:paraId="05CCF17C" w14:textId="77777777" w:rsidR="00B720E9" w:rsidRPr="00B720E9" w:rsidRDefault="00B720E9" w:rsidP="00B720E9">
      <w:pPr>
        <w:pStyle w:val="step3"/>
        <w:numPr>
          <w:ilvl w:val="0"/>
          <w:numId w:val="0"/>
        </w:numPr>
        <w:ind w:left="288"/>
        <w:rPr>
          <w:b/>
        </w:rPr>
      </w:pPr>
    </w:p>
    <w:p w14:paraId="2258D9CC" w14:textId="40571DCC" w:rsidR="00276459" w:rsidRDefault="00935CA9" w:rsidP="00D437B0">
      <w:pPr>
        <w:ind w:left="288"/>
        <w:rPr>
          <w:rFonts w:ascii="Open Sans" w:eastAsia="Open Sans" w:hAnsi="Open Sans" w:cs="Open Sans"/>
          <w:b/>
          <w:color w:val="404040"/>
          <w:sz w:val="26"/>
          <w:szCs w:val="24"/>
        </w:rPr>
      </w:pPr>
      <w:r w:rsidRPr="009001D7">
        <w:rPr>
          <w:rFonts w:ascii="Open Sans" w:eastAsia="Open Sans" w:hAnsi="Open Sans" w:cs="Open Sans"/>
          <w:color w:val="404040"/>
          <w:szCs w:val="24"/>
        </w:rPr>
        <w:t xml:space="preserve">After specifying all the details </w:t>
      </w:r>
      <w:r w:rsidR="00DA271A">
        <w:rPr>
          <w:rFonts w:ascii="Open Sans" w:eastAsia="Open Sans" w:hAnsi="Open Sans" w:cs="Open Sans"/>
          <w:color w:val="404040"/>
          <w:szCs w:val="24"/>
        </w:rPr>
        <w:t>in the Cluster Details</w:t>
      </w:r>
      <w:r w:rsidR="007669B0">
        <w:rPr>
          <w:rFonts w:ascii="Open Sans" w:eastAsia="Open Sans" w:hAnsi="Open Sans" w:cs="Open Sans"/>
          <w:color w:val="404040"/>
          <w:szCs w:val="24"/>
        </w:rPr>
        <w:t xml:space="preserve"> box</w:t>
      </w:r>
      <w:r w:rsidRPr="009001D7">
        <w:rPr>
          <w:rFonts w:ascii="Open Sans" w:eastAsia="Open Sans" w:hAnsi="Open Sans" w:cs="Open Sans"/>
          <w:color w:val="404040"/>
          <w:szCs w:val="24"/>
        </w:rPr>
        <w:t xml:space="preserve">, </w:t>
      </w:r>
      <w:r w:rsidR="00DA271A">
        <w:rPr>
          <w:rFonts w:ascii="Open Sans" w:eastAsia="Open Sans" w:hAnsi="Open Sans" w:cs="Open Sans"/>
          <w:color w:val="404040"/>
          <w:szCs w:val="24"/>
        </w:rPr>
        <w:t>click on</w:t>
      </w:r>
      <w:r w:rsidR="00DA271A" w:rsidRPr="009001D7">
        <w:rPr>
          <w:rFonts w:ascii="Open Sans" w:eastAsia="Open Sans" w:hAnsi="Open Sans" w:cs="Open Sans"/>
          <w:color w:val="404040"/>
          <w:szCs w:val="24"/>
        </w:rPr>
        <w:t xml:space="preserve"> </w:t>
      </w:r>
      <w:r w:rsidRPr="009001D7">
        <w:rPr>
          <w:rFonts w:ascii="Open Sans" w:eastAsia="Open Sans" w:hAnsi="Open Sans" w:cs="Open Sans"/>
          <w:color w:val="404040"/>
          <w:szCs w:val="24"/>
        </w:rPr>
        <w:t xml:space="preserve">the </w:t>
      </w:r>
      <w:r w:rsidR="007669B0">
        <w:rPr>
          <w:rFonts w:ascii="Open Sans" w:eastAsia="Open Sans" w:hAnsi="Open Sans" w:cs="Open Sans"/>
          <w:b/>
          <w:color w:val="404040"/>
          <w:szCs w:val="24"/>
        </w:rPr>
        <w:t>C</w:t>
      </w:r>
      <w:r w:rsidR="007669B0" w:rsidRPr="009001D7">
        <w:rPr>
          <w:rFonts w:ascii="Open Sans" w:eastAsia="Open Sans" w:hAnsi="Open Sans" w:cs="Open Sans"/>
          <w:b/>
          <w:color w:val="404040"/>
          <w:szCs w:val="24"/>
        </w:rPr>
        <w:t>ontinue</w:t>
      </w:r>
      <w:r w:rsidR="007669B0" w:rsidRPr="009001D7">
        <w:rPr>
          <w:rFonts w:ascii="Open Sans" w:eastAsia="Open Sans" w:hAnsi="Open Sans" w:cs="Open Sans"/>
          <w:color w:val="404040"/>
          <w:szCs w:val="24"/>
        </w:rPr>
        <w:t xml:space="preserve"> </w:t>
      </w:r>
      <w:r w:rsidRPr="009001D7">
        <w:rPr>
          <w:rFonts w:ascii="Open Sans" w:eastAsia="Open Sans" w:hAnsi="Open Sans" w:cs="Open Sans"/>
          <w:color w:val="404040"/>
          <w:szCs w:val="24"/>
        </w:rPr>
        <w:t xml:space="preserve">button. This will lead </w:t>
      </w:r>
      <w:r w:rsidR="007669B0">
        <w:rPr>
          <w:rFonts w:ascii="Open Sans" w:eastAsia="Open Sans" w:hAnsi="Open Sans" w:cs="Open Sans"/>
          <w:color w:val="404040"/>
          <w:szCs w:val="24"/>
        </w:rPr>
        <w:t xml:space="preserve">you </w:t>
      </w:r>
      <w:r w:rsidRPr="009001D7">
        <w:rPr>
          <w:rFonts w:ascii="Open Sans" w:eastAsia="Open Sans" w:hAnsi="Open Sans" w:cs="Open Sans"/>
          <w:color w:val="404040"/>
          <w:szCs w:val="24"/>
        </w:rPr>
        <w:t>to the next page.</w:t>
      </w:r>
    </w:p>
    <w:p w14:paraId="45A81FFB" w14:textId="77777777" w:rsidR="00935CA9" w:rsidRDefault="00930E25" w:rsidP="00652716">
      <w:pPr>
        <w:pStyle w:val="DocH3"/>
        <w:numPr>
          <w:ilvl w:val="0"/>
          <w:numId w:val="0"/>
        </w:numPr>
        <w:ind w:left="720" w:hanging="720"/>
        <w:rPr>
          <w:b w:val="0"/>
          <w:sz w:val="22"/>
        </w:rPr>
      </w:pPr>
      <w:bookmarkStart w:id="205" w:name="_Toc468290057"/>
      <w:r>
        <w:t>4.3</w:t>
      </w:r>
      <w:r w:rsidR="00935CA9">
        <w:t xml:space="preserve">.2. </w:t>
      </w:r>
      <w:r w:rsidR="00935CA9" w:rsidRPr="00D96340">
        <w:t>Node Configuration</w:t>
      </w:r>
      <w:bookmarkEnd w:id="205"/>
    </w:p>
    <w:p w14:paraId="5DDFB4DA" w14:textId="77777777" w:rsidR="00660693" w:rsidRPr="00660693" w:rsidRDefault="00660693" w:rsidP="009D0F50">
      <w:pPr>
        <w:pStyle w:val="Step"/>
      </w:pPr>
    </w:p>
    <w:p w14:paraId="6A29F2C6" w14:textId="08947FD4" w:rsidR="00935CA9" w:rsidRPr="00660693" w:rsidRDefault="00984642" w:rsidP="00984642">
      <w:pPr>
        <w:pStyle w:val="step3"/>
        <w:numPr>
          <w:ilvl w:val="0"/>
          <w:numId w:val="0"/>
        </w:numPr>
        <w:ind w:left="288" w:hanging="288"/>
        <w:rPr>
          <w:color w:val="404040"/>
          <w:sz w:val="24"/>
        </w:rPr>
      </w:pPr>
      <w:r>
        <w:t xml:space="preserve">8. </w:t>
      </w:r>
      <w:r w:rsidR="00935CA9" w:rsidRPr="00D96340">
        <w:t>Enter the following details</w:t>
      </w:r>
      <w:r w:rsidR="00935CA9">
        <w:t xml:space="preserve"> in </w:t>
      </w:r>
      <w:r w:rsidR="007669B0">
        <w:t xml:space="preserve">the </w:t>
      </w:r>
      <w:r w:rsidR="00935CA9">
        <w:t>Node Configuration tab.</w:t>
      </w:r>
    </w:p>
    <w:p w14:paraId="66537F21" w14:textId="77777777" w:rsidR="00660693" w:rsidRPr="00D96340" w:rsidRDefault="00660693" w:rsidP="00660693">
      <w:pPr>
        <w:pStyle w:val="step3"/>
        <w:numPr>
          <w:ilvl w:val="0"/>
          <w:numId w:val="0"/>
        </w:numPr>
        <w:spacing w:line="240" w:lineRule="auto"/>
        <w:ind w:left="289"/>
        <w:rPr>
          <w:color w:val="404040"/>
          <w:sz w:val="24"/>
        </w:rPr>
      </w:pPr>
    </w:p>
    <w:p w14:paraId="2C40EFBA" w14:textId="77777777" w:rsidR="00935CA9" w:rsidRPr="002B277E" w:rsidRDefault="00935CA9" w:rsidP="00935CA9">
      <w:pPr>
        <w:spacing w:after="0" w:line="360" w:lineRule="auto"/>
        <w:jc w:val="both"/>
        <w:rPr>
          <w:rFonts w:ascii="Open Sans" w:eastAsia="Open Sans" w:hAnsi="Open Sans" w:cs="Open Sans"/>
          <w:color w:val="404040"/>
          <w:sz w:val="24"/>
          <w:szCs w:val="24"/>
        </w:rPr>
      </w:pPr>
      <w:r w:rsidRPr="00C63EBA">
        <w:rPr>
          <w:noProof/>
        </w:rPr>
        <w:lastRenderedPageBreak/>
        <w:t xml:space="preserve"> </w:t>
      </w:r>
      <w:r>
        <w:rPr>
          <w:noProof/>
        </w:rPr>
        <w:drawing>
          <wp:inline distT="0" distB="0" distL="0" distR="0" wp14:anchorId="00F87167" wp14:editId="56233FC7">
            <wp:extent cx="4373076" cy="2734574"/>
            <wp:effectExtent l="19050" t="19050" r="27940" b="279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5327" cy="2742235"/>
                    </a:xfrm>
                    <a:prstGeom prst="rect">
                      <a:avLst/>
                    </a:prstGeom>
                    <a:ln>
                      <a:solidFill>
                        <a:schemeClr val="tx1"/>
                      </a:solidFill>
                    </a:ln>
                  </pic:spPr>
                </pic:pic>
              </a:graphicData>
            </a:graphic>
          </wp:inline>
        </w:drawing>
      </w:r>
    </w:p>
    <w:p w14:paraId="52398B23" w14:textId="691EE00B" w:rsidR="00935CA9" w:rsidRPr="00D96340" w:rsidRDefault="00935CA9" w:rsidP="00935CA9">
      <w:pPr>
        <w:spacing w:after="0"/>
        <w:contextualSpacing/>
        <w:jc w:val="both"/>
        <w:rPr>
          <w:rFonts w:ascii="Open Sans" w:eastAsia="Open Sans" w:hAnsi="Open Sans" w:cs="Open Sans"/>
          <w:color w:val="404040"/>
        </w:rPr>
      </w:pPr>
      <w:r w:rsidRPr="00D96340">
        <w:rPr>
          <w:rFonts w:ascii="Open Sans" w:eastAsia="Open Sans" w:hAnsi="Open Sans" w:cs="Open Sans"/>
          <w:b/>
          <w:color w:val="404040"/>
        </w:rPr>
        <w:t>Node Type:</w:t>
      </w:r>
      <w:r w:rsidRPr="00D96340">
        <w:rPr>
          <w:rFonts w:ascii="Open Sans" w:eastAsia="Open Sans" w:hAnsi="Open Sans" w:cs="Open Sans"/>
          <w:color w:val="404040"/>
        </w:rPr>
        <w:t xml:space="preserve">  Select </w:t>
      </w:r>
      <w:r w:rsidRPr="00D96340">
        <w:rPr>
          <w:rFonts w:ascii="Open Sans" w:eastAsia="Open Sans" w:hAnsi="Open Sans" w:cs="Open Sans"/>
          <w:b/>
          <w:color w:val="404040"/>
        </w:rPr>
        <w:t>dc1.large</w:t>
      </w:r>
      <w:r w:rsidR="007669B0">
        <w:rPr>
          <w:rFonts w:ascii="Open Sans" w:eastAsia="Open Sans" w:hAnsi="Open Sans" w:cs="Open Sans"/>
          <w:b/>
          <w:color w:val="404040"/>
        </w:rPr>
        <w:t>.</w:t>
      </w:r>
      <w:r w:rsidRPr="00D96340">
        <w:rPr>
          <w:rFonts w:ascii="Open Sans" w:eastAsia="Open Sans" w:hAnsi="Open Sans" w:cs="Open Sans"/>
          <w:color w:val="404040"/>
        </w:rPr>
        <w:t xml:space="preserve"> </w:t>
      </w:r>
    </w:p>
    <w:p w14:paraId="049B8C05" w14:textId="6085E408" w:rsidR="00935CA9" w:rsidRPr="00D96340" w:rsidRDefault="00935CA9" w:rsidP="00935CA9">
      <w:pPr>
        <w:spacing w:after="0"/>
        <w:contextualSpacing/>
        <w:jc w:val="both"/>
        <w:rPr>
          <w:rFonts w:ascii="Open Sans" w:eastAsia="Open Sans" w:hAnsi="Open Sans" w:cs="Open Sans"/>
          <w:color w:val="404040"/>
        </w:rPr>
      </w:pPr>
      <w:r w:rsidRPr="00D96340">
        <w:rPr>
          <w:rFonts w:ascii="Open Sans" w:eastAsia="Open Sans" w:hAnsi="Open Sans" w:cs="Open Sans"/>
          <w:b/>
          <w:color w:val="404040"/>
        </w:rPr>
        <w:t>Cluster Type:</w:t>
      </w:r>
      <w:r w:rsidRPr="00D96340">
        <w:rPr>
          <w:rFonts w:ascii="Open Sans" w:eastAsia="Open Sans" w:hAnsi="Open Sans" w:cs="Open Sans"/>
          <w:color w:val="404040"/>
        </w:rPr>
        <w:t xml:space="preserve"> Select </w:t>
      </w:r>
      <w:r w:rsidRPr="00D96340">
        <w:rPr>
          <w:rFonts w:ascii="Open Sans" w:eastAsia="Open Sans" w:hAnsi="Open Sans" w:cs="Open Sans"/>
          <w:b/>
          <w:color w:val="404040"/>
        </w:rPr>
        <w:t>Single Node</w:t>
      </w:r>
      <w:r w:rsidR="007669B0">
        <w:rPr>
          <w:rFonts w:ascii="Open Sans" w:eastAsia="Open Sans" w:hAnsi="Open Sans" w:cs="Open Sans"/>
          <w:b/>
          <w:color w:val="404040"/>
        </w:rPr>
        <w:t>.</w:t>
      </w:r>
      <w:r w:rsidRPr="00D96340">
        <w:rPr>
          <w:rFonts w:ascii="Open Sans" w:eastAsia="Open Sans" w:hAnsi="Open Sans" w:cs="Open Sans"/>
          <w:color w:val="404040"/>
        </w:rPr>
        <w:t xml:space="preserve"> </w:t>
      </w:r>
    </w:p>
    <w:p w14:paraId="5E57482C" w14:textId="0DBD5623" w:rsidR="00935CA9" w:rsidRDefault="00935CA9" w:rsidP="00935CA9">
      <w:pPr>
        <w:spacing w:after="0"/>
        <w:contextualSpacing/>
        <w:jc w:val="both"/>
        <w:rPr>
          <w:rFonts w:ascii="Open Sans" w:eastAsia="Open Sans" w:hAnsi="Open Sans" w:cs="Open Sans"/>
          <w:color w:val="404040"/>
          <w:sz w:val="24"/>
          <w:szCs w:val="24"/>
        </w:rPr>
      </w:pPr>
      <w:r w:rsidRPr="00D96340">
        <w:rPr>
          <w:rFonts w:ascii="Open Sans" w:eastAsia="Open Sans" w:hAnsi="Open Sans" w:cs="Open Sans"/>
          <w:b/>
          <w:color w:val="404040"/>
        </w:rPr>
        <w:t>Number of Compute Nodes:</w:t>
      </w:r>
      <w:r w:rsidRPr="00D96340">
        <w:rPr>
          <w:rFonts w:ascii="Open Sans" w:eastAsia="Open Sans" w:hAnsi="Open Sans" w:cs="Open Sans"/>
          <w:color w:val="404040"/>
        </w:rPr>
        <w:t xml:space="preserve"> </w:t>
      </w:r>
      <w:r w:rsidR="007669B0">
        <w:rPr>
          <w:rFonts w:ascii="Open Sans" w:eastAsia="Open Sans" w:hAnsi="Open Sans" w:cs="Open Sans"/>
          <w:color w:val="404040"/>
        </w:rPr>
        <w:t>Set this</w:t>
      </w:r>
      <w:r w:rsidRPr="00D96340">
        <w:rPr>
          <w:rFonts w:ascii="Open Sans" w:eastAsia="Open Sans" w:hAnsi="Open Sans" w:cs="Open Sans"/>
          <w:color w:val="404040"/>
        </w:rPr>
        <w:t xml:space="preserve"> to </w:t>
      </w:r>
      <w:r w:rsidRPr="00D96340">
        <w:rPr>
          <w:rFonts w:ascii="Open Sans" w:eastAsia="Open Sans" w:hAnsi="Open Sans" w:cs="Open Sans"/>
          <w:b/>
          <w:color w:val="404040"/>
        </w:rPr>
        <w:t>1</w:t>
      </w:r>
      <w:r w:rsidRPr="00D96340">
        <w:rPr>
          <w:rFonts w:ascii="Open Sans" w:eastAsia="Open Sans" w:hAnsi="Open Sans" w:cs="Open Sans"/>
          <w:color w:val="404040"/>
        </w:rPr>
        <w:t>.</w:t>
      </w:r>
    </w:p>
    <w:p w14:paraId="5578AE34" w14:textId="77777777" w:rsidR="00935CA9" w:rsidRDefault="00935CA9" w:rsidP="00935CA9">
      <w:pPr>
        <w:spacing w:after="0"/>
        <w:ind w:left="720"/>
        <w:jc w:val="both"/>
      </w:pPr>
    </w:p>
    <w:p w14:paraId="11BFE227" w14:textId="1D7BCCCC" w:rsidR="00935CA9" w:rsidRDefault="00935CA9" w:rsidP="000D3F59">
      <w:pPr>
        <w:pStyle w:val="step3"/>
        <w:numPr>
          <w:ilvl w:val="0"/>
          <w:numId w:val="14"/>
        </w:numPr>
      </w:pPr>
      <w:r>
        <w:t xml:space="preserve">After specifying all the details, press </w:t>
      </w:r>
      <w:r>
        <w:rPr>
          <w:b/>
        </w:rPr>
        <w:t>Continue</w:t>
      </w:r>
      <w:r>
        <w:t xml:space="preserve">. This will lead </w:t>
      </w:r>
      <w:r w:rsidR="007669B0">
        <w:t xml:space="preserve">you </w:t>
      </w:r>
      <w:r>
        <w:t>to the Additional Configuration</w:t>
      </w:r>
      <w:r w:rsidR="007669B0">
        <w:t xml:space="preserve"> Tab</w:t>
      </w:r>
      <w:r w:rsidR="004E7AE6">
        <w:t>.</w:t>
      </w:r>
    </w:p>
    <w:p w14:paraId="09539CCE" w14:textId="77777777" w:rsidR="00935CA9" w:rsidRDefault="00935CA9">
      <w:pPr>
        <w:rPr>
          <w:rFonts w:ascii="Open Sans" w:eastAsia="Open Sans" w:hAnsi="Open Sans" w:cs="Open Sans"/>
          <w:color w:val="444444"/>
          <w:szCs w:val="24"/>
        </w:rPr>
      </w:pPr>
      <w:r>
        <w:br w:type="page"/>
      </w:r>
    </w:p>
    <w:p w14:paraId="67B34BDF" w14:textId="77777777" w:rsidR="00935CA9" w:rsidRDefault="00930E25" w:rsidP="00652716">
      <w:pPr>
        <w:pStyle w:val="DocH3"/>
        <w:numPr>
          <w:ilvl w:val="0"/>
          <w:numId w:val="0"/>
        </w:numPr>
        <w:ind w:left="720" w:hanging="720"/>
        <w:rPr>
          <w:b w:val="0"/>
          <w:sz w:val="22"/>
        </w:rPr>
      </w:pPr>
      <w:bookmarkStart w:id="206" w:name="_Toc468290058"/>
      <w:r>
        <w:lastRenderedPageBreak/>
        <w:t>4.3</w:t>
      </w:r>
      <w:r w:rsidR="00935CA9">
        <w:t xml:space="preserve">.3. </w:t>
      </w:r>
      <w:r w:rsidR="00935CA9" w:rsidRPr="00D96340">
        <w:t>Additional Configuration</w:t>
      </w:r>
      <w:bookmarkEnd w:id="206"/>
    </w:p>
    <w:p w14:paraId="64729D53" w14:textId="77777777" w:rsidR="00443592" w:rsidRPr="00443592" w:rsidRDefault="00443592" w:rsidP="009D0F50">
      <w:pPr>
        <w:pStyle w:val="Step"/>
      </w:pPr>
    </w:p>
    <w:p w14:paraId="1C0A67E6" w14:textId="1507DCDC" w:rsidR="00443592" w:rsidRDefault="00935CA9" w:rsidP="000D3F59">
      <w:pPr>
        <w:pStyle w:val="step3"/>
        <w:numPr>
          <w:ilvl w:val="0"/>
          <w:numId w:val="14"/>
        </w:numPr>
        <w:spacing w:line="240" w:lineRule="auto"/>
      </w:pPr>
      <w:r>
        <w:t>Enter the details in</w:t>
      </w:r>
      <w:r w:rsidR="004E7AE6">
        <w:t xml:space="preserve"> the</w:t>
      </w:r>
      <w:r>
        <w:t xml:space="preserve"> </w:t>
      </w:r>
      <w:r w:rsidRPr="004E7AE6">
        <w:rPr>
          <w:b/>
        </w:rPr>
        <w:t>Additional Configuration</w:t>
      </w:r>
      <w:r>
        <w:t xml:space="preserve"> tab as </w:t>
      </w:r>
      <w:r w:rsidR="004E7AE6">
        <w:t xml:space="preserve">shown </w:t>
      </w:r>
      <w:r>
        <w:t>below.</w:t>
      </w:r>
    </w:p>
    <w:p w14:paraId="5640A7DD" w14:textId="77777777" w:rsidR="00935CA9" w:rsidRDefault="00935CA9" w:rsidP="00443592">
      <w:pPr>
        <w:pStyle w:val="step3"/>
        <w:numPr>
          <w:ilvl w:val="0"/>
          <w:numId w:val="0"/>
        </w:numPr>
        <w:spacing w:line="240" w:lineRule="auto"/>
        <w:ind w:left="288"/>
        <w:rPr>
          <w:b/>
        </w:rPr>
      </w:pPr>
      <w:r w:rsidRPr="00D96340">
        <w:rPr>
          <w:b/>
        </w:rPr>
        <w:t xml:space="preserve"> </w:t>
      </w:r>
    </w:p>
    <w:p w14:paraId="0974A3CD" w14:textId="77777777" w:rsidR="00935CA9" w:rsidRPr="005B4F38" w:rsidRDefault="00935CA9" w:rsidP="00652716">
      <w:pPr>
        <w:pStyle w:val="step3"/>
        <w:numPr>
          <w:ilvl w:val="0"/>
          <w:numId w:val="0"/>
        </w:numPr>
        <w:ind w:left="288" w:hanging="288"/>
        <w:rPr>
          <w:b/>
          <w:color w:val="404040"/>
          <w:sz w:val="24"/>
        </w:rPr>
      </w:pPr>
      <w:r>
        <w:rPr>
          <w:noProof/>
        </w:rPr>
        <w:drawing>
          <wp:inline distT="0" distB="0" distL="0" distR="0" wp14:anchorId="21529A73" wp14:editId="78FBF4F5">
            <wp:extent cx="5943600" cy="6627495"/>
            <wp:effectExtent l="19050" t="19050" r="19050" b="209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627495"/>
                    </a:xfrm>
                    <a:prstGeom prst="rect">
                      <a:avLst/>
                    </a:prstGeom>
                    <a:ln>
                      <a:solidFill>
                        <a:schemeClr val="tx1"/>
                      </a:solidFill>
                    </a:ln>
                  </pic:spPr>
                </pic:pic>
              </a:graphicData>
            </a:graphic>
          </wp:inline>
        </w:drawing>
      </w:r>
    </w:p>
    <w:p w14:paraId="5ABCB322" w14:textId="77777777" w:rsidR="00935CA9" w:rsidRDefault="00935CA9" w:rsidP="00935CA9">
      <w:pPr>
        <w:pStyle w:val="ListParagraph"/>
        <w:spacing w:after="0"/>
        <w:rPr>
          <w:rFonts w:ascii="Open Sans" w:eastAsia="Open Sans" w:hAnsi="Open Sans" w:cs="Open Sans"/>
          <w:b/>
          <w:color w:val="404040"/>
          <w:sz w:val="24"/>
          <w:szCs w:val="24"/>
        </w:rPr>
      </w:pPr>
    </w:p>
    <w:p w14:paraId="1430FA05" w14:textId="3DD01615" w:rsidR="00935CA9" w:rsidRDefault="00935CA9" w:rsidP="005E5A19">
      <w:pPr>
        <w:pStyle w:val="ListParagraph"/>
        <w:numPr>
          <w:ilvl w:val="0"/>
          <w:numId w:val="8"/>
        </w:numPr>
        <w:spacing w:after="0"/>
        <w:rPr>
          <w:rFonts w:ascii="Open Sans" w:hAnsi="Open Sans"/>
          <w:color w:val="444444"/>
          <w:shd w:val="clear" w:color="auto" w:fill="FFFFFF"/>
        </w:rPr>
      </w:pPr>
      <w:r w:rsidRPr="00D96340">
        <w:rPr>
          <w:rFonts w:ascii="Open Sans" w:eastAsia="Open Sans" w:hAnsi="Open Sans" w:cs="Open Sans"/>
          <w:b/>
          <w:color w:val="404040"/>
          <w:sz w:val="24"/>
          <w:szCs w:val="24"/>
        </w:rPr>
        <w:lastRenderedPageBreak/>
        <w:t>Cluster Parameter Group:</w:t>
      </w:r>
      <w:r w:rsidRPr="00D96340">
        <w:rPr>
          <w:rFonts w:ascii="Open Sans" w:eastAsia="Open Sans" w:hAnsi="Open Sans" w:cs="Open Sans"/>
          <w:color w:val="404040"/>
          <w:sz w:val="24"/>
          <w:szCs w:val="24"/>
        </w:rPr>
        <w:t xml:space="preserve"> </w:t>
      </w:r>
      <w:r>
        <w:rPr>
          <w:rFonts w:ascii="Open Sans" w:hAnsi="Open Sans"/>
          <w:color w:val="444444"/>
          <w:shd w:val="clear" w:color="auto" w:fill="FFFFFF"/>
        </w:rPr>
        <w:t>Cluster P</w:t>
      </w:r>
      <w:r w:rsidRPr="00D96340">
        <w:rPr>
          <w:rFonts w:ascii="Open Sans" w:hAnsi="Open Sans"/>
          <w:color w:val="444444"/>
          <w:shd w:val="clear" w:color="auto" w:fill="FFFFFF"/>
        </w:rPr>
        <w:t xml:space="preserve">arameter </w:t>
      </w:r>
      <w:r>
        <w:rPr>
          <w:rFonts w:ascii="Open Sans" w:hAnsi="Open Sans"/>
          <w:color w:val="444444"/>
          <w:shd w:val="clear" w:color="auto" w:fill="FFFFFF"/>
        </w:rPr>
        <w:t>Group</w:t>
      </w:r>
      <w:r w:rsidRPr="00D96340">
        <w:rPr>
          <w:rFonts w:ascii="Open Sans" w:hAnsi="Open Sans"/>
          <w:color w:val="444444"/>
          <w:shd w:val="clear" w:color="auto" w:fill="FFFFFF"/>
        </w:rPr>
        <w:t xml:space="preserve"> act</w:t>
      </w:r>
      <w:r w:rsidR="007669B0">
        <w:rPr>
          <w:rFonts w:ascii="Open Sans" w:hAnsi="Open Sans"/>
          <w:color w:val="444444"/>
          <w:shd w:val="clear" w:color="auto" w:fill="FFFFFF"/>
        </w:rPr>
        <w:t>s</w:t>
      </w:r>
      <w:r w:rsidRPr="00D96340">
        <w:rPr>
          <w:rFonts w:ascii="Open Sans" w:hAnsi="Open Sans"/>
          <w:color w:val="444444"/>
          <w:shd w:val="clear" w:color="auto" w:fill="FFFFFF"/>
        </w:rPr>
        <w:t xml:space="preserve"> as a</w:t>
      </w:r>
      <w:r w:rsidRPr="004F08D6">
        <w:rPr>
          <w:rStyle w:val="apple-converted-space"/>
          <w:rFonts w:ascii="Open Sans" w:hAnsi="Open Sans"/>
          <w:color w:val="444444"/>
          <w:shd w:val="clear" w:color="auto" w:fill="FFFFFF"/>
        </w:rPr>
        <w:t> </w:t>
      </w:r>
      <w:r w:rsidRPr="004F08D6">
        <w:rPr>
          <w:rStyle w:val="Emphasis"/>
          <w:rFonts w:ascii="Open Sans" w:hAnsi="Open Sans"/>
          <w:color w:val="444444"/>
          <w:shd w:val="clear" w:color="auto" w:fill="FFFFFF"/>
        </w:rPr>
        <w:t>container</w:t>
      </w:r>
      <w:r w:rsidRPr="004F08D6">
        <w:rPr>
          <w:rStyle w:val="apple-converted-space"/>
          <w:rFonts w:ascii="Open Sans" w:hAnsi="Open Sans"/>
          <w:color w:val="444444"/>
          <w:shd w:val="clear" w:color="auto" w:fill="FFFFFF"/>
        </w:rPr>
        <w:t> </w:t>
      </w:r>
      <w:r w:rsidRPr="00D96340">
        <w:rPr>
          <w:rFonts w:ascii="Open Sans" w:hAnsi="Open Sans"/>
          <w:color w:val="444444"/>
          <w:shd w:val="clear" w:color="auto" w:fill="FFFFFF"/>
        </w:rPr>
        <w:t xml:space="preserve">for engine configuration values that are applied to </w:t>
      </w:r>
      <w:r w:rsidR="005F2DA4">
        <w:rPr>
          <w:rFonts w:ascii="Open Sans" w:hAnsi="Open Sans"/>
          <w:color w:val="444444"/>
          <w:shd w:val="clear" w:color="auto" w:fill="FFFFFF"/>
        </w:rPr>
        <w:t xml:space="preserve">a </w:t>
      </w:r>
      <w:r>
        <w:rPr>
          <w:rFonts w:ascii="Open Sans" w:hAnsi="Open Sans"/>
          <w:color w:val="444444"/>
          <w:shd w:val="clear" w:color="auto" w:fill="FFFFFF"/>
        </w:rPr>
        <w:t>cluster</w:t>
      </w:r>
      <w:r w:rsidRPr="00D96340">
        <w:rPr>
          <w:rFonts w:ascii="Open Sans" w:hAnsi="Open Sans"/>
          <w:color w:val="444444"/>
          <w:shd w:val="clear" w:color="auto" w:fill="FFFFFF"/>
        </w:rPr>
        <w:t>.</w:t>
      </w:r>
      <w:r>
        <w:rPr>
          <w:rFonts w:ascii="Open Sans" w:hAnsi="Open Sans"/>
          <w:color w:val="444444"/>
          <w:shd w:val="clear" w:color="auto" w:fill="FFFFFF"/>
        </w:rPr>
        <w:t xml:space="preserve"> </w:t>
      </w:r>
      <w:r w:rsidRPr="00D96340">
        <w:rPr>
          <w:rFonts w:ascii="Open Sans" w:hAnsi="Open Sans"/>
          <w:color w:val="444444"/>
          <w:shd w:val="clear" w:color="auto" w:fill="FFFFFF"/>
        </w:rPr>
        <w:t xml:space="preserve">Select </w:t>
      </w:r>
      <w:r w:rsidR="00CC62DC">
        <w:rPr>
          <w:rFonts w:ascii="Open Sans" w:hAnsi="Open Sans"/>
          <w:color w:val="444444"/>
          <w:shd w:val="clear" w:color="auto" w:fill="FFFFFF"/>
        </w:rPr>
        <w:t xml:space="preserve">the </w:t>
      </w:r>
      <w:r w:rsidRPr="00D96340">
        <w:rPr>
          <w:rFonts w:ascii="Open Sans" w:hAnsi="Open Sans"/>
          <w:b/>
          <w:color w:val="444444"/>
          <w:shd w:val="clear" w:color="auto" w:fill="FFFFFF"/>
        </w:rPr>
        <w:t>default</w:t>
      </w:r>
      <w:r w:rsidRPr="00D96340">
        <w:rPr>
          <w:rFonts w:ascii="Open Sans" w:hAnsi="Open Sans"/>
          <w:color w:val="444444"/>
          <w:shd w:val="clear" w:color="auto" w:fill="FFFFFF"/>
        </w:rPr>
        <w:t xml:space="preserve"> </w:t>
      </w:r>
      <w:r w:rsidR="00CC62DC">
        <w:rPr>
          <w:rFonts w:ascii="Open Sans" w:hAnsi="Open Sans"/>
          <w:color w:val="444444"/>
          <w:shd w:val="clear" w:color="auto" w:fill="FFFFFF"/>
        </w:rPr>
        <w:t xml:space="preserve">for the </w:t>
      </w:r>
      <w:r w:rsidRPr="00D96340">
        <w:rPr>
          <w:rFonts w:ascii="Open Sans" w:hAnsi="Open Sans"/>
          <w:color w:val="444444"/>
          <w:shd w:val="clear" w:color="auto" w:fill="FFFFFF"/>
        </w:rPr>
        <w:t>cluster parameter group.</w:t>
      </w:r>
    </w:p>
    <w:p w14:paraId="35F43D0D" w14:textId="69B0AABA" w:rsidR="00935CA9" w:rsidRPr="004F08D6" w:rsidRDefault="00935CA9" w:rsidP="005E5A19">
      <w:pPr>
        <w:pStyle w:val="ListParagraph"/>
        <w:numPr>
          <w:ilvl w:val="0"/>
          <w:numId w:val="8"/>
        </w:numPr>
        <w:spacing w:after="0"/>
      </w:pPr>
      <w:r w:rsidRPr="00D96340">
        <w:rPr>
          <w:rFonts w:ascii="Open Sans" w:eastAsia="Open Sans" w:hAnsi="Open Sans" w:cs="Open Sans"/>
          <w:b/>
          <w:color w:val="404040"/>
        </w:rPr>
        <w:t xml:space="preserve">Encrypt Database: </w:t>
      </w:r>
      <w:r w:rsidRPr="00D96340">
        <w:rPr>
          <w:rFonts w:ascii="Open Sans" w:eastAsia="Open Sans" w:hAnsi="Open Sans" w:cs="Open Sans"/>
          <w:color w:val="404040"/>
        </w:rPr>
        <w:t>If this feature is enabled, then the database will be encrypted</w:t>
      </w:r>
      <w:r w:rsidR="00CC62DC">
        <w:rPr>
          <w:rFonts w:ascii="Open Sans" w:eastAsia="Open Sans" w:hAnsi="Open Sans" w:cs="Open Sans"/>
          <w:color w:val="404040"/>
        </w:rPr>
        <w:t>.</w:t>
      </w:r>
      <w:r w:rsidRPr="00D96340">
        <w:rPr>
          <w:rFonts w:ascii="Open Sans" w:eastAsia="Open Sans" w:hAnsi="Open Sans" w:cs="Open Sans"/>
          <w:color w:val="404040"/>
        </w:rPr>
        <w:t xml:space="preserve"> Currently encryption is not required.</w:t>
      </w:r>
    </w:p>
    <w:p w14:paraId="75D6EE24" w14:textId="045FA710" w:rsidR="00935CA9" w:rsidRPr="00D96340" w:rsidRDefault="00935CA9" w:rsidP="005E5A19">
      <w:pPr>
        <w:pStyle w:val="ListParagraph"/>
        <w:numPr>
          <w:ilvl w:val="0"/>
          <w:numId w:val="8"/>
        </w:numPr>
        <w:spacing w:after="0"/>
        <w:rPr>
          <w:rFonts w:ascii="Open Sans" w:hAnsi="Open Sans"/>
          <w:color w:val="444444"/>
          <w:shd w:val="clear" w:color="auto" w:fill="FFFFFF"/>
        </w:rPr>
      </w:pPr>
      <w:r w:rsidRPr="005E244D">
        <w:rPr>
          <w:rFonts w:ascii="Open Sans" w:eastAsia="Open Sans" w:hAnsi="Open Sans" w:cs="Open Sans"/>
          <w:b/>
          <w:color w:val="404040"/>
          <w:szCs w:val="24"/>
        </w:rPr>
        <w:t>VPC:</w:t>
      </w:r>
      <w:r w:rsidRPr="005E244D">
        <w:rPr>
          <w:rFonts w:ascii="Open Sans" w:eastAsia="Open Sans" w:hAnsi="Open Sans" w:cs="Open Sans"/>
          <w:color w:val="404040"/>
          <w:szCs w:val="24"/>
        </w:rPr>
        <w:t xml:space="preserve"> Select </w:t>
      </w:r>
      <w:r w:rsidR="00CC62DC">
        <w:rPr>
          <w:rFonts w:ascii="Open Sans" w:eastAsia="Open Sans" w:hAnsi="Open Sans" w:cs="Open Sans"/>
          <w:color w:val="404040"/>
          <w:szCs w:val="24"/>
        </w:rPr>
        <w:t xml:space="preserve">the </w:t>
      </w:r>
      <w:r>
        <w:rPr>
          <w:rFonts w:ascii="Open Sans" w:eastAsia="Open Sans" w:hAnsi="Open Sans" w:cs="Open Sans"/>
          <w:b/>
          <w:color w:val="404040"/>
          <w:szCs w:val="24"/>
        </w:rPr>
        <w:t>Default</w:t>
      </w:r>
      <w:r w:rsidRPr="005E244D">
        <w:rPr>
          <w:rFonts w:ascii="Open Sans" w:eastAsia="Open Sans" w:hAnsi="Open Sans" w:cs="Open Sans"/>
          <w:b/>
          <w:color w:val="404040"/>
          <w:szCs w:val="24"/>
        </w:rPr>
        <w:t xml:space="preserve"> VPC</w:t>
      </w:r>
      <w:r w:rsidRPr="005E244D">
        <w:rPr>
          <w:rFonts w:ascii="Open Sans" w:eastAsia="Open Sans" w:hAnsi="Open Sans" w:cs="Open Sans"/>
          <w:color w:val="404040"/>
          <w:szCs w:val="24"/>
        </w:rPr>
        <w:t>.</w:t>
      </w:r>
    </w:p>
    <w:p w14:paraId="517AD3C9" w14:textId="77777777" w:rsidR="00935CA9" w:rsidRPr="00374454" w:rsidRDefault="00935CA9" w:rsidP="005E5A19">
      <w:pPr>
        <w:pStyle w:val="ListParagraph"/>
        <w:numPr>
          <w:ilvl w:val="0"/>
          <w:numId w:val="8"/>
        </w:numPr>
        <w:tabs>
          <w:tab w:val="left" w:pos="1530"/>
        </w:tabs>
        <w:spacing w:after="0"/>
        <w:rPr>
          <w:sz w:val="20"/>
        </w:rPr>
      </w:pPr>
      <w:r w:rsidRPr="00374454">
        <w:rPr>
          <w:rFonts w:ascii="Open Sans" w:eastAsia="Open Sans" w:hAnsi="Open Sans" w:cs="Open Sans"/>
          <w:b/>
          <w:color w:val="404040"/>
          <w:szCs w:val="24"/>
        </w:rPr>
        <w:t>Cluster Subnet Group:</w:t>
      </w:r>
      <w:r w:rsidRPr="00374454">
        <w:rPr>
          <w:rFonts w:ascii="Open Sans" w:eastAsia="Open Sans" w:hAnsi="Open Sans" w:cs="Open Sans"/>
          <w:color w:val="404040"/>
          <w:szCs w:val="24"/>
        </w:rPr>
        <w:t xml:space="preserve"> Select the </w:t>
      </w:r>
      <w:r w:rsidRPr="00374454">
        <w:rPr>
          <w:rFonts w:ascii="Open Sans" w:eastAsia="Open Sans" w:hAnsi="Open Sans" w:cs="Open Sans"/>
          <w:b/>
          <w:color w:val="404040"/>
          <w:szCs w:val="24"/>
        </w:rPr>
        <w:t>default</w:t>
      </w:r>
      <w:r>
        <w:rPr>
          <w:rFonts w:ascii="Open Sans" w:eastAsia="Open Sans" w:hAnsi="Open Sans" w:cs="Open Sans"/>
          <w:b/>
          <w:color w:val="404040"/>
          <w:szCs w:val="24"/>
        </w:rPr>
        <w:t xml:space="preserve"> </w:t>
      </w:r>
      <w:r>
        <w:rPr>
          <w:rFonts w:ascii="Open Sans" w:eastAsia="Open Sans" w:hAnsi="Open Sans" w:cs="Open Sans"/>
          <w:color w:val="404040"/>
          <w:szCs w:val="24"/>
        </w:rPr>
        <w:t>Cluster Subnet Group</w:t>
      </w:r>
      <w:r w:rsidRPr="00374454">
        <w:rPr>
          <w:rFonts w:ascii="Open Sans" w:eastAsia="Open Sans" w:hAnsi="Open Sans" w:cs="Open Sans"/>
          <w:color w:val="404040"/>
          <w:szCs w:val="24"/>
        </w:rPr>
        <w:t xml:space="preserve">. </w:t>
      </w:r>
    </w:p>
    <w:p w14:paraId="701BB7D5" w14:textId="6CABC96B" w:rsidR="00935CA9" w:rsidRPr="00374454" w:rsidRDefault="00935CA9" w:rsidP="005E5A19">
      <w:pPr>
        <w:pStyle w:val="ListParagraph"/>
        <w:numPr>
          <w:ilvl w:val="0"/>
          <w:numId w:val="8"/>
        </w:numPr>
        <w:tabs>
          <w:tab w:val="left" w:pos="1530"/>
        </w:tabs>
        <w:spacing w:after="0"/>
        <w:rPr>
          <w:sz w:val="20"/>
        </w:rPr>
      </w:pPr>
      <w:r w:rsidRPr="00374454">
        <w:rPr>
          <w:rFonts w:ascii="Open Sans" w:eastAsia="Open Sans" w:hAnsi="Open Sans" w:cs="Open Sans"/>
          <w:b/>
          <w:color w:val="404040"/>
          <w:szCs w:val="24"/>
        </w:rPr>
        <w:t>Publicly Accessible:</w:t>
      </w:r>
      <w:r w:rsidRPr="00374454">
        <w:rPr>
          <w:rFonts w:ascii="Open Sans" w:eastAsia="Open Sans" w:hAnsi="Open Sans" w:cs="Open Sans"/>
          <w:color w:val="404040"/>
          <w:szCs w:val="24"/>
        </w:rPr>
        <w:t xml:space="preserve"> Select “</w:t>
      </w:r>
      <w:r w:rsidRPr="00374454">
        <w:rPr>
          <w:rFonts w:ascii="Open Sans" w:eastAsia="Open Sans" w:hAnsi="Open Sans" w:cs="Open Sans"/>
          <w:b/>
          <w:color w:val="404040"/>
          <w:szCs w:val="24"/>
        </w:rPr>
        <w:t>Yes</w:t>
      </w:r>
      <w:r w:rsidRPr="00374454">
        <w:rPr>
          <w:rFonts w:ascii="Open Sans" w:eastAsia="Open Sans" w:hAnsi="Open Sans" w:cs="Open Sans"/>
          <w:color w:val="404040"/>
          <w:szCs w:val="24"/>
        </w:rPr>
        <w:t>”</w:t>
      </w:r>
      <w:r>
        <w:rPr>
          <w:rFonts w:ascii="Open Sans" w:eastAsia="Open Sans" w:hAnsi="Open Sans" w:cs="Open Sans"/>
          <w:color w:val="404040"/>
          <w:szCs w:val="24"/>
        </w:rPr>
        <w:t>,</w:t>
      </w:r>
      <w:r w:rsidRPr="00374454">
        <w:rPr>
          <w:rFonts w:ascii="Open Sans" w:eastAsia="Open Sans" w:hAnsi="Open Sans" w:cs="Open Sans"/>
          <w:color w:val="404040"/>
          <w:szCs w:val="24"/>
        </w:rPr>
        <w:t xml:space="preserve"> because </w:t>
      </w:r>
      <w:r>
        <w:rPr>
          <w:rFonts w:ascii="Open Sans" w:eastAsia="Open Sans" w:hAnsi="Open Sans" w:cs="Open Sans"/>
          <w:color w:val="404040"/>
          <w:szCs w:val="24"/>
        </w:rPr>
        <w:t>this cluster</w:t>
      </w:r>
      <w:r w:rsidRPr="00374454">
        <w:rPr>
          <w:rFonts w:ascii="Open Sans" w:eastAsia="Open Sans" w:hAnsi="Open Sans" w:cs="Open Sans"/>
          <w:color w:val="404040"/>
          <w:szCs w:val="24"/>
        </w:rPr>
        <w:t xml:space="preserve"> </w:t>
      </w:r>
      <w:r>
        <w:rPr>
          <w:rFonts w:ascii="Open Sans" w:eastAsia="Open Sans" w:hAnsi="Open Sans" w:cs="Open Sans"/>
          <w:color w:val="404040"/>
          <w:szCs w:val="24"/>
        </w:rPr>
        <w:t>need</w:t>
      </w:r>
      <w:r w:rsidR="00CC62DC">
        <w:rPr>
          <w:rFonts w:ascii="Open Sans" w:eastAsia="Open Sans" w:hAnsi="Open Sans" w:cs="Open Sans"/>
          <w:color w:val="404040"/>
          <w:szCs w:val="24"/>
        </w:rPr>
        <w:t>s</w:t>
      </w:r>
      <w:r>
        <w:rPr>
          <w:rFonts w:ascii="Open Sans" w:eastAsia="Open Sans" w:hAnsi="Open Sans" w:cs="Open Sans"/>
          <w:color w:val="404040"/>
          <w:szCs w:val="24"/>
        </w:rPr>
        <w:t xml:space="preserve"> to </w:t>
      </w:r>
      <w:r w:rsidRPr="00374454">
        <w:rPr>
          <w:rFonts w:ascii="Open Sans" w:eastAsia="Open Sans" w:hAnsi="Open Sans" w:cs="Open Sans"/>
          <w:color w:val="404040"/>
          <w:szCs w:val="24"/>
        </w:rPr>
        <w:t xml:space="preserve">be accessed </w:t>
      </w:r>
      <w:r>
        <w:rPr>
          <w:rFonts w:ascii="Open Sans" w:eastAsia="Open Sans" w:hAnsi="Open Sans" w:cs="Open Sans"/>
          <w:color w:val="404040"/>
          <w:szCs w:val="24"/>
        </w:rPr>
        <w:t xml:space="preserve">from </w:t>
      </w:r>
      <w:r w:rsidR="00CC62DC">
        <w:rPr>
          <w:rFonts w:ascii="Open Sans" w:eastAsia="Open Sans" w:hAnsi="Open Sans" w:cs="Open Sans"/>
          <w:color w:val="404040"/>
          <w:szCs w:val="24"/>
        </w:rPr>
        <w:t xml:space="preserve">the </w:t>
      </w:r>
      <w:r>
        <w:rPr>
          <w:rFonts w:ascii="Open Sans" w:eastAsia="Open Sans" w:hAnsi="Open Sans" w:cs="Open Sans"/>
          <w:color w:val="404040"/>
          <w:szCs w:val="24"/>
        </w:rPr>
        <w:t>public network.</w:t>
      </w:r>
    </w:p>
    <w:p w14:paraId="72686335" w14:textId="3992945C" w:rsidR="00935CA9" w:rsidRPr="00374454" w:rsidRDefault="00935CA9" w:rsidP="005E5A19">
      <w:pPr>
        <w:pStyle w:val="ListParagraph"/>
        <w:numPr>
          <w:ilvl w:val="0"/>
          <w:numId w:val="8"/>
        </w:numPr>
        <w:tabs>
          <w:tab w:val="left" w:pos="1530"/>
        </w:tabs>
        <w:spacing w:after="0"/>
        <w:rPr>
          <w:sz w:val="20"/>
        </w:rPr>
      </w:pPr>
      <w:r w:rsidRPr="00374454">
        <w:rPr>
          <w:rFonts w:ascii="Open Sans" w:eastAsia="Open Sans" w:hAnsi="Open Sans" w:cs="Open Sans"/>
          <w:b/>
          <w:color w:val="404040"/>
          <w:szCs w:val="24"/>
        </w:rPr>
        <w:t>Choose a Public IP Address:</w:t>
      </w:r>
      <w:r w:rsidRPr="00374454">
        <w:rPr>
          <w:rFonts w:ascii="Open Sans" w:eastAsia="Open Sans" w:hAnsi="Open Sans" w:cs="Open Sans"/>
          <w:color w:val="404040"/>
          <w:szCs w:val="24"/>
        </w:rPr>
        <w:t xml:space="preserve">  Choose “</w:t>
      </w:r>
      <w:r w:rsidRPr="00374454">
        <w:rPr>
          <w:rFonts w:ascii="Open Sans" w:eastAsia="Open Sans" w:hAnsi="Open Sans" w:cs="Open Sans"/>
          <w:b/>
          <w:color w:val="404040"/>
          <w:szCs w:val="24"/>
        </w:rPr>
        <w:t>No</w:t>
      </w:r>
      <w:r w:rsidRPr="00374454">
        <w:rPr>
          <w:rFonts w:ascii="Open Sans" w:eastAsia="Open Sans" w:hAnsi="Open Sans" w:cs="Open Sans"/>
          <w:color w:val="404040"/>
          <w:szCs w:val="24"/>
        </w:rPr>
        <w:t>” to let Redshift provide an Elastic IP (EIP). If you select “</w:t>
      </w:r>
      <w:r w:rsidRPr="00374454">
        <w:rPr>
          <w:rFonts w:ascii="Open Sans" w:eastAsia="Open Sans" w:hAnsi="Open Sans" w:cs="Open Sans"/>
          <w:b/>
          <w:color w:val="404040"/>
          <w:szCs w:val="24"/>
        </w:rPr>
        <w:t>Yes</w:t>
      </w:r>
      <w:r w:rsidRPr="00374454">
        <w:rPr>
          <w:rFonts w:ascii="Open Sans" w:eastAsia="Open Sans" w:hAnsi="Open Sans" w:cs="Open Sans"/>
          <w:color w:val="404040"/>
          <w:szCs w:val="24"/>
        </w:rPr>
        <w:t xml:space="preserve">”, then make sure that you own </w:t>
      </w:r>
      <w:r w:rsidR="00CC62DC">
        <w:rPr>
          <w:rFonts w:ascii="Open Sans" w:eastAsia="Open Sans" w:hAnsi="Open Sans" w:cs="Open Sans"/>
          <w:color w:val="404040"/>
          <w:szCs w:val="24"/>
        </w:rPr>
        <w:t xml:space="preserve">a </w:t>
      </w:r>
      <w:r w:rsidRPr="00374454">
        <w:rPr>
          <w:rFonts w:ascii="Open Sans" w:eastAsia="Open Sans" w:hAnsi="Open Sans" w:cs="Open Sans"/>
          <w:color w:val="404040"/>
          <w:szCs w:val="24"/>
        </w:rPr>
        <w:t>Public IP from a list of EIP that are already configured for your cluster’s VPC.</w:t>
      </w:r>
      <w:r w:rsidR="00282EE2">
        <w:rPr>
          <w:rFonts w:ascii="Open Sans" w:eastAsia="Open Sans" w:hAnsi="Open Sans" w:cs="Open Sans"/>
          <w:color w:val="404040"/>
          <w:szCs w:val="24"/>
        </w:rPr>
        <w:t xml:space="preserve"> </w:t>
      </w:r>
    </w:p>
    <w:p w14:paraId="29B2D9C6" w14:textId="77777777" w:rsidR="00935CA9" w:rsidRPr="00374454" w:rsidRDefault="00935CA9" w:rsidP="005E5A19">
      <w:pPr>
        <w:pStyle w:val="ListParagraph"/>
        <w:numPr>
          <w:ilvl w:val="0"/>
          <w:numId w:val="8"/>
        </w:numPr>
        <w:tabs>
          <w:tab w:val="left" w:pos="1530"/>
        </w:tabs>
      </w:pPr>
      <w:r w:rsidRPr="00374454">
        <w:rPr>
          <w:rFonts w:ascii="Open Sans" w:eastAsia="Open Sans" w:hAnsi="Open Sans" w:cs="Open Sans"/>
          <w:b/>
          <w:color w:val="404040"/>
          <w:szCs w:val="24"/>
        </w:rPr>
        <w:t>Availability Zone:</w:t>
      </w:r>
      <w:r w:rsidRPr="00374454">
        <w:rPr>
          <w:rFonts w:ascii="Open Sans" w:eastAsia="Open Sans" w:hAnsi="Open Sans" w:cs="Open Sans"/>
          <w:color w:val="404040"/>
          <w:szCs w:val="24"/>
        </w:rPr>
        <w:t xml:space="preserve"> Select the default </w:t>
      </w:r>
      <w:r w:rsidRPr="00374454">
        <w:rPr>
          <w:rFonts w:ascii="Open Sans" w:eastAsia="Open Sans" w:hAnsi="Open Sans" w:cs="Open Sans"/>
          <w:b/>
          <w:color w:val="404040"/>
          <w:szCs w:val="24"/>
        </w:rPr>
        <w:t>No Preference</w:t>
      </w:r>
      <w:r w:rsidRPr="00374454">
        <w:rPr>
          <w:rFonts w:ascii="Open Sans" w:eastAsia="Open Sans" w:hAnsi="Open Sans" w:cs="Open Sans"/>
          <w:color w:val="404040"/>
          <w:szCs w:val="24"/>
        </w:rPr>
        <w:t xml:space="preserve">. This will decide the availability zone for the cluster. Let Amazon decide which zone is good for us by selecting </w:t>
      </w:r>
      <w:r w:rsidRPr="00374454">
        <w:rPr>
          <w:rFonts w:ascii="Open Sans" w:eastAsia="Open Sans" w:hAnsi="Open Sans" w:cs="Open Sans"/>
          <w:b/>
          <w:color w:val="404040"/>
          <w:szCs w:val="24"/>
        </w:rPr>
        <w:t xml:space="preserve">No </w:t>
      </w:r>
      <w:r w:rsidRPr="00C63EBA">
        <w:rPr>
          <w:rFonts w:ascii="Open Sans" w:eastAsia="Open Sans" w:hAnsi="Open Sans" w:cs="Open Sans"/>
          <w:b/>
          <w:color w:val="404040"/>
        </w:rPr>
        <w:t>Preference</w:t>
      </w:r>
      <w:r w:rsidRPr="00D96340">
        <w:rPr>
          <w:rFonts w:ascii="Open Sans" w:eastAsia="Open Sans" w:hAnsi="Open Sans" w:cs="Open Sans"/>
          <w:color w:val="404040"/>
        </w:rPr>
        <w:t>.</w:t>
      </w:r>
    </w:p>
    <w:p w14:paraId="4D593B99" w14:textId="77777777" w:rsidR="00935CA9" w:rsidRPr="00D96340" w:rsidRDefault="00935CA9" w:rsidP="005E5A19">
      <w:pPr>
        <w:pStyle w:val="ListParagraph"/>
        <w:numPr>
          <w:ilvl w:val="0"/>
          <w:numId w:val="8"/>
        </w:numPr>
        <w:spacing w:after="0"/>
        <w:rPr>
          <w:rFonts w:ascii="Open Sans" w:hAnsi="Open Sans"/>
          <w:b/>
          <w:color w:val="444444"/>
          <w:shd w:val="clear" w:color="auto" w:fill="FFFFFF"/>
        </w:rPr>
      </w:pPr>
      <w:r w:rsidRPr="00D96340">
        <w:rPr>
          <w:rFonts w:ascii="Open Sans" w:eastAsia="Open Sans" w:hAnsi="Open Sans" w:cs="Open Sans"/>
          <w:b/>
          <w:color w:val="404040"/>
        </w:rPr>
        <w:t xml:space="preserve">VPC Security Group: </w:t>
      </w:r>
      <w:r w:rsidRPr="00D96340">
        <w:rPr>
          <w:rFonts w:ascii="Open Sans" w:eastAsia="Open Sans" w:hAnsi="Open Sans" w:cs="Open Sans"/>
          <w:color w:val="404040"/>
        </w:rPr>
        <w:t xml:space="preserve">Select </w:t>
      </w:r>
      <w:r w:rsidRPr="00D96340">
        <w:rPr>
          <w:rFonts w:ascii="Open Sans" w:eastAsia="Open Sans" w:hAnsi="Open Sans" w:cs="Open Sans"/>
          <w:b/>
          <w:color w:val="404040"/>
        </w:rPr>
        <w:t xml:space="preserve">default </w:t>
      </w:r>
      <w:r w:rsidRPr="00D96340">
        <w:rPr>
          <w:rFonts w:ascii="Open Sans" w:eastAsia="Open Sans" w:hAnsi="Open Sans" w:cs="Open Sans"/>
          <w:color w:val="404040"/>
        </w:rPr>
        <w:t>VPC Security Group.</w:t>
      </w:r>
    </w:p>
    <w:p w14:paraId="73503F09" w14:textId="1A625D77" w:rsidR="00935CA9" w:rsidRPr="0087546C" w:rsidRDefault="00935CA9" w:rsidP="005E5A19">
      <w:pPr>
        <w:pStyle w:val="ListParagraph"/>
        <w:numPr>
          <w:ilvl w:val="0"/>
          <w:numId w:val="8"/>
        </w:numPr>
        <w:spacing w:after="0"/>
        <w:rPr>
          <w:sz w:val="20"/>
        </w:rPr>
      </w:pPr>
      <w:proofErr w:type="spellStart"/>
      <w:r w:rsidRPr="00D96340">
        <w:rPr>
          <w:rFonts w:ascii="Open Sans" w:eastAsia="Open Sans" w:hAnsi="Open Sans" w:cs="Open Sans"/>
          <w:b/>
          <w:color w:val="404040"/>
          <w:szCs w:val="24"/>
        </w:rPr>
        <w:t>CloudWatch</w:t>
      </w:r>
      <w:proofErr w:type="spellEnd"/>
      <w:r w:rsidRPr="00D96340">
        <w:rPr>
          <w:rFonts w:ascii="Open Sans" w:eastAsia="Open Sans" w:hAnsi="Open Sans" w:cs="Open Sans"/>
          <w:b/>
          <w:color w:val="404040"/>
          <w:szCs w:val="24"/>
        </w:rPr>
        <w:t xml:space="preserve"> Alarm:</w:t>
      </w:r>
      <w:r w:rsidRPr="00D96340">
        <w:rPr>
          <w:rFonts w:ascii="Open Sans" w:eastAsia="Open Sans" w:hAnsi="Open Sans" w:cs="Open Sans"/>
          <w:color w:val="404040"/>
          <w:szCs w:val="24"/>
        </w:rPr>
        <w:t xml:space="preserve"> Select </w:t>
      </w:r>
      <w:ins w:id="207" w:author="Kathryn Gillett" w:date="2016-12-14T20:09:00Z">
        <w:r w:rsidR="003F7A34">
          <w:rPr>
            <w:rFonts w:ascii="Open Sans" w:eastAsia="Open Sans" w:hAnsi="Open Sans" w:cs="Open Sans"/>
            <w:color w:val="404040"/>
            <w:szCs w:val="24"/>
          </w:rPr>
          <w:t>“</w:t>
        </w:r>
      </w:ins>
      <w:r w:rsidRPr="003F7A34">
        <w:rPr>
          <w:rFonts w:ascii="Open Sans" w:eastAsia="Open Sans" w:hAnsi="Open Sans" w:cs="Open Sans"/>
          <w:b/>
          <w:color w:val="404040"/>
          <w:szCs w:val="24"/>
          <w:rPrChange w:id="208" w:author="Kathryn Gillett" w:date="2016-12-14T20:10:00Z">
            <w:rPr>
              <w:rFonts w:ascii="Open Sans" w:eastAsia="Open Sans" w:hAnsi="Open Sans" w:cs="Open Sans"/>
              <w:color w:val="404040"/>
              <w:szCs w:val="24"/>
            </w:rPr>
          </w:rPrChange>
        </w:rPr>
        <w:t>Yes</w:t>
      </w:r>
      <w:ins w:id="209" w:author="Kathryn Gillett" w:date="2016-12-14T20:09:00Z">
        <w:r w:rsidR="003F7A34">
          <w:rPr>
            <w:rFonts w:ascii="Open Sans" w:eastAsia="Open Sans" w:hAnsi="Open Sans" w:cs="Open Sans"/>
            <w:color w:val="404040"/>
            <w:szCs w:val="24"/>
          </w:rPr>
          <w:t>”</w:t>
        </w:r>
      </w:ins>
      <w:r w:rsidRPr="00D96340">
        <w:rPr>
          <w:rFonts w:ascii="Open Sans" w:eastAsia="Open Sans" w:hAnsi="Open Sans" w:cs="Open Sans"/>
          <w:color w:val="404040"/>
          <w:szCs w:val="24"/>
        </w:rPr>
        <w:t xml:space="preserve"> if you want to monitor disk usage of the cluster</w:t>
      </w:r>
      <w:r w:rsidR="004E7AE6">
        <w:rPr>
          <w:rFonts w:ascii="Open Sans" w:eastAsia="Open Sans" w:hAnsi="Open Sans" w:cs="Open Sans"/>
          <w:color w:val="404040"/>
          <w:szCs w:val="24"/>
        </w:rPr>
        <w:t>;</w:t>
      </w:r>
      <w:r w:rsidRPr="00D96340">
        <w:rPr>
          <w:rFonts w:ascii="Open Sans" w:eastAsia="Open Sans" w:hAnsi="Open Sans" w:cs="Open Sans"/>
          <w:color w:val="404040"/>
          <w:szCs w:val="24"/>
        </w:rPr>
        <w:t xml:space="preserve"> otherwise select </w:t>
      </w:r>
      <w:ins w:id="210" w:author="Kathryn Gillett" w:date="2016-12-14T20:10:00Z">
        <w:r w:rsidR="003F7A34">
          <w:rPr>
            <w:rFonts w:ascii="Open Sans" w:eastAsia="Open Sans" w:hAnsi="Open Sans" w:cs="Open Sans"/>
            <w:color w:val="404040"/>
            <w:szCs w:val="24"/>
          </w:rPr>
          <w:t>“</w:t>
        </w:r>
      </w:ins>
      <w:r w:rsidRPr="00D96340">
        <w:rPr>
          <w:rFonts w:ascii="Open Sans" w:eastAsia="Open Sans" w:hAnsi="Open Sans" w:cs="Open Sans"/>
          <w:b/>
          <w:color w:val="404040"/>
          <w:szCs w:val="24"/>
        </w:rPr>
        <w:t>No</w:t>
      </w:r>
      <w:ins w:id="211" w:author="Kathryn Gillett" w:date="2016-12-14T20:10:00Z">
        <w:r w:rsidR="003F7A34">
          <w:rPr>
            <w:rFonts w:ascii="Open Sans" w:eastAsia="Open Sans" w:hAnsi="Open Sans" w:cs="Open Sans"/>
            <w:b/>
            <w:color w:val="404040"/>
            <w:szCs w:val="24"/>
          </w:rPr>
          <w:t>”</w:t>
        </w:r>
      </w:ins>
      <w:r w:rsidRPr="00D96340">
        <w:rPr>
          <w:rFonts w:ascii="Open Sans" w:eastAsia="Open Sans" w:hAnsi="Open Sans" w:cs="Open Sans"/>
          <w:color w:val="404040"/>
          <w:szCs w:val="24"/>
        </w:rPr>
        <w:t>.</w:t>
      </w:r>
    </w:p>
    <w:p w14:paraId="688F3008" w14:textId="77777777" w:rsidR="00935CA9" w:rsidRPr="00D96340" w:rsidRDefault="00935CA9" w:rsidP="005E5A19">
      <w:pPr>
        <w:pStyle w:val="ListParagraph"/>
        <w:numPr>
          <w:ilvl w:val="0"/>
          <w:numId w:val="8"/>
        </w:numPr>
        <w:spacing w:after="0"/>
        <w:rPr>
          <w:rFonts w:ascii="Open Sans" w:hAnsi="Open Sans"/>
          <w:b/>
          <w:color w:val="444444"/>
          <w:shd w:val="clear" w:color="auto" w:fill="FFFFFF"/>
        </w:rPr>
      </w:pPr>
      <w:r w:rsidRPr="005E244D">
        <w:rPr>
          <w:rFonts w:ascii="Open Sans" w:eastAsia="Open Sans" w:hAnsi="Open Sans" w:cs="Open Sans"/>
          <w:b/>
          <w:color w:val="404040"/>
          <w:szCs w:val="24"/>
        </w:rPr>
        <w:t>Available Roles:</w:t>
      </w:r>
      <w:r w:rsidRPr="005E244D">
        <w:rPr>
          <w:rFonts w:ascii="Open Sans" w:eastAsia="Open Sans" w:hAnsi="Open Sans" w:cs="Open Sans"/>
          <w:color w:val="404040"/>
          <w:szCs w:val="24"/>
        </w:rPr>
        <w:t xml:space="preserve"> </w:t>
      </w:r>
      <w:r>
        <w:rPr>
          <w:rFonts w:ascii="Open Sans" w:eastAsia="Open Sans" w:hAnsi="Open Sans" w:cs="Open Sans"/>
          <w:color w:val="404040"/>
          <w:szCs w:val="24"/>
        </w:rPr>
        <w:t xml:space="preserve">Select </w:t>
      </w:r>
      <w:proofErr w:type="spellStart"/>
      <w:r w:rsidRPr="00D96340">
        <w:rPr>
          <w:rFonts w:ascii="Open Sans" w:eastAsia="Open Sans" w:hAnsi="Open Sans" w:cs="Open Sans"/>
          <w:b/>
          <w:color w:val="404040"/>
          <w:szCs w:val="24"/>
        </w:rPr>
        <w:t>RedshiftRole</w:t>
      </w:r>
      <w:proofErr w:type="spellEnd"/>
      <w:r>
        <w:rPr>
          <w:rFonts w:ascii="Open Sans" w:eastAsia="Open Sans" w:hAnsi="Open Sans" w:cs="Open Sans"/>
          <w:color w:val="404040"/>
          <w:szCs w:val="24"/>
        </w:rPr>
        <w:t xml:space="preserve"> created for cluster</w:t>
      </w:r>
      <w:r w:rsidRPr="005E244D">
        <w:rPr>
          <w:rFonts w:ascii="Open Sans" w:eastAsia="Open Sans" w:hAnsi="Open Sans" w:cs="Open Sans"/>
          <w:color w:val="404040"/>
          <w:szCs w:val="24"/>
        </w:rPr>
        <w:t>.</w:t>
      </w:r>
    </w:p>
    <w:p w14:paraId="5832952C" w14:textId="77777777" w:rsidR="00935CA9" w:rsidRDefault="00935CA9" w:rsidP="00935CA9">
      <w:pPr>
        <w:spacing w:after="0"/>
        <w:rPr>
          <w:rFonts w:ascii="Open Sans" w:hAnsi="Open Sans"/>
          <w:b/>
          <w:color w:val="444444"/>
          <w:shd w:val="clear" w:color="auto" w:fill="FFFFFF"/>
        </w:rPr>
      </w:pPr>
    </w:p>
    <w:p w14:paraId="159B7EC5" w14:textId="11D47406" w:rsidR="00DA397C" w:rsidRDefault="00EC030D" w:rsidP="00DA397C">
      <w:pPr>
        <w:pStyle w:val="step3"/>
        <w:numPr>
          <w:ilvl w:val="0"/>
          <w:numId w:val="0"/>
        </w:numPr>
        <w:ind w:left="288" w:hanging="288"/>
        <w:rPr>
          <w:shd w:val="clear" w:color="auto" w:fill="FFFFFF"/>
        </w:rPr>
      </w:pPr>
      <w:r>
        <w:t>11</w:t>
      </w:r>
      <w:r w:rsidR="00935CA9">
        <w:t xml:space="preserve">. </w:t>
      </w:r>
      <w:r w:rsidR="00935CA9" w:rsidRPr="00D96340">
        <w:t>Press</w:t>
      </w:r>
      <w:r w:rsidR="00DA397C">
        <w:t xml:space="preserve"> the</w:t>
      </w:r>
      <w:r w:rsidR="00935CA9" w:rsidRPr="00C63EBA">
        <w:rPr>
          <w:shd w:val="clear" w:color="auto" w:fill="FFFFFF"/>
        </w:rPr>
        <w:t xml:space="preserve"> </w:t>
      </w:r>
      <w:r w:rsidR="00935CA9" w:rsidRPr="00D96340">
        <w:rPr>
          <w:b/>
          <w:shd w:val="clear" w:color="auto" w:fill="FFFFFF"/>
        </w:rPr>
        <w:t>Continue</w:t>
      </w:r>
      <w:r w:rsidR="00935CA9" w:rsidRPr="00C63EBA">
        <w:rPr>
          <w:shd w:val="clear" w:color="auto" w:fill="FFFFFF"/>
        </w:rPr>
        <w:t xml:space="preserve"> button at </w:t>
      </w:r>
      <w:r w:rsidR="00DA397C">
        <w:rPr>
          <w:shd w:val="clear" w:color="auto" w:fill="FFFFFF"/>
        </w:rPr>
        <w:t xml:space="preserve">the </w:t>
      </w:r>
      <w:r w:rsidR="00935CA9" w:rsidRPr="00C63EBA">
        <w:rPr>
          <w:shd w:val="clear" w:color="auto" w:fill="FFFFFF"/>
        </w:rPr>
        <w:t>b</w:t>
      </w:r>
      <w:r w:rsidR="00935CA9" w:rsidRPr="00D96340">
        <w:rPr>
          <w:shd w:val="clear" w:color="auto" w:fill="FFFFFF"/>
        </w:rPr>
        <w:t>ottom of tab.</w:t>
      </w:r>
    </w:p>
    <w:p w14:paraId="793A056E" w14:textId="6CF989B6" w:rsidR="00935CA9" w:rsidRDefault="00930E25" w:rsidP="00DA397C">
      <w:pPr>
        <w:pStyle w:val="DocH3"/>
        <w:numPr>
          <w:ilvl w:val="0"/>
          <w:numId w:val="0"/>
        </w:numPr>
        <w:ind w:left="720" w:hanging="720"/>
      </w:pPr>
      <w:bookmarkStart w:id="212" w:name="_Toc468290059"/>
      <w:r>
        <w:t>4.3</w:t>
      </w:r>
      <w:r w:rsidR="00935CA9">
        <w:t>.4. Review</w:t>
      </w:r>
      <w:bookmarkEnd w:id="212"/>
    </w:p>
    <w:p w14:paraId="41EF41ED" w14:textId="77777777" w:rsidR="00443592" w:rsidRPr="00443592" w:rsidRDefault="00443592" w:rsidP="009D0F50">
      <w:pPr>
        <w:pStyle w:val="Step"/>
      </w:pPr>
    </w:p>
    <w:p w14:paraId="12C0E968" w14:textId="061CC6AD" w:rsidR="00935CA9" w:rsidRDefault="00935CA9" w:rsidP="00935CA9">
      <w:pPr>
        <w:pStyle w:val="step2"/>
      </w:pPr>
      <w:r>
        <w:t xml:space="preserve">This tab will display </w:t>
      </w:r>
      <w:r w:rsidR="009772C3">
        <w:t xml:space="preserve">a </w:t>
      </w:r>
      <w:r>
        <w:t xml:space="preserve">summary of all </w:t>
      </w:r>
      <w:r w:rsidR="009772C3">
        <w:t xml:space="preserve">the </w:t>
      </w:r>
      <w:r>
        <w:t xml:space="preserve">properties set in all </w:t>
      </w:r>
      <w:r w:rsidR="009772C3">
        <w:t xml:space="preserve">the </w:t>
      </w:r>
      <w:r>
        <w:t>previous tabs</w:t>
      </w:r>
      <w:ins w:id="213" w:author="Kathryn Gillett" w:date="2016-12-14T20:10:00Z">
        <w:r w:rsidR="003F7A34">
          <w:t>,</w:t>
        </w:r>
      </w:ins>
      <w:r>
        <w:t xml:space="preserve"> and </w:t>
      </w:r>
      <w:r w:rsidR="009772C3">
        <w:t xml:space="preserve">the </w:t>
      </w:r>
      <w:r>
        <w:t>pricing information for this cluster.</w:t>
      </w:r>
    </w:p>
    <w:p w14:paraId="0DC6F920" w14:textId="77777777" w:rsidR="00935CA9" w:rsidRDefault="00935CA9" w:rsidP="00935CA9">
      <w:pPr>
        <w:pStyle w:val="Step"/>
      </w:pPr>
    </w:p>
    <w:p w14:paraId="254FF8E6" w14:textId="6879E367" w:rsidR="00935CA9" w:rsidRDefault="00EC030D" w:rsidP="00935CA9">
      <w:pPr>
        <w:pStyle w:val="step2"/>
      </w:pPr>
      <w:r>
        <w:t>12</w:t>
      </w:r>
      <w:r w:rsidR="00935CA9">
        <w:t xml:space="preserve">. If all </w:t>
      </w:r>
      <w:r w:rsidR="009772C3">
        <w:t xml:space="preserve">the </w:t>
      </w:r>
      <w:r w:rsidR="00935CA9">
        <w:t xml:space="preserve">properties are </w:t>
      </w:r>
      <w:del w:id="214" w:author="Kathryn Gillett" w:date="2016-12-14T20:10:00Z">
        <w:r w:rsidR="00935CA9" w:rsidDel="003F7A34">
          <w:delText xml:space="preserve">rightly </w:delText>
        </w:r>
      </w:del>
      <w:ins w:id="215" w:author="Kathryn Gillett" w:date="2016-12-14T20:10:00Z">
        <w:r w:rsidR="003F7A34">
          <w:t xml:space="preserve">correctly </w:t>
        </w:r>
      </w:ins>
      <w:r w:rsidR="00935CA9">
        <w:t>set</w:t>
      </w:r>
      <w:r w:rsidR="009772C3">
        <w:t>,</w:t>
      </w:r>
      <w:r w:rsidR="00935CA9">
        <w:t xml:space="preserve"> </w:t>
      </w:r>
      <w:r w:rsidR="009772C3">
        <w:t xml:space="preserve">click on the </w:t>
      </w:r>
      <w:r w:rsidR="00935CA9" w:rsidRPr="00D96340">
        <w:rPr>
          <w:b/>
        </w:rPr>
        <w:t>Launch Cluster</w:t>
      </w:r>
      <w:r w:rsidR="00935CA9">
        <w:t xml:space="preserve"> </w:t>
      </w:r>
      <w:r w:rsidR="009772C3">
        <w:t>button</w:t>
      </w:r>
      <w:del w:id="216" w:author="Kathryn Gillett" w:date="2016-12-14T20:10:00Z">
        <w:r w:rsidR="009772C3" w:rsidDel="003F7A34">
          <w:delText xml:space="preserve"> </w:delText>
        </w:r>
      </w:del>
      <w:r w:rsidR="009772C3">
        <w:t xml:space="preserve"> </w:t>
      </w:r>
      <w:r w:rsidR="00935CA9">
        <w:t xml:space="preserve">at </w:t>
      </w:r>
      <w:r w:rsidR="009772C3">
        <w:t xml:space="preserve">the </w:t>
      </w:r>
      <w:r w:rsidR="00935CA9">
        <w:t xml:space="preserve">bottom of </w:t>
      </w:r>
      <w:r w:rsidR="009772C3">
        <w:t xml:space="preserve">the </w:t>
      </w:r>
      <w:r w:rsidR="00935CA9">
        <w:t>page to finalize the cluster creation.</w:t>
      </w:r>
    </w:p>
    <w:p w14:paraId="080C52D8" w14:textId="77777777" w:rsidR="00CD49AA" w:rsidRDefault="00CD49AA" w:rsidP="00935CA9">
      <w:pPr>
        <w:pStyle w:val="step2"/>
      </w:pPr>
    </w:p>
    <w:p w14:paraId="5BD2E04A" w14:textId="77777777" w:rsidR="00935CA9" w:rsidRDefault="00935CA9" w:rsidP="0092131F">
      <w:pPr>
        <w:pStyle w:val="BalloonText"/>
        <w:rPr>
          <w:rFonts w:ascii="Open Sans" w:eastAsia="Open Sans" w:hAnsi="Open Sans" w:cs="Open Sans"/>
          <w:color w:val="404040"/>
          <w:sz w:val="24"/>
          <w:szCs w:val="24"/>
        </w:rPr>
      </w:pPr>
      <w:r>
        <w:rPr>
          <w:noProof/>
        </w:rPr>
        <w:lastRenderedPageBreak/>
        <w:drawing>
          <wp:inline distT="0" distB="0" distL="0" distR="0" wp14:anchorId="74F14A45" wp14:editId="67BB2F3A">
            <wp:extent cx="5379700" cy="5831457"/>
            <wp:effectExtent l="19050" t="19050" r="12065"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6356" cy="5838672"/>
                    </a:xfrm>
                    <a:prstGeom prst="rect">
                      <a:avLst/>
                    </a:prstGeom>
                    <a:ln>
                      <a:solidFill>
                        <a:schemeClr val="tx1"/>
                      </a:solidFill>
                    </a:ln>
                  </pic:spPr>
                </pic:pic>
              </a:graphicData>
            </a:graphic>
          </wp:inline>
        </w:drawing>
      </w:r>
    </w:p>
    <w:p w14:paraId="43F35D16" w14:textId="77777777" w:rsidR="0092131F" w:rsidRDefault="0092131F" w:rsidP="0092131F">
      <w:pPr>
        <w:pStyle w:val="BalloonText"/>
        <w:rPr>
          <w:rFonts w:ascii="Open Sans" w:eastAsia="Open Sans" w:hAnsi="Open Sans" w:cs="Open Sans"/>
          <w:color w:val="404040"/>
          <w:sz w:val="24"/>
          <w:szCs w:val="24"/>
        </w:rPr>
      </w:pPr>
    </w:p>
    <w:p w14:paraId="6A46E58A" w14:textId="73A3328E" w:rsidR="00935CA9" w:rsidRDefault="003F7A34" w:rsidP="00935CA9">
      <w:pPr>
        <w:pStyle w:val="step2"/>
      </w:pPr>
      <w:ins w:id="217" w:author="Kathryn Gillett" w:date="2016-12-14T20:11:00Z">
        <w:r>
          <w:t>A p</w:t>
        </w:r>
      </w:ins>
      <w:del w:id="218" w:author="Kathryn Gillett" w:date="2016-12-14T20:11:00Z">
        <w:r w:rsidR="00935CA9" w:rsidDel="003F7A34">
          <w:delText>P</w:delText>
        </w:r>
      </w:del>
      <w:r w:rsidR="00935CA9">
        <w:t xml:space="preserve">age similar to </w:t>
      </w:r>
      <w:ins w:id="219" w:author="Kathryn Gillett" w:date="2016-12-14T20:11:00Z">
        <w:r>
          <w:t xml:space="preserve">the one shown </w:t>
        </w:r>
      </w:ins>
      <w:r w:rsidR="00935CA9">
        <w:t xml:space="preserve">below </w:t>
      </w:r>
      <w:del w:id="220" w:author="Kathryn Gillett" w:date="2016-12-14T20:11:00Z">
        <w:r w:rsidR="00935CA9" w:rsidDel="003F7A34">
          <w:delText xml:space="preserve">image </w:delText>
        </w:r>
      </w:del>
      <w:r w:rsidR="00935CA9">
        <w:t xml:space="preserve">signifies </w:t>
      </w:r>
      <w:ins w:id="221" w:author="Kathryn Gillett" w:date="2016-12-14T20:11:00Z">
        <w:r>
          <w:t xml:space="preserve">the </w:t>
        </w:r>
      </w:ins>
      <w:r w:rsidR="00935CA9">
        <w:t xml:space="preserve">successful initiation </w:t>
      </w:r>
      <w:del w:id="222" w:author="Kathryn Gillett" w:date="2016-12-14T20:12:00Z">
        <w:r w:rsidR="00935CA9" w:rsidDel="00EC0066">
          <w:delText xml:space="preserve">of </w:delText>
        </w:r>
      </w:del>
      <w:ins w:id="223" w:author="Kathryn Gillett" w:date="2016-12-14T20:12:00Z">
        <w:r w:rsidR="00EC0066">
          <w:t xml:space="preserve">for </w:t>
        </w:r>
      </w:ins>
      <w:ins w:id="224" w:author="Kathryn Gillett" w:date="2016-12-14T20:11:00Z">
        <w:r>
          <w:t xml:space="preserve">the </w:t>
        </w:r>
      </w:ins>
      <w:r w:rsidR="00935CA9">
        <w:t>cluster creation.</w:t>
      </w:r>
    </w:p>
    <w:p w14:paraId="3CE0C316" w14:textId="14BB033C" w:rsidR="00935CA9" w:rsidRDefault="00935CA9" w:rsidP="00935CA9">
      <w:pPr>
        <w:pStyle w:val="step2"/>
      </w:pPr>
      <w:r>
        <w:t xml:space="preserve">Wait for </w:t>
      </w:r>
      <w:r w:rsidR="00DA397C">
        <w:t xml:space="preserve">a </w:t>
      </w:r>
      <w:r>
        <w:t xml:space="preserve">few minutes </w:t>
      </w:r>
      <w:del w:id="225" w:author="Kathryn Gillett" w:date="2016-12-14T20:11:00Z">
        <w:r w:rsidDel="003F7A34">
          <w:delText xml:space="preserve">to get </w:delText>
        </w:r>
        <w:r w:rsidR="009772C3" w:rsidDel="003F7A34">
          <w:delText>your</w:delText>
        </w:r>
      </w:del>
      <w:ins w:id="226" w:author="Kathryn Gillett" w:date="2016-12-14T20:11:00Z">
        <w:r w:rsidR="003F7A34">
          <w:t>for your</w:t>
        </w:r>
      </w:ins>
      <w:r w:rsidR="009772C3">
        <w:t xml:space="preserve"> </w:t>
      </w:r>
      <w:del w:id="227" w:author="Kathryn Gillett" w:date="2016-12-14T20:11:00Z">
        <w:r w:rsidDel="003F7A34">
          <w:delText xml:space="preserve">cluster </w:delText>
        </w:r>
      </w:del>
      <w:ins w:id="228" w:author="Kathryn Gillett" w:date="2016-12-14T20:11:00Z">
        <w:r w:rsidR="003F7A34">
          <w:t xml:space="preserve">cluster to be </w:t>
        </w:r>
      </w:ins>
      <w:r>
        <w:t>created.</w:t>
      </w:r>
    </w:p>
    <w:p w14:paraId="15A908AC" w14:textId="77777777" w:rsidR="00CD49AA" w:rsidRDefault="00CD49AA" w:rsidP="00935CA9">
      <w:pPr>
        <w:pStyle w:val="step2"/>
      </w:pPr>
    </w:p>
    <w:p w14:paraId="10BE749F" w14:textId="77777777" w:rsidR="00935CA9" w:rsidRDefault="00935CA9" w:rsidP="00BF6094">
      <w:pPr>
        <w:pStyle w:val="step2"/>
        <w:spacing w:line="240" w:lineRule="auto"/>
      </w:pPr>
      <w:r>
        <w:rPr>
          <w:noProof/>
        </w:rPr>
        <w:lastRenderedPageBreak/>
        <w:drawing>
          <wp:inline distT="0" distB="0" distL="0" distR="0" wp14:anchorId="130FAF25" wp14:editId="5BBEE792">
            <wp:extent cx="5046453" cy="1104181"/>
            <wp:effectExtent l="19050" t="19050" r="20955" b="20320"/>
            <wp:docPr id="1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058790" cy="1106880"/>
                    </a:xfrm>
                    <a:prstGeom prst="rect">
                      <a:avLst/>
                    </a:prstGeom>
                    <a:ln>
                      <a:solidFill>
                        <a:schemeClr val="tx1"/>
                      </a:solidFill>
                    </a:ln>
                  </pic:spPr>
                </pic:pic>
              </a:graphicData>
            </a:graphic>
          </wp:inline>
        </w:drawing>
      </w:r>
    </w:p>
    <w:p w14:paraId="758CABD5" w14:textId="77777777" w:rsidR="00BF6094" w:rsidRDefault="00BF6094" w:rsidP="00BF6094">
      <w:pPr>
        <w:pStyle w:val="step2"/>
        <w:spacing w:line="240" w:lineRule="auto"/>
      </w:pPr>
    </w:p>
    <w:p w14:paraId="30A913CC" w14:textId="0F89DE01" w:rsidR="00935CA9" w:rsidRDefault="00EC030D" w:rsidP="00935CA9">
      <w:pPr>
        <w:pStyle w:val="step2"/>
      </w:pPr>
      <w:r>
        <w:t xml:space="preserve"> 13</w:t>
      </w:r>
      <w:r w:rsidR="00935CA9">
        <w:t xml:space="preserve">. </w:t>
      </w:r>
      <w:r w:rsidR="00BF6094">
        <w:t>Click on the</w:t>
      </w:r>
      <w:r w:rsidR="00935CA9" w:rsidRPr="00D96340">
        <w:t xml:space="preserve"> link </w:t>
      </w:r>
      <w:r w:rsidR="00935CA9" w:rsidRPr="00D96340">
        <w:rPr>
          <w:b/>
        </w:rPr>
        <w:t>View your cluster on the Clusters dashboard</w:t>
      </w:r>
      <w:r w:rsidR="00935CA9" w:rsidRPr="00D96340">
        <w:t xml:space="preserve"> to see cluster</w:t>
      </w:r>
      <w:r w:rsidR="00D07A63">
        <w:t xml:space="preserve"> status, health</w:t>
      </w:r>
      <w:r w:rsidR="00DA397C">
        <w:t>,</w:t>
      </w:r>
      <w:r w:rsidR="00D07A63">
        <w:t xml:space="preserve"> etc.</w:t>
      </w:r>
      <w:r w:rsidR="00DA397C">
        <w:t>,</w:t>
      </w:r>
      <w:r w:rsidR="00D07A63">
        <w:t xml:space="preserve"> like </w:t>
      </w:r>
      <w:r w:rsidR="00A142EA">
        <w:t xml:space="preserve">the example </w:t>
      </w:r>
      <w:r w:rsidR="00D07A63">
        <w:t>below:</w:t>
      </w:r>
    </w:p>
    <w:p w14:paraId="6169580B" w14:textId="77777777" w:rsidR="00AF79E4" w:rsidRDefault="00AF79E4" w:rsidP="00935CA9">
      <w:pPr>
        <w:pStyle w:val="step2"/>
      </w:pPr>
    </w:p>
    <w:p w14:paraId="21637D28" w14:textId="77777777" w:rsidR="00935CA9" w:rsidRDefault="00935CA9" w:rsidP="00D07A63">
      <w:pPr>
        <w:spacing w:after="0" w:line="240" w:lineRule="auto"/>
      </w:pPr>
      <w:r>
        <w:rPr>
          <w:noProof/>
        </w:rPr>
        <w:drawing>
          <wp:inline distT="0" distB="0" distL="0" distR="0" wp14:anchorId="45C6B0AB" wp14:editId="727467C9">
            <wp:extent cx="6181725" cy="721995"/>
            <wp:effectExtent l="19050" t="19050" r="28575" b="20955"/>
            <wp:docPr id="1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50"/>
                    <a:srcRect r="6994"/>
                    <a:stretch/>
                  </pic:blipFill>
                  <pic:spPr bwMode="auto">
                    <a:xfrm>
                      <a:off x="0" y="0"/>
                      <a:ext cx="6181725" cy="7219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00C5353C" w14:textId="77777777" w:rsidR="00D07A63" w:rsidRDefault="00D07A63" w:rsidP="00D07A63">
      <w:pPr>
        <w:spacing w:after="0" w:line="240" w:lineRule="auto"/>
      </w:pPr>
    </w:p>
    <w:p w14:paraId="28980023" w14:textId="37168349" w:rsidR="000416B7" w:rsidRDefault="00EC030D" w:rsidP="000416B7">
      <w:pPr>
        <w:pStyle w:val="step3"/>
        <w:numPr>
          <w:ilvl w:val="0"/>
          <w:numId w:val="0"/>
        </w:numPr>
        <w:ind w:left="288" w:hanging="288"/>
      </w:pPr>
      <w:r>
        <w:t>14</w:t>
      </w:r>
      <w:r w:rsidR="000416B7">
        <w:t xml:space="preserve">. </w:t>
      </w:r>
      <w:r w:rsidR="009001D7">
        <w:t>Click</w:t>
      </w:r>
      <w:r w:rsidR="000416B7">
        <w:t xml:space="preserve"> the link attached to </w:t>
      </w:r>
      <w:r w:rsidR="00DA397C">
        <w:t xml:space="preserve">the </w:t>
      </w:r>
      <w:r w:rsidR="000416B7">
        <w:t xml:space="preserve">name of </w:t>
      </w:r>
      <w:r w:rsidR="00A142EA">
        <w:t xml:space="preserve">the </w:t>
      </w:r>
      <w:r w:rsidR="000416B7">
        <w:t>cluster</w:t>
      </w:r>
      <w:r w:rsidR="00D437B0">
        <w:t xml:space="preserve"> to open </w:t>
      </w:r>
      <w:r w:rsidR="00A142EA">
        <w:t xml:space="preserve">the </w:t>
      </w:r>
      <w:r w:rsidR="00D437B0">
        <w:t>cluster details page</w:t>
      </w:r>
      <w:r w:rsidR="000416B7">
        <w:t>.</w:t>
      </w:r>
    </w:p>
    <w:p w14:paraId="6A4A012D" w14:textId="77777777" w:rsidR="00AF79E4" w:rsidRDefault="00AF79E4" w:rsidP="000416B7">
      <w:pPr>
        <w:pStyle w:val="step3"/>
        <w:numPr>
          <w:ilvl w:val="0"/>
          <w:numId w:val="0"/>
        </w:numPr>
        <w:ind w:left="288" w:hanging="288"/>
      </w:pPr>
    </w:p>
    <w:p w14:paraId="341C051C" w14:textId="7789F08C" w:rsidR="000416B7" w:rsidRDefault="00EC030D" w:rsidP="00D07A63">
      <w:pPr>
        <w:pStyle w:val="step3"/>
        <w:numPr>
          <w:ilvl w:val="0"/>
          <w:numId w:val="0"/>
        </w:numPr>
        <w:spacing w:line="240" w:lineRule="auto"/>
        <w:ind w:left="289" w:hanging="289"/>
      </w:pPr>
      <w:r>
        <w:t>15</w:t>
      </w:r>
      <w:r w:rsidR="000416B7">
        <w:t xml:space="preserve">. From </w:t>
      </w:r>
      <w:r w:rsidR="00A142EA">
        <w:t xml:space="preserve">the </w:t>
      </w:r>
      <w:r w:rsidR="000416B7" w:rsidRPr="00D437B0">
        <w:rPr>
          <w:b/>
        </w:rPr>
        <w:t>Configuration</w:t>
      </w:r>
      <w:r w:rsidR="000416B7">
        <w:t xml:space="preserve"> tab of </w:t>
      </w:r>
      <w:r w:rsidR="00A142EA">
        <w:t xml:space="preserve">the </w:t>
      </w:r>
      <w:r w:rsidR="000416B7">
        <w:t xml:space="preserve">cluster details page, copy </w:t>
      </w:r>
      <w:r w:rsidR="000416B7" w:rsidRPr="000416B7">
        <w:rPr>
          <w:b/>
        </w:rPr>
        <w:t>Endpoint of cluster</w:t>
      </w:r>
      <w:r w:rsidR="000416B7">
        <w:t>.</w:t>
      </w:r>
    </w:p>
    <w:p w14:paraId="31FCD897" w14:textId="77777777" w:rsidR="00D07A63" w:rsidRDefault="00D07A63" w:rsidP="00D07A63">
      <w:pPr>
        <w:pStyle w:val="step3"/>
        <w:numPr>
          <w:ilvl w:val="0"/>
          <w:numId w:val="0"/>
        </w:numPr>
        <w:spacing w:line="240" w:lineRule="auto"/>
        <w:ind w:left="289" w:hanging="289"/>
      </w:pPr>
    </w:p>
    <w:p w14:paraId="4C0DF564" w14:textId="77777777" w:rsidR="000416B7" w:rsidRDefault="000416B7" w:rsidP="00D07A63">
      <w:pPr>
        <w:pStyle w:val="step3"/>
        <w:numPr>
          <w:ilvl w:val="0"/>
          <w:numId w:val="0"/>
        </w:numPr>
        <w:spacing w:line="240" w:lineRule="auto"/>
        <w:ind w:left="289" w:hanging="289"/>
      </w:pPr>
      <w:r>
        <w:rPr>
          <w:noProof/>
        </w:rPr>
        <w:drawing>
          <wp:inline distT="0" distB="0" distL="0" distR="0" wp14:anchorId="76BE77C9" wp14:editId="04065E46">
            <wp:extent cx="3597215" cy="1195228"/>
            <wp:effectExtent l="19050" t="19050" r="2286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1572" cy="1203321"/>
                    </a:xfrm>
                    <a:prstGeom prst="rect">
                      <a:avLst/>
                    </a:prstGeom>
                    <a:ln>
                      <a:solidFill>
                        <a:schemeClr val="tx1"/>
                      </a:solidFill>
                    </a:ln>
                  </pic:spPr>
                </pic:pic>
              </a:graphicData>
            </a:graphic>
          </wp:inline>
        </w:drawing>
      </w:r>
    </w:p>
    <w:p w14:paraId="4E8BE3AE" w14:textId="77777777" w:rsidR="00D07A63" w:rsidRDefault="00D07A63" w:rsidP="00D07A63">
      <w:pPr>
        <w:pStyle w:val="step3"/>
        <w:numPr>
          <w:ilvl w:val="0"/>
          <w:numId w:val="0"/>
        </w:numPr>
        <w:spacing w:line="240" w:lineRule="auto"/>
        <w:ind w:left="289" w:hanging="289"/>
      </w:pPr>
    </w:p>
    <w:p w14:paraId="67AA68B2" w14:textId="07CBE963" w:rsidR="000416B7" w:rsidRDefault="000416B7" w:rsidP="000416B7">
      <w:pPr>
        <w:pStyle w:val="step3"/>
        <w:numPr>
          <w:ilvl w:val="0"/>
          <w:numId w:val="0"/>
        </w:numPr>
        <w:spacing w:line="360" w:lineRule="auto"/>
        <w:ind w:left="288" w:hanging="288"/>
      </w:pPr>
      <w:r>
        <w:t xml:space="preserve">Endpoint of cluster will be required in </w:t>
      </w:r>
      <w:r w:rsidR="00A142EA">
        <w:t xml:space="preserve">the </w:t>
      </w:r>
      <w:r>
        <w:t>creation of ATTUNITY Replicate Endpoint Connection.</w:t>
      </w:r>
    </w:p>
    <w:p w14:paraId="0F7F5061" w14:textId="77777777" w:rsidR="00935CA9" w:rsidRDefault="00935CA9" w:rsidP="00935CA9">
      <w:pPr>
        <w:spacing w:after="0" w:line="240" w:lineRule="auto"/>
      </w:pPr>
      <w:r>
        <w:rPr>
          <w:rFonts w:ascii="Open Sans" w:eastAsia="Open Sans" w:hAnsi="Open Sans" w:cs="Open Sans"/>
          <w:b/>
          <w:color w:val="444444"/>
          <w:sz w:val="24"/>
          <w:szCs w:val="24"/>
        </w:rPr>
        <w:t>Benefits:</w:t>
      </w:r>
    </w:p>
    <w:p w14:paraId="223B594E" w14:textId="339EB657" w:rsidR="00935CA9" w:rsidRDefault="00935CA9" w:rsidP="00935CA9">
      <w:pPr>
        <w:pStyle w:val="step2"/>
      </w:pPr>
      <w:r>
        <w:t xml:space="preserve">Amazon Redshift is a fully managed, petabyte-scale data warehouse service </w:t>
      </w:r>
      <w:r w:rsidR="00035CFF">
        <w:t xml:space="preserve">located </w:t>
      </w:r>
      <w:r>
        <w:t>in the cloud. You can start with just a few hundred gigabytes of data and scale to a petabyte or more. This enables you to use your data to acquire new insights for your business and customers.</w:t>
      </w:r>
    </w:p>
    <w:p w14:paraId="59DDC46D" w14:textId="77777777" w:rsidR="00935CA9" w:rsidRDefault="00935CA9" w:rsidP="00935CA9">
      <w:pPr>
        <w:pStyle w:val="step2"/>
      </w:pPr>
    </w:p>
    <w:p w14:paraId="2BC56131" w14:textId="77777777" w:rsidR="00935CA9" w:rsidRDefault="00935CA9" w:rsidP="00935CA9">
      <w:pPr>
        <w:spacing w:after="0"/>
      </w:pPr>
      <w:r>
        <w:rPr>
          <w:rFonts w:ascii="Open Sans" w:eastAsia="Open Sans" w:hAnsi="Open Sans" w:cs="Open Sans"/>
          <w:b/>
          <w:color w:val="444444"/>
          <w:sz w:val="24"/>
          <w:szCs w:val="24"/>
        </w:rPr>
        <w:t xml:space="preserve">Alternatives: </w:t>
      </w:r>
    </w:p>
    <w:p w14:paraId="4E2E553D" w14:textId="07691C35" w:rsidR="00935CA9" w:rsidRDefault="00935CA9" w:rsidP="00935CA9">
      <w:pPr>
        <w:pStyle w:val="step2"/>
      </w:pPr>
      <w:r>
        <w:t xml:space="preserve">Currently we </w:t>
      </w:r>
      <w:r w:rsidR="00035CFF">
        <w:t xml:space="preserve">have not found another service </w:t>
      </w:r>
      <w:r>
        <w:t xml:space="preserve">with </w:t>
      </w:r>
      <w:r w:rsidR="00035CFF">
        <w:t xml:space="preserve">the </w:t>
      </w:r>
      <w:r>
        <w:t>similar performance of Redshift.</w:t>
      </w:r>
    </w:p>
    <w:p w14:paraId="6288E717" w14:textId="77777777" w:rsidR="00935CA9" w:rsidRDefault="00935CA9">
      <w:pPr>
        <w:rPr>
          <w:rFonts w:ascii="Open Sans" w:eastAsia="Open Sans" w:hAnsi="Open Sans" w:cs="Open Sans"/>
          <w:color w:val="444444"/>
          <w:szCs w:val="24"/>
        </w:rPr>
      </w:pPr>
      <w:r>
        <w:br w:type="page"/>
      </w:r>
    </w:p>
    <w:p w14:paraId="391646B5" w14:textId="77777777" w:rsidR="00935CA9" w:rsidRDefault="00930E25" w:rsidP="00935CA9">
      <w:pPr>
        <w:pStyle w:val="DocH2"/>
      </w:pPr>
      <w:bookmarkStart w:id="229" w:name="_Toc468290060"/>
      <w:r>
        <w:lastRenderedPageBreak/>
        <w:t>4.4</w:t>
      </w:r>
      <w:r w:rsidR="00935CA9">
        <w:t xml:space="preserve">. Setup the ETL Tool using ATTUNITY </w:t>
      </w:r>
      <w:proofErr w:type="spellStart"/>
      <w:r w:rsidR="00935CA9">
        <w:t>CloudBeam</w:t>
      </w:r>
      <w:proofErr w:type="spellEnd"/>
      <w:r w:rsidR="00935CA9">
        <w:t xml:space="preserve"> ETL (C)</w:t>
      </w:r>
      <w:bookmarkEnd w:id="229"/>
    </w:p>
    <w:p w14:paraId="26A35011" w14:textId="77777777" w:rsidR="00935CA9" w:rsidRDefault="00930E25" w:rsidP="00652716">
      <w:pPr>
        <w:pStyle w:val="DocH3"/>
        <w:numPr>
          <w:ilvl w:val="0"/>
          <w:numId w:val="0"/>
        </w:numPr>
        <w:ind w:left="720" w:hanging="720"/>
      </w:pPr>
      <w:bookmarkStart w:id="230" w:name="_Toc468290061"/>
      <w:r>
        <w:t>4.4</w:t>
      </w:r>
      <w:r w:rsidR="00935CA9">
        <w:t xml:space="preserve">.1. Launch ATTUNITY </w:t>
      </w:r>
      <w:proofErr w:type="spellStart"/>
      <w:r w:rsidR="00935CA9">
        <w:t>CloudBeam</w:t>
      </w:r>
      <w:proofErr w:type="spellEnd"/>
      <w:r w:rsidR="00935CA9">
        <w:t xml:space="preserve"> Instance</w:t>
      </w:r>
      <w:bookmarkEnd w:id="230"/>
    </w:p>
    <w:p w14:paraId="62436C7F" w14:textId="77777777" w:rsidR="005871B4" w:rsidRDefault="005871B4" w:rsidP="005871B4">
      <w:pPr>
        <w:pStyle w:val="Step"/>
      </w:pPr>
    </w:p>
    <w:p w14:paraId="4FA6398C" w14:textId="206EEFC9" w:rsidR="00935CA9" w:rsidRDefault="00935CA9" w:rsidP="00984642">
      <w:pPr>
        <w:pStyle w:val="step3"/>
      </w:pPr>
      <w:r>
        <w:t>Log</w:t>
      </w:r>
      <w:r w:rsidR="00035CFF">
        <w:t xml:space="preserve"> </w:t>
      </w:r>
      <w:r>
        <w:t xml:space="preserve">in to </w:t>
      </w:r>
      <w:r w:rsidR="00035CFF">
        <w:t xml:space="preserve">the </w:t>
      </w:r>
      <w:r w:rsidRPr="00984642">
        <w:rPr>
          <w:b/>
        </w:rPr>
        <w:t>AWS Management Console</w:t>
      </w:r>
      <w:r>
        <w:t>.</w:t>
      </w:r>
    </w:p>
    <w:p w14:paraId="36FAA1E7" w14:textId="77777777" w:rsidR="005871B4" w:rsidRDefault="005871B4" w:rsidP="005871B4">
      <w:pPr>
        <w:pStyle w:val="step3"/>
        <w:numPr>
          <w:ilvl w:val="0"/>
          <w:numId w:val="0"/>
        </w:numPr>
        <w:ind w:left="288"/>
      </w:pPr>
    </w:p>
    <w:p w14:paraId="4821DFED" w14:textId="5C169D19" w:rsidR="005871B4" w:rsidRDefault="00935CA9" w:rsidP="00984642">
      <w:pPr>
        <w:pStyle w:val="step3"/>
      </w:pPr>
      <w:r>
        <w:t xml:space="preserve">In </w:t>
      </w:r>
      <w:r w:rsidR="00B617F0">
        <w:t xml:space="preserve">the </w:t>
      </w:r>
      <w:r>
        <w:t xml:space="preserve">right </w:t>
      </w:r>
      <w:r w:rsidR="00035CFF">
        <w:t xml:space="preserve">side </w:t>
      </w:r>
      <w:ins w:id="231" w:author="Kathryn Gillett" w:date="2016-12-14T20:13:00Z">
        <w:r w:rsidR="00EC0066">
          <w:t xml:space="preserve">of the </w:t>
        </w:r>
      </w:ins>
      <w:r>
        <w:t>navigation panel</w:t>
      </w:r>
      <w:r w:rsidR="00B617F0">
        <w:t>,</w:t>
      </w:r>
      <w:r>
        <w:t xml:space="preserve"> </w:t>
      </w:r>
      <w:r w:rsidR="00474CF9">
        <w:t>click on the</w:t>
      </w:r>
      <w:r>
        <w:t xml:space="preserve"> link</w:t>
      </w:r>
      <w:r w:rsidRPr="00F005BC">
        <w:rPr>
          <w:b/>
        </w:rPr>
        <w:t xml:space="preserve"> “Find and buy software” </w:t>
      </w:r>
      <w:r>
        <w:t>to open AWS Marketplace.</w:t>
      </w:r>
    </w:p>
    <w:p w14:paraId="56986C1A" w14:textId="77777777" w:rsidR="005871B4" w:rsidRPr="004A4B0C" w:rsidRDefault="005871B4" w:rsidP="005871B4">
      <w:pPr>
        <w:pStyle w:val="step3"/>
        <w:numPr>
          <w:ilvl w:val="0"/>
          <w:numId w:val="0"/>
        </w:numPr>
        <w:spacing w:line="240" w:lineRule="auto"/>
        <w:ind w:left="288"/>
      </w:pPr>
    </w:p>
    <w:p w14:paraId="3077F597" w14:textId="77777777" w:rsidR="00935CA9" w:rsidRDefault="00935CA9" w:rsidP="00A93146">
      <w:pPr>
        <w:spacing w:after="0"/>
      </w:pPr>
      <w:r>
        <w:rPr>
          <w:noProof/>
        </w:rPr>
        <w:drawing>
          <wp:inline distT="0" distB="0" distL="0" distR="0" wp14:anchorId="035B4779" wp14:editId="5FD1AE98">
            <wp:extent cx="5943600" cy="2719070"/>
            <wp:effectExtent l="19050" t="19050" r="19050" b="2413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
                    <a:srcRect/>
                    <a:stretch>
                      <a:fillRect/>
                    </a:stretch>
                  </pic:blipFill>
                  <pic:spPr>
                    <a:xfrm>
                      <a:off x="0" y="0"/>
                      <a:ext cx="5943600" cy="2719070"/>
                    </a:xfrm>
                    <a:prstGeom prst="rect">
                      <a:avLst/>
                    </a:prstGeom>
                    <a:ln>
                      <a:solidFill>
                        <a:schemeClr val="tx1"/>
                      </a:solidFill>
                    </a:ln>
                  </pic:spPr>
                </pic:pic>
              </a:graphicData>
            </a:graphic>
          </wp:inline>
        </w:drawing>
      </w:r>
    </w:p>
    <w:p w14:paraId="05157B06" w14:textId="77777777" w:rsidR="00A93146" w:rsidRDefault="00A93146" w:rsidP="00A93146">
      <w:pPr>
        <w:spacing w:after="0"/>
      </w:pPr>
    </w:p>
    <w:p w14:paraId="241D4E80" w14:textId="67C8D967" w:rsidR="00F24F46" w:rsidRDefault="00935CA9" w:rsidP="00984642">
      <w:pPr>
        <w:pStyle w:val="step3"/>
      </w:pPr>
      <w:r>
        <w:t xml:space="preserve">Type </w:t>
      </w:r>
      <w:r w:rsidRPr="00D96340">
        <w:rPr>
          <w:b/>
        </w:rPr>
        <w:t>ATTUNITY</w:t>
      </w:r>
      <w:r>
        <w:t xml:space="preserve"> in </w:t>
      </w:r>
      <w:r w:rsidR="00035CFF">
        <w:t xml:space="preserve">the </w:t>
      </w:r>
      <w:r>
        <w:t xml:space="preserve">search box of AWS Marketplace and press </w:t>
      </w:r>
      <w:r w:rsidR="00035CFF">
        <w:t xml:space="preserve">the </w:t>
      </w:r>
      <w:r w:rsidRPr="00D96340">
        <w:rPr>
          <w:b/>
        </w:rPr>
        <w:t>Go</w:t>
      </w:r>
      <w:r>
        <w:t xml:space="preserve"> button.</w:t>
      </w:r>
    </w:p>
    <w:p w14:paraId="13595C9E" w14:textId="77777777" w:rsidR="00A93146" w:rsidRDefault="00A93146" w:rsidP="00A93146">
      <w:pPr>
        <w:pStyle w:val="step3"/>
        <w:numPr>
          <w:ilvl w:val="0"/>
          <w:numId w:val="0"/>
        </w:numPr>
        <w:spacing w:line="240" w:lineRule="auto"/>
        <w:ind w:left="288"/>
      </w:pPr>
    </w:p>
    <w:p w14:paraId="6642E440" w14:textId="77777777" w:rsidR="00935CA9" w:rsidRDefault="00935CA9" w:rsidP="00935CA9">
      <w:r>
        <w:rPr>
          <w:noProof/>
        </w:rPr>
        <w:drawing>
          <wp:inline distT="0" distB="0" distL="0" distR="0" wp14:anchorId="0A23DB8F" wp14:editId="1CAAA45D">
            <wp:extent cx="5010150" cy="1910387"/>
            <wp:effectExtent l="19050" t="19050" r="19050"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2360" cy="1915043"/>
                    </a:xfrm>
                    <a:prstGeom prst="rect">
                      <a:avLst/>
                    </a:prstGeom>
                    <a:ln>
                      <a:solidFill>
                        <a:schemeClr val="tx1"/>
                      </a:solidFill>
                    </a:ln>
                  </pic:spPr>
                </pic:pic>
              </a:graphicData>
            </a:graphic>
          </wp:inline>
        </w:drawing>
      </w:r>
    </w:p>
    <w:p w14:paraId="2F3B56B3" w14:textId="6EC6C552" w:rsidR="00935CA9" w:rsidRDefault="00B617F0" w:rsidP="00F005BC">
      <w:pPr>
        <w:pStyle w:val="step3"/>
      </w:pPr>
      <w:r>
        <w:t>S</w:t>
      </w:r>
      <w:r w:rsidR="00935CA9">
        <w:t xml:space="preserve">earch </w:t>
      </w:r>
      <w:r>
        <w:t xml:space="preserve">for </w:t>
      </w:r>
      <w:r w:rsidR="00935CA9">
        <w:t>“</w:t>
      </w:r>
      <w:r w:rsidR="00935CA9">
        <w:rPr>
          <w:b/>
        </w:rPr>
        <w:t>ATTUNITY</w:t>
      </w:r>
      <w:r w:rsidR="00935CA9" w:rsidRPr="00B51091">
        <w:rPr>
          <w:b/>
        </w:rPr>
        <w:t xml:space="preserve"> </w:t>
      </w:r>
      <w:proofErr w:type="spellStart"/>
      <w:r w:rsidR="00935CA9" w:rsidRPr="00B51091">
        <w:rPr>
          <w:b/>
        </w:rPr>
        <w:t>CloudBeam</w:t>
      </w:r>
      <w:proofErr w:type="spellEnd"/>
      <w:r w:rsidR="00935CA9" w:rsidRPr="00B51091">
        <w:rPr>
          <w:b/>
        </w:rPr>
        <w:t xml:space="preserve"> for Amazon Redshift (Express) – Hourly” </w:t>
      </w:r>
      <w:r>
        <w:t xml:space="preserve">in </w:t>
      </w:r>
      <w:r w:rsidR="00935CA9">
        <w:t>the result list</w:t>
      </w:r>
      <w:r w:rsidR="00035CFF">
        <w:t>.</w:t>
      </w:r>
      <w:r w:rsidR="00935CA9">
        <w:t xml:space="preserve"> </w:t>
      </w:r>
      <w:r w:rsidR="00035CFF">
        <w:t xml:space="preserve">Click </w:t>
      </w:r>
      <w:r w:rsidR="00935CA9">
        <w:t>on it to</w:t>
      </w:r>
      <w:r w:rsidR="00446E51">
        <w:t xml:space="preserve"> open </w:t>
      </w:r>
      <w:r w:rsidR="00035CFF">
        <w:t xml:space="preserve">the </w:t>
      </w:r>
      <w:r w:rsidR="00446E51">
        <w:t>product details page.</w:t>
      </w:r>
    </w:p>
    <w:p w14:paraId="1279D6A4" w14:textId="77777777" w:rsidR="00276459" w:rsidRDefault="00276459" w:rsidP="00FB2172">
      <w:pPr>
        <w:pStyle w:val="step3"/>
        <w:numPr>
          <w:ilvl w:val="0"/>
          <w:numId w:val="0"/>
        </w:numPr>
      </w:pPr>
    </w:p>
    <w:p w14:paraId="672BFB3C" w14:textId="5A8CCE67" w:rsidR="00FB2172" w:rsidRDefault="00FB2172" w:rsidP="00FB2172">
      <w:pPr>
        <w:pStyle w:val="step3"/>
        <w:numPr>
          <w:ilvl w:val="0"/>
          <w:numId w:val="0"/>
        </w:numPr>
        <w:rPr>
          <w:b/>
        </w:rPr>
      </w:pPr>
      <w:r>
        <w:lastRenderedPageBreak/>
        <w:t xml:space="preserve">Note: If </w:t>
      </w:r>
      <w:r w:rsidR="00035CFF">
        <w:t xml:space="preserve">the </w:t>
      </w:r>
      <w:r>
        <w:t xml:space="preserve">Account already contains </w:t>
      </w:r>
      <w:r>
        <w:rPr>
          <w:b/>
        </w:rPr>
        <w:t>ATTUNITY</w:t>
      </w:r>
      <w:r w:rsidRPr="00B51091">
        <w:rPr>
          <w:b/>
        </w:rPr>
        <w:t xml:space="preserve"> </w:t>
      </w:r>
      <w:proofErr w:type="spellStart"/>
      <w:r w:rsidRPr="00B51091">
        <w:rPr>
          <w:b/>
        </w:rPr>
        <w:t>CloudBeam</w:t>
      </w:r>
      <w:proofErr w:type="spellEnd"/>
      <w:r w:rsidRPr="00B51091">
        <w:rPr>
          <w:b/>
        </w:rPr>
        <w:t xml:space="preserve"> for Amazon Redshift (Express) – Hourly</w:t>
      </w:r>
      <w:r>
        <w:rPr>
          <w:b/>
        </w:rPr>
        <w:t xml:space="preserve"> </w:t>
      </w:r>
      <w:r>
        <w:t xml:space="preserve">instance then use </w:t>
      </w:r>
      <w:r>
        <w:rPr>
          <w:b/>
        </w:rPr>
        <w:t>ATTUNITY</w:t>
      </w:r>
      <w:r w:rsidRPr="00B51091">
        <w:rPr>
          <w:b/>
        </w:rPr>
        <w:t xml:space="preserve"> </w:t>
      </w:r>
      <w:proofErr w:type="spellStart"/>
      <w:r w:rsidRPr="00B51091">
        <w:rPr>
          <w:b/>
        </w:rPr>
        <w:t>CloudBeam</w:t>
      </w:r>
      <w:proofErr w:type="spellEnd"/>
      <w:r w:rsidRPr="00B51091">
        <w:rPr>
          <w:b/>
        </w:rPr>
        <w:t xml:space="preserve"> for Amazon Redshift (</w:t>
      </w:r>
      <w:r>
        <w:rPr>
          <w:b/>
        </w:rPr>
        <w:t>Premium</w:t>
      </w:r>
      <w:r w:rsidRPr="00B51091">
        <w:rPr>
          <w:b/>
        </w:rPr>
        <w:t>) – Hourly</w:t>
      </w:r>
      <w:r>
        <w:rPr>
          <w:b/>
        </w:rPr>
        <w:t xml:space="preserve"> </w:t>
      </w:r>
      <w:r>
        <w:t xml:space="preserve">for </w:t>
      </w:r>
      <w:r w:rsidR="00B617F0">
        <w:t xml:space="preserve">your </w:t>
      </w:r>
      <w:r>
        <w:t xml:space="preserve">next instances. Steps for installation of </w:t>
      </w:r>
      <w:r>
        <w:rPr>
          <w:b/>
        </w:rPr>
        <w:t>ATTUNITY</w:t>
      </w:r>
      <w:r w:rsidRPr="00B51091">
        <w:rPr>
          <w:b/>
        </w:rPr>
        <w:t xml:space="preserve"> </w:t>
      </w:r>
      <w:proofErr w:type="spellStart"/>
      <w:r w:rsidRPr="00B51091">
        <w:rPr>
          <w:b/>
        </w:rPr>
        <w:t>CloudBeam</w:t>
      </w:r>
      <w:proofErr w:type="spellEnd"/>
      <w:r w:rsidRPr="00B51091">
        <w:rPr>
          <w:b/>
        </w:rPr>
        <w:t xml:space="preserve"> for Amazon Redshift (</w:t>
      </w:r>
      <w:r>
        <w:rPr>
          <w:b/>
        </w:rPr>
        <w:t>Premium</w:t>
      </w:r>
      <w:r w:rsidRPr="00B51091">
        <w:rPr>
          <w:b/>
        </w:rPr>
        <w:t>) – Hourly</w:t>
      </w:r>
      <w:r>
        <w:rPr>
          <w:b/>
        </w:rPr>
        <w:t xml:space="preserve"> </w:t>
      </w:r>
      <w:r w:rsidRPr="00B617F0">
        <w:t>will be same.</w:t>
      </w:r>
    </w:p>
    <w:p w14:paraId="1D522CB4" w14:textId="77777777" w:rsidR="00FB2172" w:rsidRPr="00FB2172" w:rsidRDefault="00FB2172" w:rsidP="00FB2172">
      <w:pPr>
        <w:pStyle w:val="step3"/>
        <w:numPr>
          <w:ilvl w:val="0"/>
          <w:numId w:val="0"/>
        </w:numPr>
      </w:pPr>
    </w:p>
    <w:p w14:paraId="7489AB30" w14:textId="77777777" w:rsidR="00935CA9" w:rsidRDefault="00935CA9" w:rsidP="00F005BC">
      <w:pPr>
        <w:pStyle w:val="step3"/>
        <w:numPr>
          <w:ilvl w:val="0"/>
          <w:numId w:val="0"/>
        </w:numPr>
        <w:spacing w:line="240" w:lineRule="auto"/>
      </w:pPr>
      <w:r>
        <w:rPr>
          <w:noProof/>
        </w:rPr>
        <w:drawing>
          <wp:inline distT="0" distB="0" distL="0" distR="0" wp14:anchorId="59704C17" wp14:editId="4423F30F">
            <wp:extent cx="3907424" cy="3312543"/>
            <wp:effectExtent l="19050" t="19050" r="17145"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5223" cy="3319155"/>
                    </a:xfrm>
                    <a:prstGeom prst="rect">
                      <a:avLst/>
                    </a:prstGeom>
                    <a:ln>
                      <a:solidFill>
                        <a:schemeClr val="tx1"/>
                      </a:solidFill>
                    </a:ln>
                  </pic:spPr>
                </pic:pic>
              </a:graphicData>
            </a:graphic>
          </wp:inline>
        </w:drawing>
      </w:r>
    </w:p>
    <w:p w14:paraId="60793A4F" w14:textId="77777777" w:rsidR="00F005BC" w:rsidRDefault="00F005BC" w:rsidP="00F005BC">
      <w:pPr>
        <w:pStyle w:val="step3"/>
        <w:numPr>
          <w:ilvl w:val="0"/>
          <w:numId w:val="0"/>
        </w:numPr>
        <w:spacing w:line="240" w:lineRule="auto"/>
      </w:pPr>
    </w:p>
    <w:p w14:paraId="25BEDBDE" w14:textId="66D729BF" w:rsidR="00F24F46" w:rsidRDefault="00035CFF" w:rsidP="00F005BC">
      <w:pPr>
        <w:pStyle w:val="step3"/>
      </w:pPr>
      <w:r>
        <w:t xml:space="preserve">Click on the </w:t>
      </w:r>
      <w:r w:rsidR="00935CA9" w:rsidRPr="00D96340">
        <w:rPr>
          <w:b/>
        </w:rPr>
        <w:t>Continue</w:t>
      </w:r>
      <w:r w:rsidR="00935CA9">
        <w:t xml:space="preserve"> button on </w:t>
      </w:r>
      <w:r>
        <w:t xml:space="preserve">the </w:t>
      </w:r>
      <w:r w:rsidR="00935CA9">
        <w:t>product description page.</w:t>
      </w:r>
    </w:p>
    <w:p w14:paraId="26058E18" w14:textId="77777777" w:rsidR="00F005BC" w:rsidRPr="000D3DE6" w:rsidRDefault="00F005BC" w:rsidP="00F005BC">
      <w:pPr>
        <w:pStyle w:val="step3"/>
        <w:numPr>
          <w:ilvl w:val="0"/>
          <w:numId w:val="0"/>
        </w:numPr>
        <w:ind w:left="288"/>
      </w:pPr>
    </w:p>
    <w:p w14:paraId="3E28FC45" w14:textId="77777777" w:rsidR="00CD49AA" w:rsidRDefault="00935CA9" w:rsidP="00935CA9">
      <w:pPr>
        <w:rPr>
          <w:noProof/>
        </w:rPr>
      </w:pPr>
      <w:r w:rsidRPr="00AD0F18">
        <w:rPr>
          <w:noProof/>
        </w:rPr>
        <w:t xml:space="preserve"> </w:t>
      </w:r>
      <w:r>
        <w:rPr>
          <w:noProof/>
        </w:rPr>
        <w:drawing>
          <wp:inline distT="0" distB="0" distL="0" distR="0" wp14:anchorId="32306516" wp14:editId="05A2C048">
            <wp:extent cx="4235570" cy="2644064"/>
            <wp:effectExtent l="19050" t="19050" r="12700"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9337" cy="2652658"/>
                    </a:xfrm>
                    <a:prstGeom prst="rect">
                      <a:avLst/>
                    </a:prstGeom>
                    <a:ln>
                      <a:solidFill>
                        <a:schemeClr val="tx1"/>
                      </a:solidFill>
                    </a:ln>
                  </pic:spPr>
                </pic:pic>
              </a:graphicData>
            </a:graphic>
          </wp:inline>
        </w:drawing>
      </w:r>
    </w:p>
    <w:p w14:paraId="4562BCD5" w14:textId="497DA0A5" w:rsidR="00935CA9" w:rsidRDefault="00CD49AA" w:rsidP="00F005BC">
      <w:pPr>
        <w:pStyle w:val="step3"/>
        <w:spacing w:line="240" w:lineRule="auto"/>
      </w:pPr>
      <w:r>
        <w:rPr>
          <w:noProof/>
        </w:rPr>
        <w:br w:type="page"/>
      </w:r>
      <w:r w:rsidR="00935CA9">
        <w:lastRenderedPageBreak/>
        <w:t xml:space="preserve">On </w:t>
      </w:r>
      <w:r w:rsidR="00035CFF">
        <w:t xml:space="preserve">the </w:t>
      </w:r>
      <w:r w:rsidR="00935CA9" w:rsidRPr="00D96340">
        <w:rPr>
          <w:b/>
        </w:rPr>
        <w:t>Launch on EC2</w:t>
      </w:r>
      <w:r w:rsidR="00935CA9">
        <w:t xml:space="preserve"> page, make sure </w:t>
      </w:r>
      <w:r w:rsidR="00035CFF">
        <w:t xml:space="preserve">the </w:t>
      </w:r>
      <w:r w:rsidR="00935CA9" w:rsidRPr="00D96340">
        <w:rPr>
          <w:b/>
        </w:rPr>
        <w:t>1-Click Launch</w:t>
      </w:r>
      <w:r w:rsidR="00935CA9">
        <w:t xml:space="preserve"> tab is selected.</w:t>
      </w:r>
    </w:p>
    <w:p w14:paraId="77F30214" w14:textId="77777777" w:rsidR="00F005BC" w:rsidRDefault="00F005BC" w:rsidP="00F005BC">
      <w:pPr>
        <w:pStyle w:val="step3"/>
        <w:numPr>
          <w:ilvl w:val="0"/>
          <w:numId w:val="0"/>
        </w:numPr>
        <w:ind w:left="288"/>
      </w:pPr>
    </w:p>
    <w:p w14:paraId="40A3BD24" w14:textId="77777777" w:rsidR="00935CA9" w:rsidRDefault="00935CA9" w:rsidP="00F005BC">
      <w:pPr>
        <w:pStyle w:val="step3"/>
        <w:numPr>
          <w:ilvl w:val="0"/>
          <w:numId w:val="0"/>
        </w:numPr>
        <w:spacing w:line="240" w:lineRule="auto"/>
      </w:pPr>
      <w:r>
        <w:rPr>
          <w:noProof/>
        </w:rPr>
        <w:drawing>
          <wp:inline distT="0" distB="0" distL="0" distR="0" wp14:anchorId="4FB741FA" wp14:editId="446AFA06">
            <wp:extent cx="3228975" cy="1142741"/>
            <wp:effectExtent l="19050" t="19050" r="9525"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7249" cy="1149208"/>
                    </a:xfrm>
                    <a:prstGeom prst="rect">
                      <a:avLst/>
                    </a:prstGeom>
                    <a:ln>
                      <a:solidFill>
                        <a:schemeClr val="tx1"/>
                      </a:solidFill>
                    </a:ln>
                  </pic:spPr>
                </pic:pic>
              </a:graphicData>
            </a:graphic>
          </wp:inline>
        </w:drawing>
      </w:r>
    </w:p>
    <w:p w14:paraId="649BDBED" w14:textId="77777777" w:rsidR="00F005BC" w:rsidRDefault="00F005BC" w:rsidP="00F005BC">
      <w:pPr>
        <w:pStyle w:val="step3"/>
        <w:numPr>
          <w:ilvl w:val="0"/>
          <w:numId w:val="0"/>
        </w:numPr>
        <w:spacing w:line="240" w:lineRule="auto"/>
      </w:pPr>
    </w:p>
    <w:p w14:paraId="4A5108BC" w14:textId="769203F6" w:rsidR="00935CA9" w:rsidRDefault="00935CA9" w:rsidP="00F005BC">
      <w:pPr>
        <w:pStyle w:val="step3"/>
        <w:spacing w:line="240" w:lineRule="auto"/>
      </w:pPr>
      <w:r>
        <w:t xml:space="preserve">Set </w:t>
      </w:r>
      <w:r w:rsidRPr="00F005BC">
        <w:rPr>
          <w:b/>
        </w:rPr>
        <w:t>Subscription Term</w:t>
      </w:r>
      <w:r w:rsidRPr="00676D04">
        <w:t xml:space="preserve"> </w:t>
      </w:r>
      <w:r>
        <w:t xml:space="preserve">to </w:t>
      </w:r>
      <w:r w:rsidRPr="00F005BC">
        <w:rPr>
          <w:b/>
        </w:rPr>
        <w:t>Hourly</w:t>
      </w:r>
      <w:r w:rsidRPr="00676D04">
        <w:t xml:space="preserve"> </w:t>
      </w:r>
      <w:r>
        <w:t xml:space="preserve">in </w:t>
      </w:r>
      <w:r w:rsidR="00035CFF">
        <w:t xml:space="preserve">the </w:t>
      </w:r>
      <w:r w:rsidRPr="00D96340">
        <w:t>Software Pricing</w:t>
      </w:r>
      <w:r>
        <w:t xml:space="preserve"> section.</w:t>
      </w:r>
    </w:p>
    <w:p w14:paraId="21C8F4E2" w14:textId="77777777" w:rsidR="00F005BC" w:rsidRPr="00676D04" w:rsidRDefault="00F005BC" w:rsidP="00F005BC">
      <w:pPr>
        <w:pStyle w:val="step3"/>
        <w:numPr>
          <w:ilvl w:val="0"/>
          <w:numId w:val="0"/>
        </w:numPr>
        <w:ind w:left="288"/>
      </w:pPr>
    </w:p>
    <w:p w14:paraId="35673AC0" w14:textId="77777777" w:rsidR="00935CA9" w:rsidRDefault="00935CA9" w:rsidP="00F005BC">
      <w:pPr>
        <w:spacing w:after="0" w:line="240" w:lineRule="auto"/>
        <w:rPr>
          <w:noProof/>
        </w:rPr>
      </w:pPr>
      <w:r>
        <w:rPr>
          <w:noProof/>
        </w:rPr>
        <w:drawing>
          <wp:inline distT="0" distB="0" distL="0" distR="0" wp14:anchorId="570688BA" wp14:editId="30B82B87">
            <wp:extent cx="3381375" cy="1792457"/>
            <wp:effectExtent l="19050" t="19050" r="9525"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8897" cy="1801746"/>
                    </a:xfrm>
                    <a:prstGeom prst="rect">
                      <a:avLst/>
                    </a:prstGeom>
                    <a:ln>
                      <a:solidFill>
                        <a:schemeClr val="tx1"/>
                      </a:solidFill>
                    </a:ln>
                  </pic:spPr>
                </pic:pic>
              </a:graphicData>
            </a:graphic>
          </wp:inline>
        </w:drawing>
      </w:r>
      <w:r w:rsidDel="00676D04">
        <w:rPr>
          <w:noProof/>
        </w:rPr>
        <w:t xml:space="preserve"> </w:t>
      </w:r>
    </w:p>
    <w:p w14:paraId="54459783" w14:textId="77777777" w:rsidR="00F005BC" w:rsidRDefault="00F005BC" w:rsidP="00F005BC">
      <w:pPr>
        <w:spacing w:after="0" w:line="240" w:lineRule="auto"/>
        <w:rPr>
          <w:noProof/>
        </w:rPr>
      </w:pPr>
    </w:p>
    <w:p w14:paraId="0CD26C89" w14:textId="77777777" w:rsidR="00935CA9" w:rsidRDefault="00935CA9" w:rsidP="00F005BC">
      <w:pPr>
        <w:pStyle w:val="step3"/>
      </w:pPr>
      <w:r>
        <w:t xml:space="preserve">Select </w:t>
      </w:r>
      <w:r w:rsidRPr="00D96340">
        <w:rPr>
          <w:b/>
        </w:rPr>
        <w:t>latest version</w:t>
      </w:r>
      <w:r w:rsidR="00D578C5">
        <w:t xml:space="preserve"> of ATTUNITY</w:t>
      </w:r>
      <w:r>
        <w:t xml:space="preserve"> </w:t>
      </w:r>
      <w:proofErr w:type="spellStart"/>
      <w:r>
        <w:t>CloudBeam</w:t>
      </w:r>
      <w:proofErr w:type="spellEnd"/>
      <w:r>
        <w:t>.</w:t>
      </w:r>
    </w:p>
    <w:p w14:paraId="7F9A857A" w14:textId="77777777" w:rsidR="00F005BC" w:rsidRDefault="00F005BC" w:rsidP="00F005BC">
      <w:pPr>
        <w:pStyle w:val="step3"/>
        <w:numPr>
          <w:ilvl w:val="0"/>
          <w:numId w:val="0"/>
        </w:numPr>
        <w:ind w:left="288"/>
      </w:pPr>
    </w:p>
    <w:p w14:paraId="65FFA4FC" w14:textId="77777777" w:rsidR="00935CA9" w:rsidRDefault="00935CA9" w:rsidP="00F005BC">
      <w:pPr>
        <w:pStyle w:val="step3"/>
        <w:numPr>
          <w:ilvl w:val="0"/>
          <w:numId w:val="0"/>
        </w:numPr>
        <w:spacing w:line="240" w:lineRule="auto"/>
        <w:rPr>
          <w:noProof/>
        </w:rPr>
      </w:pPr>
      <w:r>
        <w:rPr>
          <w:noProof/>
        </w:rPr>
        <w:drawing>
          <wp:inline distT="0" distB="0" distL="0" distR="0" wp14:anchorId="246A995C" wp14:editId="288A248E">
            <wp:extent cx="3381375" cy="1241179"/>
            <wp:effectExtent l="19050" t="19050" r="9525"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0181" cy="1248082"/>
                    </a:xfrm>
                    <a:prstGeom prst="rect">
                      <a:avLst/>
                    </a:prstGeom>
                    <a:ln>
                      <a:solidFill>
                        <a:schemeClr val="tx1"/>
                      </a:solidFill>
                    </a:ln>
                  </pic:spPr>
                </pic:pic>
              </a:graphicData>
            </a:graphic>
          </wp:inline>
        </w:drawing>
      </w:r>
      <w:r w:rsidDel="00676D04">
        <w:rPr>
          <w:noProof/>
        </w:rPr>
        <w:t xml:space="preserve"> </w:t>
      </w:r>
    </w:p>
    <w:p w14:paraId="1B694791" w14:textId="77777777" w:rsidR="00F005BC" w:rsidRDefault="00F005BC" w:rsidP="00F005BC">
      <w:pPr>
        <w:pStyle w:val="step3"/>
        <w:numPr>
          <w:ilvl w:val="0"/>
          <w:numId w:val="0"/>
        </w:numPr>
        <w:spacing w:line="240" w:lineRule="auto"/>
      </w:pPr>
    </w:p>
    <w:p w14:paraId="30EB4E5C" w14:textId="77777777" w:rsidR="00935CA9" w:rsidRDefault="00935CA9" w:rsidP="00F005BC">
      <w:pPr>
        <w:pStyle w:val="step3"/>
      </w:pPr>
      <w:r>
        <w:t xml:space="preserve">Select </w:t>
      </w:r>
      <w:r w:rsidRPr="00D96340">
        <w:rPr>
          <w:b/>
        </w:rPr>
        <w:t>US West (Oregon)</w:t>
      </w:r>
      <w:r>
        <w:t xml:space="preserve"> option for </w:t>
      </w:r>
      <w:r w:rsidRPr="00D96340">
        <w:rPr>
          <w:b/>
        </w:rPr>
        <w:t>Region</w:t>
      </w:r>
      <w:r>
        <w:t xml:space="preserve"> property. </w:t>
      </w:r>
    </w:p>
    <w:p w14:paraId="4E29DA3D" w14:textId="77777777" w:rsidR="00F005BC" w:rsidRDefault="00F005BC" w:rsidP="00F005BC">
      <w:pPr>
        <w:pStyle w:val="step3"/>
        <w:numPr>
          <w:ilvl w:val="0"/>
          <w:numId w:val="0"/>
        </w:numPr>
        <w:ind w:left="288"/>
      </w:pPr>
    </w:p>
    <w:p w14:paraId="36A6468E" w14:textId="77777777" w:rsidR="00CD49AA" w:rsidRDefault="00935CA9" w:rsidP="00652716">
      <w:pPr>
        <w:pStyle w:val="step3"/>
        <w:numPr>
          <w:ilvl w:val="0"/>
          <w:numId w:val="0"/>
        </w:numPr>
        <w:spacing w:line="360" w:lineRule="auto"/>
      </w:pPr>
      <w:r>
        <w:rPr>
          <w:noProof/>
        </w:rPr>
        <w:drawing>
          <wp:inline distT="0" distB="0" distL="0" distR="0" wp14:anchorId="56A93606" wp14:editId="348A673C">
            <wp:extent cx="3962400" cy="808173"/>
            <wp:effectExtent l="19050" t="19050" r="1905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6340" cy="813056"/>
                    </a:xfrm>
                    <a:prstGeom prst="rect">
                      <a:avLst/>
                    </a:prstGeom>
                    <a:ln>
                      <a:solidFill>
                        <a:schemeClr val="tx1"/>
                      </a:solidFill>
                    </a:ln>
                  </pic:spPr>
                </pic:pic>
              </a:graphicData>
            </a:graphic>
          </wp:inline>
        </w:drawing>
      </w:r>
    </w:p>
    <w:p w14:paraId="23ED7ABF" w14:textId="77777777" w:rsidR="00CD49AA" w:rsidRDefault="00CD49AA">
      <w:pPr>
        <w:rPr>
          <w:rFonts w:ascii="Open Sans" w:eastAsia="Open Sans" w:hAnsi="Open Sans" w:cs="Open Sans"/>
          <w:color w:val="444444"/>
          <w:szCs w:val="24"/>
        </w:rPr>
      </w:pPr>
      <w:r>
        <w:br w:type="page"/>
      </w:r>
    </w:p>
    <w:p w14:paraId="688ABDF6" w14:textId="77777777" w:rsidR="00935CA9" w:rsidRDefault="00935CA9" w:rsidP="00F005BC">
      <w:pPr>
        <w:pStyle w:val="step3"/>
        <w:spacing w:line="240" w:lineRule="auto"/>
      </w:pPr>
      <w:r>
        <w:lastRenderedPageBreak/>
        <w:t xml:space="preserve">Choose </w:t>
      </w:r>
      <w:r w:rsidRPr="00D96340">
        <w:rPr>
          <w:b/>
        </w:rPr>
        <w:t>m4.large</w:t>
      </w:r>
      <w:r>
        <w:t xml:space="preserve"> EC2 Instance type.</w:t>
      </w:r>
    </w:p>
    <w:p w14:paraId="2DA678A2" w14:textId="77777777" w:rsidR="00F005BC" w:rsidRDefault="00F005BC" w:rsidP="00F005BC">
      <w:pPr>
        <w:pStyle w:val="step2"/>
        <w:spacing w:line="240" w:lineRule="auto"/>
        <w:ind w:left="288"/>
      </w:pPr>
    </w:p>
    <w:p w14:paraId="666EB8C3" w14:textId="77777777" w:rsidR="00935CA9" w:rsidRDefault="00935CA9" w:rsidP="00F005BC">
      <w:pPr>
        <w:pStyle w:val="step2"/>
        <w:spacing w:line="240" w:lineRule="auto"/>
      </w:pPr>
      <w:r>
        <w:rPr>
          <w:noProof/>
        </w:rPr>
        <w:drawing>
          <wp:inline distT="0" distB="0" distL="0" distR="0" wp14:anchorId="3CA74795" wp14:editId="7871F059">
            <wp:extent cx="2952750" cy="1809750"/>
            <wp:effectExtent l="19050" t="19050" r="1905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211" cy="1813710"/>
                    </a:xfrm>
                    <a:prstGeom prst="rect">
                      <a:avLst/>
                    </a:prstGeom>
                    <a:ln>
                      <a:solidFill>
                        <a:schemeClr val="tx1"/>
                      </a:solidFill>
                    </a:ln>
                  </pic:spPr>
                </pic:pic>
              </a:graphicData>
            </a:graphic>
          </wp:inline>
        </w:drawing>
      </w:r>
    </w:p>
    <w:p w14:paraId="40B30FD8" w14:textId="77777777" w:rsidR="00F005BC" w:rsidRDefault="00F005BC" w:rsidP="00F005BC">
      <w:pPr>
        <w:pStyle w:val="step2"/>
        <w:spacing w:line="240" w:lineRule="auto"/>
      </w:pPr>
    </w:p>
    <w:p w14:paraId="3073A6BD" w14:textId="77777777" w:rsidR="00935CA9" w:rsidRDefault="00935CA9" w:rsidP="00F005BC">
      <w:pPr>
        <w:pStyle w:val="step3"/>
        <w:rPr>
          <w:b/>
        </w:rPr>
      </w:pPr>
      <w:r w:rsidRPr="00D96340">
        <w:t xml:space="preserve">Select default </w:t>
      </w:r>
      <w:r w:rsidRPr="00D96340">
        <w:rPr>
          <w:b/>
        </w:rPr>
        <w:t>VPC</w:t>
      </w:r>
      <w:r w:rsidRPr="00374454">
        <w:t xml:space="preserve"> and </w:t>
      </w:r>
      <w:r>
        <w:t xml:space="preserve">default </w:t>
      </w:r>
      <w:r w:rsidRPr="00D96340">
        <w:rPr>
          <w:b/>
        </w:rPr>
        <w:t>Subnet</w:t>
      </w:r>
      <w:r w:rsidRPr="00D96340">
        <w:t>.</w:t>
      </w:r>
      <w:r>
        <w:t xml:space="preserve"> Default VPC and Subnet are marked by </w:t>
      </w:r>
      <w:r w:rsidRPr="00D96340">
        <w:rPr>
          <w:b/>
        </w:rPr>
        <w:t>asterisk</w:t>
      </w:r>
      <w:r>
        <w:t xml:space="preserve"> </w:t>
      </w:r>
      <w:r w:rsidRPr="00D96340">
        <w:rPr>
          <w:b/>
        </w:rPr>
        <w:t>“*”</w:t>
      </w:r>
      <w:r>
        <w:rPr>
          <w:b/>
        </w:rPr>
        <w:t xml:space="preserve"> </w:t>
      </w:r>
      <w:r>
        <w:t>sign</w:t>
      </w:r>
      <w:r w:rsidRPr="00D96340">
        <w:rPr>
          <w:b/>
        </w:rPr>
        <w:t>.</w:t>
      </w:r>
    </w:p>
    <w:p w14:paraId="5FD06F42" w14:textId="6769668A" w:rsidR="00935CA9" w:rsidRDefault="00935CA9" w:rsidP="00935CA9">
      <w:pPr>
        <w:pStyle w:val="step2"/>
      </w:pPr>
      <w:r w:rsidRPr="00D96340">
        <w:rPr>
          <w:b/>
        </w:rPr>
        <w:t>Note:</w:t>
      </w:r>
      <w:r>
        <w:t xml:space="preserve"> VPC and Subnet should be</w:t>
      </w:r>
      <w:r w:rsidR="00B617F0">
        <w:t xml:space="preserve"> the</w:t>
      </w:r>
      <w:r>
        <w:t xml:space="preserve"> same as those used while creating </w:t>
      </w:r>
      <w:r w:rsidR="00F87C12">
        <w:t xml:space="preserve">a </w:t>
      </w:r>
      <w:r>
        <w:t>Redshift cluster.</w:t>
      </w:r>
    </w:p>
    <w:p w14:paraId="5A492592" w14:textId="77777777" w:rsidR="00AF3011" w:rsidRPr="00374454" w:rsidRDefault="00AF3011" w:rsidP="00935CA9">
      <w:pPr>
        <w:pStyle w:val="step2"/>
      </w:pPr>
    </w:p>
    <w:p w14:paraId="43332FC6" w14:textId="63DD48A0" w:rsidR="00935CA9" w:rsidRDefault="00935CA9" w:rsidP="00F005BC">
      <w:pPr>
        <w:pStyle w:val="step3"/>
      </w:pPr>
      <w:r w:rsidRPr="00C63EBA">
        <w:t xml:space="preserve">Select </w:t>
      </w:r>
      <w:r w:rsidRPr="00D96340">
        <w:rPr>
          <w:b/>
        </w:rPr>
        <w:t>default</w:t>
      </w:r>
      <w:r w:rsidRPr="00C63EBA">
        <w:t xml:space="preserve"> </w:t>
      </w:r>
      <w:r w:rsidR="00F87C12">
        <w:t xml:space="preserve">for the </w:t>
      </w:r>
      <w:r w:rsidRPr="00C63EBA">
        <w:t>Security Group.</w:t>
      </w:r>
    </w:p>
    <w:p w14:paraId="1DBCA1B0" w14:textId="77777777" w:rsidR="00F005BC" w:rsidRPr="00D96340" w:rsidRDefault="00F005BC" w:rsidP="00F005BC">
      <w:pPr>
        <w:pStyle w:val="step2"/>
        <w:spacing w:line="240" w:lineRule="auto"/>
        <w:ind w:left="288"/>
      </w:pPr>
    </w:p>
    <w:p w14:paraId="68939FD9" w14:textId="77777777" w:rsidR="00935CA9" w:rsidRDefault="00935CA9" w:rsidP="00F005BC">
      <w:pPr>
        <w:spacing w:after="0" w:line="240" w:lineRule="auto"/>
      </w:pPr>
      <w:r>
        <w:rPr>
          <w:noProof/>
        </w:rPr>
        <w:drawing>
          <wp:inline distT="0" distB="0" distL="0" distR="0" wp14:anchorId="461E82A3" wp14:editId="1B868E3E">
            <wp:extent cx="3324225" cy="1307130"/>
            <wp:effectExtent l="19050" t="19050" r="952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5318" cy="1311492"/>
                    </a:xfrm>
                    <a:prstGeom prst="rect">
                      <a:avLst/>
                    </a:prstGeom>
                    <a:ln>
                      <a:solidFill>
                        <a:schemeClr val="tx1"/>
                      </a:solidFill>
                    </a:ln>
                  </pic:spPr>
                </pic:pic>
              </a:graphicData>
            </a:graphic>
          </wp:inline>
        </w:drawing>
      </w:r>
    </w:p>
    <w:p w14:paraId="0268298B" w14:textId="77777777" w:rsidR="00F005BC" w:rsidRDefault="00F005BC" w:rsidP="00F005BC">
      <w:pPr>
        <w:spacing w:after="0" w:line="240" w:lineRule="auto"/>
      </w:pPr>
    </w:p>
    <w:p w14:paraId="710E6793" w14:textId="52476493" w:rsidR="00935CA9" w:rsidRDefault="00935CA9" w:rsidP="00F005BC">
      <w:pPr>
        <w:pStyle w:val="step3"/>
      </w:pPr>
      <w:r>
        <w:t xml:space="preserve">For property </w:t>
      </w:r>
      <w:r w:rsidRPr="00D96340">
        <w:rPr>
          <w:b/>
        </w:rPr>
        <w:t>Key Pair</w:t>
      </w:r>
      <w:r>
        <w:t xml:space="preserve">, choose the key pair you created while following </w:t>
      </w:r>
      <w:r w:rsidR="00BD2640">
        <w:t xml:space="preserve">the </w:t>
      </w:r>
      <w:r>
        <w:t xml:space="preserve">steps in </w:t>
      </w:r>
      <w:r w:rsidRPr="00D96340">
        <w:rPr>
          <w:b/>
        </w:rPr>
        <w:t xml:space="preserve">Section </w:t>
      </w:r>
      <w:ins w:id="232" w:author="Abhinandan" w:date="2016-12-13T15:03:00Z">
        <w:r w:rsidR="007752F5">
          <w:rPr>
            <w:b/>
          </w:rPr>
          <w:t>1.4</w:t>
        </w:r>
      </w:ins>
      <w:del w:id="233" w:author="Abhinandan" w:date="2016-12-13T15:03:00Z">
        <w:r w:rsidRPr="00D96340" w:rsidDel="007752F5">
          <w:rPr>
            <w:b/>
          </w:rPr>
          <w:delText>2</w:delText>
        </w:r>
      </w:del>
      <w:r w:rsidR="00BD2640">
        <w:rPr>
          <w:b/>
        </w:rPr>
        <w:t>,</w:t>
      </w:r>
      <w:r w:rsidR="0045269C">
        <w:rPr>
          <w:b/>
        </w:rPr>
        <w:t xml:space="preserve"> </w:t>
      </w:r>
      <w:r w:rsidRPr="00D96340">
        <w:rPr>
          <w:b/>
        </w:rPr>
        <w:t>“Generate Your Private Keys</w:t>
      </w:r>
      <w:r w:rsidR="00BD2640">
        <w:rPr>
          <w:b/>
        </w:rPr>
        <w:t>,</w:t>
      </w:r>
      <w:r w:rsidRPr="00D96340">
        <w:rPr>
          <w:b/>
        </w:rPr>
        <w:t xml:space="preserve">” </w:t>
      </w:r>
      <w:r w:rsidR="00BD2640" w:rsidRPr="00EC0066">
        <w:rPr>
          <w:rPrChange w:id="234" w:author="Kathryn Gillett" w:date="2016-12-14T20:15:00Z">
            <w:rPr>
              <w:b/>
            </w:rPr>
          </w:rPrChange>
        </w:rPr>
        <w:t xml:space="preserve">in </w:t>
      </w:r>
      <w:r w:rsidR="00F87C12" w:rsidRPr="00EC0066">
        <w:rPr>
          <w:rPrChange w:id="235" w:author="Kathryn Gillett" w:date="2016-12-14T20:15:00Z">
            <w:rPr>
              <w:b/>
            </w:rPr>
          </w:rPrChange>
        </w:rPr>
        <w:t>the</w:t>
      </w:r>
      <w:r w:rsidR="00F87C12">
        <w:rPr>
          <w:b/>
        </w:rPr>
        <w:t xml:space="preserve"> </w:t>
      </w:r>
      <w:r w:rsidRPr="00D96340">
        <w:rPr>
          <w:b/>
        </w:rPr>
        <w:t>Prerequisites</w:t>
      </w:r>
      <w:r>
        <w:t xml:space="preserve"> document.</w:t>
      </w:r>
    </w:p>
    <w:p w14:paraId="50A86771" w14:textId="77777777" w:rsidR="00F005BC" w:rsidRDefault="00F005BC">
      <w:pPr>
        <w:rPr>
          <w:rFonts w:ascii="Open Sans" w:eastAsia="Open Sans" w:hAnsi="Open Sans" w:cs="Open Sans"/>
          <w:color w:val="444444"/>
          <w:szCs w:val="24"/>
        </w:rPr>
      </w:pPr>
      <w:r>
        <w:br w:type="page"/>
      </w:r>
    </w:p>
    <w:p w14:paraId="67954053" w14:textId="6B69AACE" w:rsidR="00935CA9" w:rsidRDefault="00935CA9" w:rsidP="00F005BC">
      <w:pPr>
        <w:pStyle w:val="step3"/>
      </w:pPr>
      <w:r>
        <w:lastRenderedPageBreak/>
        <w:t xml:space="preserve">Now scroll up and </w:t>
      </w:r>
      <w:r w:rsidR="00F87C12">
        <w:t>click on the</w:t>
      </w:r>
      <w:r>
        <w:t xml:space="preserve"> </w:t>
      </w:r>
      <w:r w:rsidR="0045269C">
        <w:rPr>
          <w:b/>
        </w:rPr>
        <w:t>Launch</w:t>
      </w:r>
      <w:r w:rsidR="00AE157A">
        <w:rPr>
          <w:b/>
        </w:rPr>
        <w:t xml:space="preserve"> with 1-click</w:t>
      </w:r>
      <w:r w:rsidRPr="00C63EBA">
        <w:rPr>
          <w:b/>
        </w:rPr>
        <w:t xml:space="preserve"> </w:t>
      </w:r>
      <w:r w:rsidR="00F87C12" w:rsidRPr="0045269C">
        <w:t>button</w:t>
      </w:r>
      <w:r w:rsidR="00F87C12">
        <w:rPr>
          <w:b/>
        </w:rPr>
        <w:t xml:space="preserve"> </w:t>
      </w:r>
      <w:r>
        <w:t>to launch the instance.</w:t>
      </w:r>
    </w:p>
    <w:p w14:paraId="63D1AE08" w14:textId="77777777" w:rsidR="00F005BC" w:rsidRPr="00C63EBA" w:rsidRDefault="00F005BC" w:rsidP="00F005BC">
      <w:pPr>
        <w:pStyle w:val="step3"/>
        <w:numPr>
          <w:ilvl w:val="0"/>
          <w:numId w:val="0"/>
        </w:numPr>
        <w:ind w:left="288"/>
      </w:pPr>
    </w:p>
    <w:p w14:paraId="7E0E48BC" w14:textId="77777777" w:rsidR="00935CA9" w:rsidRDefault="00935CA9" w:rsidP="00935CA9">
      <w:pPr>
        <w:spacing w:after="0"/>
      </w:pPr>
      <w:r>
        <w:rPr>
          <w:noProof/>
        </w:rPr>
        <w:drawing>
          <wp:inline distT="0" distB="0" distL="0" distR="0" wp14:anchorId="140BB100" wp14:editId="1F9203A0">
            <wp:extent cx="4986068" cy="1785608"/>
            <wp:effectExtent l="19050" t="19050" r="24130" b="247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4996" cy="1792386"/>
                    </a:xfrm>
                    <a:prstGeom prst="rect">
                      <a:avLst/>
                    </a:prstGeom>
                    <a:ln>
                      <a:solidFill>
                        <a:schemeClr val="tx1"/>
                      </a:solidFill>
                    </a:ln>
                  </pic:spPr>
                </pic:pic>
              </a:graphicData>
            </a:graphic>
          </wp:inline>
        </w:drawing>
      </w:r>
    </w:p>
    <w:p w14:paraId="050960B7" w14:textId="77777777" w:rsidR="00935CA9" w:rsidRDefault="00935CA9" w:rsidP="00935CA9">
      <w:pPr>
        <w:spacing w:after="0"/>
        <w:ind w:left="720"/>
      </w:pPr>
    </w:p>
    <w:p w14:paraId="53D00F3E" w14:textId="410F9CB2" w:rsidR="00CD49AA" w:rsidRDefault="00935CA9" w:rsidP="00F005BC">
      <w:pPr>
        <w:pStyle w:val="step3"/>
      </w:pPr>
      <w:r>
        <w:t>After few minutes</w:t>
      </w:r>
      <w:r w:rsidR="0045269C">
        <w:t>,</w:t>
      </w:r>
      <w:r>
        <w:t xml:space="preserve"> go to </w:t>
      </w:r>
      <w:r w:rsidR="00F87C12">
        <w:t xml:space="preserve">the </w:t>
      </w:r>
      <w:r w:rsidRPr="00D96340">
        <w:rPr>
          <w:b/>
        </w:rPr>
        <w:t xml:space="preserve">Amazon EC2 </w:t>
      </w:r>
      <w:ins w:id="236" w:author="Abhinandan" w:date="2016-12-13T14:55:00Z">
        <w:r w:rsidR="00CC4CAA">
          <w:rPr>
            <w:b/>
          </w:rPr>
          <w:t>dashboard</w:t>
        </w:r>
      </w:ins>
      <w:del w:id="237" w:author="Abhinandan" w:date="2016-12-13T14:55:00Z">
        <w:r w:rsidRPr="00D96340" w:rsidDel="00CC4CAA">
          <w:rPr>
            <w:b/>
          </w:rPr>
          <w:delText>console</w:delText>
        </w:r>
      </w:del>
      <w:r>
        <w:t xml:space="preserve"> to check </w:t>
      </w:r>
      <w:r w:rsidR="0045269C">
        <w:t xml:space="preserve">the </w:t>
      </w:r>
      <w:r w:rsidR="00B45B24">
        <w:t xml:space="preserve">status of </w:t>
      </w:r>
      <w:r w:rsidR="0045269C">
        <w:t xml:space="preserve">the </w:t>
      </w:r>
      <w:r w:rsidR="00B45B24">
        <w:t xml:space="preserve">newly </w:t>
      </w:r>
      <w:r>
        <w:t xml:space="preserve">created instance. </w:t>
      </w:r>
      <w:del w:id="238" w:author="Abhinandan" w:date="2016-12-13T14:55:00Z">
        <w:r w:rsidDel="00CC4CAA">
          <w:delText xml:space="preserve">(Refer </w:delText>
        </w:r>
        <w:r w:rsidR="00F87C12" w:rsidDel="00CC4CAA">
          <w:delText xml:space="preserve">to the </w:delText>
        </w:r>
        <w:r w:rsidDel="00CC4CAA">
          <w:delText xml:space="preserve">steps mentioned in </w:delText>
        </w:r>
        <w:r w:rsidRPr="00D96340" w:rsidDel="00CC4CAA">
          <w:rPr>
            <w:b/>
          </w:rPr>
          <w:delText>Section 3: Get list of EC2 Instances</w:delText>
        </w:r>
        <w:r w:rsidDel="00CC4CAA">
          <w:delText xml:space="preserve">) </w:delText>
        </w:r>
      </w:del>
    </w:p>
    <w:p w14:paraId="6FE5914A" w14:textId="77777777" w:rsidR="00CD49AA" w:rsidRDefault="00CD49AA">
      <w:pPr>
        <w:rPr>
          <w:rFonts w:ascii="Open Sans" w:eastAsia="Open Sans" w:hAnsi="Open Sans" w:cs="Open Sans"/>
          <w:color w:val="444444"/>
          <w:szCs w:val="24"/>
        </w:rPr>
      </w:pPr>
      <w:r>
        <w:br w:type="page"/>
      </w:r>
    </w:p>
    <w:p w14:paraId="5503C6EE" w14:textId="77777777" w:rsidR="00007834" w:rsidRDefault="00930E25" w:rsidP="00007834">
      <w:pPr>
        <w:pStyle w:val="DocH3"/>
        <w:numPr>
          <w:ilvl w:val="0"/>
          <w:numId w:val="0"/>
        </w:numPr>
        <w:ind w:left="720" w:hanging="720"/>
        <w:rPr>
          <w:b w:val="0"/>
          <w:sz w:val="22"/>
        </w:rPr>
      </w:pPr>
      <w:bookmarkStart w:id="239" w:name="_Toc468290062"/>
      <w:r>
        <w:lastRenderedPageBreak/>
        <w:t>4.4</w:t>
      </w:r>
      <w:r w:rsidR="00007834">
        <w:t xml:space="preserve">.2. Connect to </w:t>
      </w:r>
      <w:r w:rsidR="00007834" w:rsidRPr="00D96340">
        <w:t xml:space="preserve">ATTUNITY </w:t>
      </w:r>
      <w:proofErr w:type="spellStart"/>
      <w:r w:rsidR="00007834" w:rsidRPr="00D96340">
        <w:t>CloudBeam</w:t>
      </w:r>
      <w:proofErr w:type="spellEnd"/>
      <w:r w:rsidR="00007834">
        <w:t xml:space="preserve"> instance remotely</w:t>
      </w:r>
      <w:bookmarkEnd w:id="239"/>
    </w:p>
    <w:p w14:paraId="0CF38CD4" w14:textId="77777777" w:rsidR="00AF3011" w:rsidRPr="00AF3011" w:rsidRDefault="00AF3011" w:rsidP="009D0F50">
      <w:pPr>
        <w:pStyle w:val="Step"/>
      </w:pPr>
    </w:p>
    <w:p w14:paraId="766E57DC" w14:textId="77777777" w:rsidR="00007834" w:rsidRDefault="00007834" w:rsidP="000D3F59">
      <w:pPr>
        <w:pStyle w:val="step3"/>
        <w:numPr>
          <w:ilvl w:val="0"/>
          <w:numId w:val="20"/>
        </w:numPr>
      </w:pPr>
      <w:r>
        <w:t xml:space="preserve">To configure ATTUNITY </w:t>
      </w:r>
      <w:proofErr w:type="spellStart"/>
      <w:r>
        <w:t>CloudBeam</w:t>
      </w:r>
      <w:proofErr w:type="spellEnd"/>
      <w:r>
        <w:t xml:space="preserve"> instance, first make sure it is running. </w:t>
      </w:r>
    </w:p>
    <w:p w14:paraId="022D91A1" w14:textId="77777777" w:rsidR="00AF3011" w:rsidRDefault="00AF3011" w:rsidP="00AF3011">
      <w:pPr>
        <w:pStyle w:val="step3"/>
        <w:numPr>
          <w:ilvl w:val="0"/>
          <w:numId w:val="0"/>
        </w:numPr>
        <w:ind w:left="288"/>
      </w:pPr>
    </w:p>
    <w:p w14:paraId="293886F6" w14:textId="77777777" w:rsidR="00007834" w:rsidRDefault="00007834" w:rsidP="00984642">
      <w:pPr>
        <w:pStyle w:val="step3"/>
      </w:pPr>
      <w:r w:rsidRPr="00984642">
        <w:t>Select</w:t>
      </w:r>
      <w:r>
        <w:t xml:space="preserve"> the </w:t>
      </w:r>
      <w:r w:rsidRPr="00EC0066">
        <w:rPr>
          <w:b/>
          <w:rPrChange w:id="240" w:author="Kathryn Gillett" w:date="2016-12-14T20:15:00Z">
            <w:rPr/>
          </w:rPrChange>
        </w:rPr>
        <w:t xml:space="preserve">ATTUNITY </w:t>
      </w:r>
      <w:proofErr w:type="spellStart"/>
      <w:r w:rsidRPr="00EC0066">
        <w:rPr>
          <w:b/>
          <w:rPrChange w:id="241" w:author="Kathryn Gillett" w:date="2016-12-14T20:15:00Z">
            <w:rPr/>
          </w:rPrChange>
        </w:rPr>
        <w:t>CloudBeam</w:t>
      </w:r>
      <w:proofErr w:type="spellEnd"/>
      <w:r>
        <w:t xml:space="preserve"> </w:t>
      </w:r>
      <w:r w:rsidRPr="00EC0066">
        <w:rPr>
          <w:b/>
          <w:rPrChange w:id="242" w:author="Kathryn Gillett" w:date="2016-12-14T20:15:00Z">
            <w:rPr/>
          </w:rPrChange>
        </w:rPr>
        <w:t>EC2</w:t>
      </w:r>
      <w:r>
        <w:t xml:space="preserve"> instance and right click on it. </w:t>
      </w:r>
    </w:p>
    <w:p w14:paraId="789E4B0E" w14:textId="77777777" w:rsidR="00AF3011" w:rsidRDefault="00AF3011" w:rsidP="00AF3011">
      <w:pPr>
        <w:pStyle w:val="step3"/>
        <w:numPr>
          <w:ilvl w:val="0"/>
          <w:numId w:val="0"/>
        </w:numPr>
        <w:ind w:left="288"/>
      </w:pPr>
    </w:p>
    <w:p w14:paraId="6BB25810" w14:textId="2B6D76AF" w:rsidR="00007834" w:rsidRDefault="00007834" w:rsidP="00984642">
      <w:pPr>
        <w:pStyle w:val="step3"/>
      </w:pPr>
      <w:r>
        <w:t xml:space="preserve">Then </w:t>
      </w:r>
      <w:r w:rsidRPr="00F22D74">
        <w:t xml:space="preserve">click </w:t>
      </w:r>
      <w:r w:rsidRPr="00D96340">
        <w:rPr>
          <w:b/>
        </w:rPr>
        <w:t>Connect</w:t>
      </w:r>
      <w:r>
        <w:t xml:space="preserve"> </w:t>
      </w:r>
      <w:r w:rsidR="0045269C">
        <w:t>(</w:t>
      </w:r>
      <w:r w:rsidR="00F87C12">
        <w:t xml:space="preserve">listed on the </w:t>
      </w:r>
      <w:r>
        <w:t>menu</w:t>
      </w:r>
      <w:r w:rsidR="0045269C">
        <w:t>)</w:t>
      </w:r>
      <w:r>
        <w:t>.</w:t>
      </w:r>
    </w:p>
    <w:p w14:paraId="33E940F2" w14:textId="77777777" w:rsidR="00AF3011" w:rsidRDefault="00AF3011" w:rsidP="00AF3011">
      <w:pPr>
        <w:pStyle w:val="step3"/>
        <w:numPr>
          <w:ilvl w:val="0"/>
          <w:numId w:val="0"/>
        </w:numPr>
      </w:pPr>
    </w:p>
    <w:p w14:paraId="166D4362" w14:textId="6DAB4063" w:rsidR="00007834" w:rsidRDefault="00F87C12" w:rsidP="00984642">
      <w:pPr>
        <w:pStyle w:val="step3"/>
      </w:pPr>
      <w:r>
        <w:t xml:space="preserve">Click on </w:t>
      </w:r>
      <w:r w:rsidR="00007834" w:rsidRPr="0045269C">
        <w:rPr>
          <w:b/>
        </w:rPr>
        <w:t>Download Remote Desktop File</w:t>
      </w:r>
      <w:r w:rsidR="00007834">
        <w:t xml:space="preserve"> on </w:t>
      </w:r>
      <w:r>
        <w:t xml:space="preserve">the </w:t>
      </w:r>
      <w:r w:rsidR="00007834" w:rsidRPr="00EC0066">
        <w:rPr>
          <w:b/>
          <w:rPrChange w:id="243" w:author="Kathryn Gillett" w:date="2016-12-14T20:16:00Z">
            <w:rPr/>
          </w:rPrChange>
        </w:rPr>
        <w:t xml:space="preserve">Connect </w:t>
      </w:r>
      <w:proofErr w:type="gramStart"/>
      <w:r w:rsidR="00007834" w:rsidRPr="00EC0066">
        <w:rPr>
          <w:b/>
          <w:rPrChange w:id="244" w:author="Kathryn Gillett" w:date="2016-12-14T20:16:00Z">
            <w:rPr/>
          </w:rPrChange>
        </w:rPr>
        <w:t>To</w:t>
      </w:r>
      <w:proofErr w:type="gramEnd"/>
      <w:r w:rsidR="00007834" w:rsidRPr="00EC0066">
        <w:rPr>
          <w:b/>
          <w:rPrChange w:id="245" w:author="Kathryn Gillett" w:date="2016-12-14T20:16:00Z">
            <w:rPr/>
          </w:rPrChange>
        </w:rPr>
        <w:t xml:space="preserve"> Your Instance</w:t>
      </w:r>
      <w:r w:rsidR="00007834">
        <w:t xml:space="preserve"> popup window.</w:t>
      </w:r>
    </w:p>
    <w:p w14:paraId="78BEB44E" w14:textId="77777777" w:rsidR="00AF3011" w:rsidRDefault="00AF3011" w:rsidP="00AF3011">
      <w:pPr>
        <w:pStyle w:val="step3"/>
        <w:numPr>
          <w:ilvl w:val="0"/>
          <w:numId w:val="0"/>
        </w:numPr>
      </w:pPr>
    </w:p>
    <w:p w14:paraId="47180CE5" w14:textId="7DE34496" w:rsidR="00007834" w:rsidRDefault="00007834" w:rsidP="00984642">
      <w:pPr>
        <w:pStyle w:val="step3"/>
      </w:pPr>
      <w:r>
        <w:t xml:space="preserve">After downloading </w:t>
      </w:r>
      <w:r w:rsidR="00F87C12">
        <w:t xml:space="preserve">the </w:t>
      </w:r>
      <w:r>
        <w:t xml:space="preserve">file with </w:t>
      </w:r>
      <w:r w:rsidR="00F87C12">
        <w:t xml:space="preserve">an </w:t>
      </w:r>
      <w:r>
        <w:t xml:space="preserve">“RDP” extension, </w:t>
      </w:r>
      <w:r w:rsidR="0045269C">
        <w:t>c</w:t>
      </w:r>
      <w:r w:rsidR="00F87C12">
        <w:t xml:space="preserve">lick on the </w:t>
      </w:r>
      <w:r w:rsidRPr="00D96340">
        <w:rPr>
          <w:b/>
        </w:rPr>
        <w:t>Get Password</w:t>
      </w:r>
      <w:r>
        <w:t xml:space="preserve"> button </w:t>
      </w:r>
      <w:r w:rsidR="00F87C12">
        <w:t xml:space="preserve">in the </w:t>
      </w:r>
      <w:r w:rsidRPr="00D96340">
        <w:rPr>
          <w:b/>
        </w:rPr>
        <w:t xml:space="preserve">Connect </w:t>
      </w:r>
      <w:proofErr w:type="gramStart"/>
      <w:r w:rsidRPr="00D96340">
        <w:rPr>
          <w:b/>
        </w:rPr>
        <w:t>To</w:t>
      </w:r>
      <w:proofErr w:type="gramEnd"/>
      <w:r w:rsidRPr="00D96340">
        <w:rPr>
          <w:b/>
        </w:rPr>
        <w:t xml:space="preserve"> Your Instance</w:t>
      </w:r>
      <w:r>
        <w:t xml:space="preserve"> popup window.</w:t>
      </w:r>
    </w:p>
    <w:p w14:paraId="00B39113" w14:textId="77777777" w:rsidR="002F39E3" w:rsidRDefault="002F39E3" w:rsidP="002F39E3">
      <w:pPr>
        <w:pStyle w:val="step3"/>
        <w:numPr>
          <w:ilvl w:val="0"/>
          <w:numId w:val="0"/>
        </w:numPr>
      </w:pPr>
    </w:p>
    <w:p w14:paraId="03D13E41" w14:textId="77777777" w:rsidR="00CD49AA" w:rsidRDefault="00007834" w:rsidP="002F39E3">
      <w:pPr>
        <w:pStyle w:val="step3"/>
        <w:numPr>
          <w:ilvl w:val="0"/>
          <w:numId w:val="0"/>
        </w:numPr>
        <w:spacing w:line="240" w:lineRule="auto"/>
        <w:rPr>
          <w:noProof/>
        </w:rPr>
      </w:pPr>
      <w:r>
        <w:rPr>
          <w:noProof/>
        </w:rPr>
        <w:drawing>
          <wp:inline distT="0" distB="0" distL="0" distR="0" wp14:anchorId="3FA1D490" wp14:editId="3E645E12">
            <wp:extent cx="3857625" cy="2366917"/>
            <wp:effectExtent l="19050" t="19050" r="9525"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5659" cy="2371847"/>
                    </a:xfrm>
                    <a:prstGeom prst="rect">
                      <a:avLst/>
                    </a:prstGeom>
                    <a:ln>
                      <a:solidFill>
                        <a:schemeClr val="tx1"/>
                      </a:solidFill>
                    </a:ln>
                  </pic:spPr>
                </pic:pic>
              </a:graphicData>
            </a:graphic>
          </wp:inline>
        </w:drawing>
      </w:r>
      <w:r w:rsidDel="00727661">
        <w:rPr>
          <w:noProof/>
        </w:rPr>
        <w:t xml:space="preserve"> </w:t>
      </w:r>
    </w:p>
    <w:p w14:paraId="0D4DE782" w14:textId="77777777" w:rsidR="00CD49AA" w:rsidRDefault="00CD49AA">
      <w:pPr>
        <w:rPr>
          <w:rFonts w:ascii="Open Sans" w:eastAsia="Open Sans" w:hAnsi="Open Sans" w:cs="Open Sans"/>
          <w:noProof/>
          <w:color w:val="444444"/>
          <w:szCs w:val="24"/>
        </w:rPr>
      </w:pPr>
      <w:r>
        <w:rPr>
          <w:noProof/>
        </w:rPr>
        <w:br w:type="page"/>
      </w:r>
    </w:p>
    <w:p w14:paraId="00B7256E" w14:textId="5F06BB6D" w:rsidR="00007834" w:rsidRDefault="00F87C12" w:rsidP="00984642">
      <w:pPr>
        <w:pStyle w:val="step3"/>
        <w:rPr>
          <w:sz w:val="24"/>
        </w:rPr>
      </w:pPr>
      <w:r>
        <w:lastRenderedPageBreak/>
        <w:t xml:space="preserve">In the </w:t>
      </w:r>
      <w:r w:rsidR="00007834" w:rsidRPr="00D96340">
        <w:rPr>
          <w:b/>
        </w:rPr>
        <w:t xml:space="preserve">Connect </w:t>
      </w:r>
      <w:proofErr w:type="gramStart"/>
      <w:r w:rsidR="00007834" w:rsidRPr="00D96340">
        <w:rPr>
          <w:b/>
        </w:rPr>
        <w:t>To</w:t>
      </w:r>
      <w:proofErr w:type="gramEnd"/>
      <w:r w:rsidR="00007834" w:rsidRPr="00D96340">
        <w:rPr>
          <w:b/>
        </w:rPr>
        <w:t xml:space="preserve"> Your Instance</w:t>
      </w:r>
      <w:r w:rsidR="00007834">
        <w:t xml:space="preserve"> &gt; </w:t>
      </w:r>
      <w:r w:rsidR="00007834" w:rsidRPr="00D96340">
        <w:rPr>
          <w:b/>
        </w:rPr>
        <w:t>Get Password</w:t>
      </w:r>
      <w:r w:rsidR="002F39E3">
        <w:rPr>
          <w:b/>
        </w:rPr>
        <w:t xml:space="preserve"> </w:t>
      </w:r>
      <w:r w:rsidR="002F39E3">
        <w:t>window</w:t>
      </w:r>
      <w:r w:rsidR="00007834">
        <w:t xml:space="preserve">, </w:t>
      </w:r>
      <w:r>
        <w:t xml:space="preserve">click on the </w:t>
      </w:r>
      <w:r w:rsidR="00007834" w:rsidRPr="00D96340">
        <w:rPr>
          <w:b/>
        </w:rPr>
        <w:t>Choose File</w:t>
      </w:r>
      <w:r w:rsidR="00007834">
        <w:t xml:space="preserve"> button and browse</w:t>
      </w:r>
      <w:r>
        <w:t xml:space="preserve"> for </w:t>
      </w:r>
      <w:r w:rsidR="00007834">
        <w:t xml:space="preserve">the file </w:t>
      </w:r>
      <w:r>
        <w:t>that has a</w:t>
      </w:r>
      <w:r w:rsidR="00007834">
        <w:t xml:space="preserve"> </w:t>
      </w:r>
      <w:r w:rsidR="00007834" w:rsidRPr="00EC0066">
        <w:rPr>
          <w:b/>
          <w:rPrChange w:id="246" w:author="Kathryn Gillett" w:date="2016-12-14T20:16:00Z">
            <w:rPr/>
          </w:rPrChange>
        </w:rPr>
        <w:t>“.PEM”</w:t>
      </w:r>
      <w:r w:rsidR="00007834">
        <w:t xml:space="preserve"> extension</w:t>
      </w:r>
      <w:r>
        <w:t>.</w:t>
      </w:r>
      <w:r w:rsidR="00007834">
        <w:t xml:space="preserve"> </w:t>
      </w:r>
      <w:r>
        <w:t xml:space="preserve">This file contains the </w:t>
      </w:r>
      <w:r w:rsidR="00007834">
        <w:t xml:space="preserve">Private </w:t>
      </w:r>
      <w:proofErr w:type="gramStart"/>
      <w:r w:rsidR="00007834">
        <w:t>key</w:t>
      </w:r>
      <w:proofErr w:type="gramEnd"/>
      <w:r w:rsidR="00007834">
        <w:t xml:space="preserve"> that you generated in </w:t>
      </w:r>
      <w:r w:rsidR="00007834" w:rsidRPr="00D96340">
        <w:rPr>
          <w:b/>
        </w:rPr>
        <w:t xml:space="preserve">Section </w:t>
      </w:r>
      <w:ins w:id="247" w:author="Abhinandan" w:date="2016-12-13T14:56:00Z">
        <w:r w:rsidR="00CC4CAA">
          <w:rPr>
            <w:b/>
          </w:rPr>
          <w:t>1.4</w:t>
        </w:r>
      </w:ins>
      <w:del w:id="248" w:author="Abhinandan" w:date="2016-12-13T14:56:00Z">
        <w:r w:rsidR="00007834" w:rsidRPr="00D96340" w:rsidDel="00CC4CAA">
          <w:rPr>
            <w:b/>
          </w:rPr>
          <w:delText>2</w:delText>
        </w:r>
      </w:del>
      <w:r w:rsidR="00007834" w:rsidRPr="00D96340">
        <w:rPr>
          <w:b/>
        </w:rPr>
        <w:t xml:space="preserve">: Generate Your Private Keys </w:t>
      </w:r>
      <w:r w:rsidR="00165493">
        <w:t xml:space="preserve">and assigned to </w:t>
      </w:r>
      <w:r>
        <w:t xml:space="preserve">the </w:t>
      </w:r>
      <w:r w:rsidR="00165493">
        <w:t xml:space="preserve">ATTUNITY </w:t>
      </w:r>
      <w:proofErr w:type="spellStart"/>
      <w:r w:rsidR="00165493">
        <w:t>CloudB</w:t>
      </w:r>
      <w:r w:rsidR="00007834">
        <w:t>eam</w:t>
      </w:r>
      <w:proofErr w:type="spellEnd"/>
      <w:r w:rsidR="00007834">
        <w:t xml:space="preserve"> instance in </w:t>
      </w:r>
      <w:r w:rsidR="00AE157A">
        <w:rPr>
          <w:b/>
        </w:rPr>
        <w:t>S</w:t>
      </w:r>
      <w:r w:rsidR="00007834" w:rsidRPr="00D96340">
        <w:rPr>
          <w:b/>
        </w:rPr>
        <w:t xml:space="preserve">tep 13 of </w:t>
      </w:r>
      <w:r w:rsidR="00B80CB6">
        <w:rPr>
          <w:b/>
        </w:rPr>
        <w:t>S</w:t>
      </w:r>
      <w:r w:rsidR="00007834" w:rsidRPr="00D96340">
        <w:rPr>
          <w:b/>
        </w:rPr>
        <w:t>ection 4.</w:t>
      </w:r>
      <w:ins w:id="249" w:author="Abhinandan" w:date="2016-12-13T15:06:00Z">
        <w:r w:rsidR="007752F5">
          <w:rPr>
            <w:b/>
          </w:rPr>
          <w:t>4</w:t>
        </w:r>
      </w:ins>
      <w:del w:id="250" w:author="Abhinandan" w:date="2016-12-13T15:06:00Z">
        <w:r w:rsidR="00007834" w:rsidRPr="00D96340" w:rsidDel="007752F5">
          <w:rPr>
            <w:b/>
          </w:rPr>
          <w:delText>3</w:delText>
        </w:r>
      </w:del>
      <w:r w:rsidR="00007834" w:rsidRPr="00D96340">
        <w:rPr>
          <w:b/>
        </w:rPr>
        <w:t>.1</w:t>
      </w:r>
      <w:r w:rsidR="00007834">
        <w:rPr>
          <w:sz w:val="24"/>
        </w:rPr>
        <w:t>.</w:t>
      </w:r>
    </w:p>
    <w:p w14:paraId="0D238DD7" w14:textId="77777777" w:rsidR="002F39E3" w:rsidRDefault="002F39E3" w:rsidP="002F39E3">
      <w:pPr>
        <w:pStyle w:val="step3"/>
        <w:numPr>
          <w:ilvl w:val="0"/>
          <w:numId w:val="0"/>
        </w:numPr>
        <w:ind w:left="288"/>
        <w:rPr>
          <w:sz w:val="24"/>
        </w:rPr>
      </w:pPr>
    </w:p>
    <w:p w14:paraId="28052278" w14:textId="77777777" w:rsidR="002F39E3" w:rsidRDefault="00007834" w:rsidP="002F39E3">
      <w:pPr>
        <w:pStyle w:val="step3"/>
        <w:numPr>
          <w:ilvl w:val="0"/>
          <w:numId w:val="0"/>
        </w:numPr>
        <w:spacing w:line="240" w:lineRule="auto"/>
        <w:rPr>
          <w:sz w:val="24"/>
        </w:rPr>
      </w:pPr>
      <w:r>
        <w:rPr>
          <w:noProof/>
        </w:rPr>
        <w:drawing>
          <wp:inline distT="0" distB="0" distL="0" distR="0" wp14:anchorId="2B79B680" wp14:editId="775B1DCB">
            <wp:extent cx="3907766" cy="2344660"/>
            <wp:effectExtent l="19050" t="19050" r="17145" b="177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2426" cy="2347456"/>
                    </a:xfrm>
                    <a:prstGeom prst="rect">
                      <a:avLst/>
                    </a:prstGeom>
                    <a:ln>
                      <a:solidFill>
                        <a:schemeClr val="tx1"/>
                      </a:solidFill>
                    </a:ln>
                  </pic:spPr>
                </pic:pic>
              </a:graphicData>
            </a:graphic>
          </wp:inline>
        </w:drawing>
      </w:r>
      <w:r w:rsidRPr="00D96340" w:rsidDel="00727661">
        <w:rPr>
          <w:sz w:val="24"/>
        </w:rPr>
        <w:t xml:space="preserve"> </w:t>
      </w:r>
    </w:p>
    <w:p w14:paraId="680810F4" w14:textId="77777777" w:rsidR="002F39E3" w:rsidRDefault="002F39E3" w:rsidP="002F39E3">
      <w:pPr>
        <w:pStyle w:val="step3"/>
        <w:numPr>
          <w:ilvl w:val="0"/>
          <w:numId w:val="0"/>
        </w:numPr>
        <w:spacing w:line="240" w:lineRule="auto"/>
        <w:rPr>
          <w:sz w:val="24"/>
        </w:rPr>
      </w:pPr>
    </w:p>
    <w:p w14:paraId="187F5395" w14:textId="1A9105B9" w:rsidR="00007834" w:rsidRPr="002F39E3" w:rsidRDefault="00007834" w:rsidP="00984642">
      <w:pPr>
        <w:pStyle w:val="step3"/>
      </w:pPr>
      <w:r>
        <w:t xml:space="preserve">After you see the content of Private Key file, </w:t>
      </w:r>
      <w:r w:rsidR="00F87C12">
        <w:t xml:space="preserve">click on the </w:t>
      </w:r>
      <w:r w:rsidRPr="00D96340">
        <w:rPr>
          <w:b/>
        </w:rPr>
        <w:t>Decrypt Password</w:t>
      </w:r>
      <w:r>
        <w:t xml:space="preserve"> button.</w:t>
      </w:r>
    </w:p>
    <w:p w14:paraId="67B64707" w14:textId="77777777" w:rsidR="002F39E3" w:rsidRPr="00D96340" w:rsidRDefault="002F39E3" w:rsidP="002F39E3">
      <w:pPr>
        <w:pStyle w:val="step3"/>
        <w:numPr>
          <w:ilvl w:val="0"/>
          <w:numId w:val="0"/>
        </w:numPr>
        <w:spacing w:line="240" w:lineRule="auto"/>
        <w:ind w:left="288"/>
      </w:pPr>
    </w:p>
    <w:p w14:paraId="56CFD7D2" w14:textId="77777777" w:rsidR="00CD49AA" w:rsidRDefault="00007834" w:rsidP="00007834">
      <w:pPr>
        <w:rPr>
          <w:rFonts w:ascii="Open Sans" w:eastAsia="Open Sans" w:hAnsi="Open Sans" w:cs="Open Sans"/>
          <w:color w:val="444444"/>
          <w:sz w:val="24"/>
          <w:szCs w:val="24"/>
        </w:rPr>
      </w:pPr>
      <w:r>
        <w:rPr>
          <w:noProof/>
        </w:rPr>
        <w:drawing>
          <wp:inline distT="0" distB="0" distL="0" distR="0" wp14:anchorId="7D92F804" wp14:editId="0A41BAA7">
            <wp:extent cx="4305300" cy="2590539"/>
            <wp:effectExtent l="19050" t="19050" r="19050"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6821" cy="2597471"/>
                    </a:xfrm>
                    <a:prstGeom prst="rect">
                      <a:avLst/>
                    </a:prstGeom>
                    <a:ln>
                      <a:solidFill>
                        <a:schemeClr val="tx1"/>
                      </a:solidFill>
                    </a:ln>
                  </pic:spPr>
                </pic:pic>
              </a:graphicData>
            </a:graphic>
          </wp:inline>
        </w:drawing>
      </w:r>
      <w:r w:rsidDel="00727661">
        <w:rPr>
          <w:rFonts w:ascii="Open Sans" w:eastAsia="Open Sans" w:hAnsi="Open Sans" w:cs="Open Sans"/>
          <w:color w:val="444444"/>
          <w:sz w:val="24"/>
          <w:szCs w:val="24"/>
        </w:rPr>
        <w:t xml:space="preserve"> </w:t>
      </w:r>
    </w:p>
    <w:p w14:paraId="7E976BED" w14:textId="77777777" w:rsidR="00CD49AA" w:rsidRDefault="00CD49AA">
      <w:pPr>
        <w:rPr>
          <w:rFonts w:ascii="Open Sans" w:eastAsia="Open Sans" w:hAnsi="Open Sans" w:cs="Open Sans"/>
          <w:color w:val="444444"/>
          <w:sz w:val="24"/>
          <w:szCs w:val="24"/>
        </w:rPr>
      </w:pPr>
      <w:r>
        <w:rPr>
          <w:rFonts w:ascii="Open Sans" w:eastAsia="Open Sans" w:hAnsi="Open Sans" w:cs="Open Sans"/>
          <w:color w:val="444444"/>
          <w:sz w:val="24"/>
          <w:szCs w:val="24"/>
        </w:rPr>
        <w:br w:type="page"/>
      </w:r>
    </w:p>
    <w:p w14:paraId="12145EBC" w14:textId="656C6BE7" w:rsidR="00007834" w:rsidRPr="00F65D70" w:rsidRDefault="00F87C12" w:rsidP="00984642">
      <w:pPr>
        <w:pStyle w:val="step3"/>
      </w:pPr>
      <w:r w:rsidRPr="003A18D1">
        <w:lastRenderedPageBreak/>
        <w:t xml:space="preserve">Make note of </w:t>
      </w:r>
      <w:r w:rsidR="00007834" w:rsidRPr="003A18D1">
        <w:t xml:space="preserve">the </w:t>
      </w:r>
      <w:r w:rsidR="00007834" w:rsidRPr="0045269C">
        <w:t>Username</w:t>
      </w:r>
      <w:r w:rsidR="00007834" w:rsidRPr="003A18D1">
        <w:t xml:space="preserve"> and </w:t>
      </w:r>
      <w:r w:rsidR="00007834" w:rsidRPr="0045269C">
        <w:t>Password</w:t>
      </w:r>
      <w:r w:rsidR="00007834" w:rsidRPr="003A18D1">
        <w:t xml:space="preserve"> generated </w:t>
      </w:r>
      <w:ins w:id="251" w:author="Kathryn Gillett" w:date="2016-12-14T20:16:00Z">
        <w:r w:rsidR="00EC0066">
          <w:t>i</w:t>
        </w:r>
      </w:ins>
      <w:del w:id="252" w:author="Kathryn Gillett" w:date="2016-12-14T20:16:00Z">
        <w:r w:rsidR="00007834" w:rsidRPr="003A18D1" w:rsidDel="00EC0066">
          <w:delText>o</w:delText>
        </w:r>
      </w:del>
      <w:r w:rsidR="00007834" w:rsidRPr="003A18D1">
        <w:t xml:space="preserve">n </w:t>
      </w:r>
      <w:ins w:id="253" w:author="Kathryn Gillett" w:date="2016-12-14T20:16:00Z">
        <w:r w:rsidR="00EC0066">
          <w:t xml:space="preserve">the </w:t>
        </w:r>
      </w:ins>
      <w:r w:rsidR="00007834" w:rsidRPr="00EC0066">
        <w:rPr>
          <w:b/>
          <w:rPrChange w:id="254" w:author="Kathryn Gillett" w:date="2016-12-14T20:17:00Z">
            <w:rPr/>
          </w:rPrChange>
        </w:rPr>
        <w:t xml:space="preserve">Connect </w:t>
      </w:r>
      <w:proofErr w:type="gramStart"/>
      <w:r w:rsidR="00007834" w:rsidRPr="00EC0066">
        <w:rPr>
          <w:b/>
          <w:rPrChange w:id="255" w:author="Kathryn Gillett" w:date="2016-12-14T20:17:00Z">
            <w:rPr/>
          </w:rPrChange>
        </w:rPr>
        <w:t>To</w:t>
      </w:r>
      <w:proofErr w:type="gramEnd"/>
      <w:r w:rsidR="00007834" w:rsidRPr="00EC0066">
        <w:rPr>
          <w:b/>
          <w:rPrChange w:id="256" w:author="Kathryn Gillett" w:date="2016-12-14T20:17:00Z">
            <w:rPr/>
          </w:rPrChange>
        </w:rPr>
        <w:t xml:space="preserve"> Your Instance</w:t>
      </w:r>
      <w:r w:rsidR="00007834" w:rsidRPr="003A18D1">
        <w:t xml:space="preserve"> popup window.</w:t>
      </w:r>
    </w:p>
    <w:p w14:paraId="3282FAAF" w14:textId="2ED122E8" w:rsidR="00AF3011" w:rsidRDefault="00F65D70" w:rsidP="00AF3011">
      <w:pPr>
        <w:pStyle w:val="step3"/>
        <w:numPr>
          <w:ilvl w:val="0"/>
          <w:numId w:val="0"/>
        </w:numPr>
        <w:spacing w:line="240" w:lineRule="auto"/>
        <w:ind w:left="289"/>
        <w:rPr>
          <w:sz w:val="24"/>
        </w:rPr>
      </w:pPr>
      <w:r>
        <w:rPr>
          <w:sz w:val="24"/>
        </w:rPr>
        <w:t xml:space="preserve">This </w:t>
      </w:r>
      <w:ins w:id="257" w:author="Kathryn Gillett" w:date="2016-12-14T20:17:00Z">
        <w:r w:rsidR="00EC0066">
          <w:rPr>
            <w:sz w:val="24"/>
          </w:rPr>
          <w:t>p</w:t>
        </w:r>
      </w:ins>
      <w:del w:id="258" w:author="Kathryn Gillett" w:date="2016-12-14T20:17:00Z">
        <w:r w:rsidDel="00EC0066">
          <w:rPr>
            <w:sz w:val="24"/>
          </w:rPr>
          <w:delText>P</w:delText>
        </w:r>
      </w:del>
      <w:r>
        <w:rPr>
          <w:sz w:val="24"/>
        </w:rPr>
        <w:t>assword will be used while making remote connection</w:t>
      </w:r>
      <w:r w:rsidR="0045269C">
        <w:rPr>
          <w:sz w:val="24"/>
        </w:rPr>
        <w:t>s</w:t>
      </w:r>
      <w:r>
        <w:rPr>
          <w:sz w:val="24"/>
        </w:rPr>
        <w:t xml:space="preserve"> to this instance.</w:t>
      </w:r>
    </w:p>
    <w:p w14:paraId="65D7E1BD" w14:textId="77777777" w:rsidR="00AF3011" w:rsidRPr="00AF3011" w:rsidRDefault="00AF3011" w:rsidP="00AF3011">
      <w:pPr>
        <w:pStyle w:val="step3"/>
        <w:numPr>
          <w:ilvl w:val="0"/>
          <w:numId w:val="0"/>
        </w:numPr>
        <w:spacing w:line="240" w:lineRule="auto"/>
        <w:ind w:left="289"/>
        <w:rPr>
          <w:sz w:val="24"/>
        </w:rPr>
      </w:pPr>
    </w:p>
    <w:p w14:paraId="25FC0B85" w14:textId="77777777" w:rsidR="00007834" w:rsidRDefault="00007834" w:rsidP="00AF3011">
      <w:pPr>
        <w:pStyle w:val="step3"/>
        <w:numPr>
          <w:ilvl w:val="0"/>
          <w:numId w:val="0"/>
        </w:numPr>
        <w:spacing w:line="240" w:lineRule="auto"/>
        <w:rPr>
          <w:sz w:val="24"/>
        </w:rPr>
      </w:pPr>
      <w:r>
        <w:rPr>
          <w:noProof/>
        </w:rPr>
        <w:drawing>
          <wp:inline distT="0" distB="0" distL="0" distR="0" wp14:anchorId="16A23C43" wp14:editId="68EE9487">
            <wp:extent cx="3510951" cy="2112947"/>
            <wp:effectExtent l="19050" t="19050" r="13335" b="209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20422" cy="2118647"/>
                    </a:xfrm>
                    <a:prstGeom prst="rect">
                      <a:avLst/>
                    </a:prstGeom>
                    <a:ln>
                      <a:solidFill>
                        <a:schemeClr val="tx1"/>
                      </a:solidFill>
                    </a:ln>
                  </pic:spPr>
                </pic:pic>
              </a:graphicData>
            </a:graphic>
          </wp:inline>
        </w:drawing>
      </w:r>
      <w:r w:rsidRPr="00D96340" w:rsidDel="00727661">
        <w:rPr>
          <w:sz w:val="24"/>
        </w:rPr>
        <w:t xml:space="preserve"> </w:t>
      </w:r>
    </w:p>
    <w:p w14:paraId="5152AA75" w14:textId="77777777" w:rsidR="00AF3011" w:rsidRDefault="00AF3011" w:rsidP="00AF3011">
      <w:pPr>
        <w:pStyle w:val="step3"/>
        <w:numPr>
          <w:ilvl w:val="0"/>
          <w:numId w:val="0"/>
        </w:numPr>
        <w:spacing w:line="240" w:lineRule="auto"/>
      </w:pPr>
    </w:p>
    <w:p w14:paraId="6B622CBC" w14:textId="10078E31" w:rsidR="00007834" w:rsidRPr="00FA6F66" w:rsidRDefault="00007834" w:rsidP="00456AF3">
      <w:pPr>
        <w:pStyle w:val="step3"/>
      </w:pPr>
      <w:r>
        <w:t xml:space="preserve">Now open the file with </w:t>
      </w:r>
      <w:r w:rsidRPr="00446E51">
        <w:rPr>
          <w:b/>
        </w:rPr>
        <w:t>“RDP”</w:t>
      </w:r>
      <w:r>
        <w:t xml:space="preserve"> extension downloaded in </w:t>
      </w:r>
      <w:r w:rsidR="0045269C" w:rsidRPr="00846D87">
        <w:rPr>
          <w:b/>
        </w:rPr>
        <w:t>S</w:t>
      </w:r>
      <w:r w:rsidRPr="00846D87">
        <w:rPr>
          <w:b/>
        </w:rPr>
        <w:t>tep 4</w:t>
      </w:r>
      <w:r>
        <w:t xml:space="preserve"> of this section and make </w:t>
      </w:r>
      <w:r w:rsidR="003A18D1">
        <w:t xml:space="preserve">a </w:t>
      </w:r>
      <w:r>
        <w:t xml:space="preserve">secure connection using </w:t>
      </w:r>
      <w:r w:rsidR="003A18D1">
        <w:t xml:space="preserve">the </w:t>
      </w:r>
      <w:r>
        <w:t xml:space="preserve">credentials obtained in </w:t>
      </w:r>
      <w:r w:rsidR="0045269C" w:rsidRPr="00846D87">
        <w:rPr>
          <w:b/>
        </w:rPr>
        <w:t>S</w:t>
      </w:r>
      <w:r w:rsidRPr="00846D87">
        <w:rPr>
          <w:b/>
        </w:rPr>
        <w:t>tep 8</w:t>
      </w:r>
      <w:r>
        <w:t xml:space="preserve"> of this section.</w:t>
      </w:r>
    </w:p>
    <w:p w14:paraId="305B0728" w14:textId="0A2CEB48" w:rsidR="00007834" w:rsidRPr="00FA6F66" w:rsidRDefault="00007834" w:rsidP="00007834">
      <w:pPr>
        <w:spacing w:before="280" w:after="280"/>
        <w:rPr>
          <w:rFonts w:ascii="Open Sans" w:eastAsia="Open Sans" w:hAnsi="Open Sans" w:cs="Open Sans"/>
          <w:color w:val="444444"/>
          <w:sz w:val="24"/>
          <w:szCs w:val="24"/>
        </w:rPr>
      </w:pPr>
      <w:commentRangeStart w:id="259"/>
      <w:r w:rsidRPr="00CA3FEB">
        <w:rPr>
          <w:rFonts w:ascii="Open Sans" w:eastAsia="Open Sans" w:hAnsi="Open Sans" w:cs="Open Sans"/>
          <w:b/>
          <w:color w:val="444444"/>
          <w:sz w:val="24"/>
          <w:szCs w:val="24"/>
        </w:rPr>
        <w:t>Note:</w:t>
      </w:r>
      <w:r>
        <w:rPr>
          <w:rFonts w:ascii="Open Sans" w:eastAsia="Open Sans" w:hAnsi="Open Sans" w:cs="Open Sans"/>
          <w:color w:val="444444"/>
          <w:sz w:val="24"/>
          <w:szCs w:val="24"/>
        </w:rPr>
        <w:t xml:space="preserve"> </w:t>
      </w:r>
      <w:r w:rsidRPr="00CA3FEB">
        <w:rPr>
          <w:rFonts w:ascii="Open Sans" w:eastAsia="Open Sans" w:hAnsi="Open Sans" w:cs="Open Sans"/>
          <w:color w:val="444444"/>
          <w:sz w:val="18"/>
          <w:szCs w:val="24"/>
        </w:rPr>
        <w:t xml:space="preserve">In Linux, generally there is no RDP client pre-installed on your system. Although you can install </w:t>
      </w:r>
      <w:proofErr w:type="spellStart"/>
      <w:r w:rsidRPr="00CA3FEB">
        <w:rPr>
          <w:rFonts w:ascii="Open Sans" w:eastAsia="Open Sans" w:hAnsi="Open Sans" w:cs="Open Sans"/>
          <w:color w:val="444444"/>
          <w:sz w:val="18"/>
          <w:szCs w:val="24"/>
        </w:rPr>
        <w:t>Remmina</w:t>
      </w:r>
      <w:proofErr w:type="spellEnd"/>
      <w:r w:rsidRPr="00CA3FEB">
        <w:rPr>
          <w:rFonts w:ascii="Open Sans" w:eastAsia="Open Sans" w:hAnsi="Open Sans" w:cs="Open Sans"/>
          <w:color w:val="444444"/>
          <w:sz w:val="18"/>
          <w:szCs w:val="24"/>
        </w:rPr>
        <w:t xml:space="preserve"> Remote Desktop Client. Provide the Public DNS for the instance at the location where Computer name is required. And then provide the User name as Administrator and the Password </w:t>
      </w:r>
      <w:r w:rsidR="00673F72">
        <w:rPr>
          <w:rFonts w:ascii="Open Sans" w:eastAsia="Open Sans" w:hAnsi="Open Sans" w:cs="Open Sans"/>
          <w:color w:val="444444"/>
          <w:sz w:val="18"/>
          <w:szCs w:val="24"/>
        </w:rPr>
        <w:t>that</w:t>
      </w:r>
      <w:r w:rsidR="00673F72" w:rsidRPr="00CA3FEB">
        <w:rPr>
          <w:rFonts w:ascii="Open Sans" w:eastAsia="Open Sans" w:hAnsi="Open Sans" w:cs="Open Sans"/>
          <w:color w:val="444444"/>
          <w:sz w:val="18"/>
          <w:szCs w:val="24"/>
        </w:rPr>
        <w:t xml:space="preserve"> </w:t>
      </w:r>
      <w:r w:rsidRPr="00CA3FEB">
        <w:rPr>
          <w:rFonts w:ascii="Open Sans" w:eastAsia="Open Sans" w:hAnsi="Open Sans" w:cs="Open Sans"/>
          <w:color w:val="444444"/>
          <w:sz w:val="18"/>
          <w:szCs w:val="24"/>
        </w:rPr>
        <w:t>you just generated. Then log</w:t>
      </w:r>
      <w:r w:rsidR="003A18D1">
        <w:rPr>
          <w:rFonts w:ascii="Open Sans" w:eastAsia="Open Sans" w:hAnsi="Open Sans" w:cs="Open Sans"/>
          <w:color w:val="444444"/>
          <w:sz w:val="18"/>
          <w:szCs w:val="24"/>
        </w:rPr>
        <w:t xml:space="preserve"> </w:t>
      </w:r>
      <w:r w:rsidRPr="00CA3FEB">
        <w:rPr>
          <w:rFonts w:ascii="Open Sans" w:eastAsia="Open Sans" w:hAnsi="Open Sans" w:cs="Open Sans"/>
          <w:color w:val="444444"/>
          <w:sz w:val="18"/>
          <w:szCs w:val="24"/>
        </w:rPr>
        <w:t xml:space="preserve">in remotely. If </w:t>
      </w:r>
      <w:r w:rsidR="00673F72">
        <w:rPr>
          <w:rFonts w:ascii="Open Sans" w:eastAsia="Open Sans" w:hAnsi="Open Sans" w:cs="Open Sans"/>
          <w:color w:val="444444"/>
          <w:sz w:val="18"/>
          <w:szCs w:val="24"/>
        </w:rPr>
        <w:t>a</w:t>
      </w:r>
      <w:r w:rsidR="00673F72" w:rsidRPr="00CA3FEB">
        <w:rPr>
          <w:rFonts w:ascii="Open Sans" w:eastAsia="Open Sans" w:hAnsi="Open Sans" w:cs="Open Sans"/>
          <w:color w:val="444444"/>
          <w:sz w:val="18"/>
          <w:szCs w:val="24"/>
        </w:rPr>
        <w:t xml:space="preserve"> </w:t>
      </w:r>
      <w:r>
        <w:rPr>
          <w:rFonts w:ascii="Open Sans" w:eastAsia="Open Sans" w:hAnsi="Open Sans" w:cs="Open Sans"/>
          <w:color w:val="444444"/>
          <w:sz w:val="18"/>
          <w:szCs w:val="24"/>
        </w:rPr>
        <w:t>screenshot</w:t>
      </w:r>
      <w:r w:rsidRPr="00CA3FEB">
        <w:rPr>
          <w:rFonts w:ascii="Open Sans" w:eastAsia="Open Sans" w:hAnsi="Open Sans" w:cs="Open Sans"/>
          <w:color w:val="444444"/>
          <w:sz w:val="18"/>
          <w:szCs w:val="24"/>
        </w:rPr>
        <w:t xml:space="preserve"> appear</w:t>
      </w:r>
      <w:r w:rsidR="00673F72">
        <w:rPr>
          <w:rFonts w:ascii="Open Sans" w:eastAsia="Open Sans" w:hAnsi="Open Sans" w:cs="Open Sans"/>
          <w:color w:val="444444"/>
          <w:sz w:val="18"/>
          <w:szCs w:val="24"/>
        </w:rPr>
        <w:t>s</w:t>
      </w:r>
      <w:r w:rsidRPr="00CA3FEB">
        <w:rPr>
          <w:rFonts w:ascii="Open Sans" w:eastAsia="Open Sans" w:hAnsi="Open Sans" w:cs="Open Sans"/>
          <w:color w:val="444444"/>
          <w:sz w:val="18"/>
          <w:szCs w:val="24"/>
        </w:rPr>
        <w:t xml:space="preserve"> showing that the Security Certificate is out of date or expired or not recognized, don't worry, just accept the condition and proceed.</w:t>
      </w:r>
      <w:commentRangeEnd w:id="259"/>
      <w:r w:rsidR="00EC0066">
        <w:rPr>
          <w:rStyle w:val="CommentReference"/>
        </w:rPr>
        <w:commentReference w:id="259"/>
      </w:r>
    </w:p>
    <w:p w14:paraId="2F2E61E0" w14:textId="360AF6F3" w:rsidR="00007834" w:rsidRDefault="00007834" w:rsidP="00007834">
      <w:pPr>
        <w:pStyle w:val="step2"/>
      </w:pPr>
      <w:r>
        <w:t xml:space="preserve">10. After </w:t>
      </w:r>
      <w:r w:rsidR="003A18D1">
        <w:t xml:space="preserve">a </w:t>
      </w:r>
      <w:r>
        <w:t xml:space="preserve">successful remote desktop connection to ATTUNITY </w:t>
      </w:r>
      <w:proofErr w:type="spellStart"/>
      <w:r>
        <w:t>Cloudbeam</w:t>
      </w:r>
      <w:proofErr w:type="spellEnd"/>
      <w:r>
        <w:t xml:space="preserve"> instance</w:t>
      </w:r>
      <w:r w:rsidR="003A18D1">
        <w:t>,</w:t>
      </w:r>
      <w:r>
        <w:t xml:space="preserve"> </w:t>
      </w:r>
      <w:r w:rsidR="00673F72">
        <w:t>you</w:t>
      </w:r>
      <w:r w:rsidR="003A18D1">
        <w:t xml:space="preserve"> </w:t>
      </w:r>
      <w:r w:rsidR="00673F72">
        <w:t xml:space="preserve">will </w:t>
      </w:r>
      <w:r>
        <w:t xml:space="preserve">see </w:t>
      </w:r>
      <w:r w:rsidR="003A18D1">
        <w:t xml:space="preserve">a </w:t>
      </w:r>
      <w:r>
        <w:t xml:space="preserve">window as shown in </w:t>
      </w:r>
      <w:r w:rsidR="003A18D1">
        <w:t xml:space="preserve">the </w:t>
      </w:r>
      <w:r>
        <w:t>image</w:t>
      </w:r>
      <w:r w:rsidR="003A18D1">
        <w:t xml:space="preserve"> below</w:t>
      </w:r>
      <w:r>
        <w:t>:</w:t>
      </w:r>
    </w:p>
    <w:p w14:paraId="216D87C6" w14:textId="77777777" w:rsidR="00007834" w:rsidRDefault="00007834" w:rsidP="00007834">
      <w:pPr>
        <w:pStyle w:val="step2"/>
        <w:spacing w:before="240"/>
      </w:pPr>
      <w:r>
        <w:rPr>
          <w:noProof/>
        </w:rPr>
        <w:drawing>
          <wp:inline distT="0" distB="0" distL="0" distR="0" wp14:anchorId="23C4F61B" wp14:editId="56223556">
            <wp:extent cx="3545456" cy="1994318"/>
            <wp:effectExtent l="19050" t="19050" r="17145" b="254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ntitle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67765" cy="2006867"/>
                    </a:xfrm>
                    <a:prstGeom prst="rect">
                      <a:avLst/>
                    </a:prstGeom>
                    <a:ln>
                      <a:solidFill>
                        <a:schemeClr val="tx1"/>
                      </a:solidFill>
                    </a:ln>
                  </pic:spPr>
                </pic:pic>
              </a:graphicData>
            </a:graphic>
          </wp:inline>
        </w:drawing>
      </w:r>
    </w:p>
    <w:p w14:paraId="01FE6FA8" w14:textId="77777777" w:rsidR="00935CA9" w:rsidRDefault="00930E25" w:rsidP="00007834">
      <w:pPr>
        <w:pStyle w:val="DocH3"/>
        <w:numPr>
          <w:ilvl w:val="0"/>
          <w:numId w:val="0"/>
        </w:numPr>
        <w:ind w:left="720" w:hanging="720"/>
        <w:rPr>
          <w:b w:val="0"/>
          <w:sz w:val="22"/>
        </w:rPr>
      </w:pPr>
      <w:bookmarkStart w:id="260" w:name="_Toc468290063"/>
      <w:r>
        <w:t>4.4</w:t>
      </w:r>
      <w:r w:rsidR="00007834">
        <w:t>.3</w:t>
      </w:r>
      <w:r w:rsidR="00935CA9" w:rsidRPr="00D96340">
        <w:t xml:space="preserve">. </w:t>
      </w:r>
      <w:r w:rsidR="00007834">
        <w:t xml:space="preserve">Set ATTUNITY </w:t>
      </w:r>
      <w:proofErr w:type="spellStart"/>
      <w:r w:rsidR="00007834">
        <w:t>CloudBeam</w:t>
      </w:r>
      <w:proofErr w:type="spellEnd"/>
      <w:r w:rsidR="00007834">
        <w:t xml:space="preserve"> Password</w:t>
      </w:r>
      <w:bookmarkEnd w:id="260"/>
    </w:p>
    <w:p w14:paraId="190E2067" w14:textId="77777777" w:rsidR="00AF3011" w:rsidRPr="00AF3011" w:rsidRDefault="00AF3011" w:rsidP="009D0F50">
      <w:pPr>
        <w:pStyle w:val="Step"/>
      </w:pPr>
    </w:p>
    <w:p w14:paraId="4DFDD4E1" w14:textId="49E807B5" w:rsidR="00007834" w:rsidRDefault="00EE0BAE" w:rsidP="000D3F59">
      <w:pPr>
        <w:pStyle w:val="step3"/>
        <w:numPr>
          <w:ilvl w:val="0"/>
          <w:numId w:val="21"/>
        </w:numPr>
      </w:pPr>
      <w:ins w:id="261" w:author="Abhinandan" w:date="2016-12-16T14:02:00Z">
        <w:r>
          <w:t>Use</w:t>
        </w:r>
      </w:ins>
      <w:commentRangeStart w:id="262"/>
      <w:commentRangeStart w:id="263"/>
      <w:del w:id="264" w:author="Abhinandan" w:date="2016-12-16T14:02:00Z">
        <w:r w:rsidR="00007834" w:rsidDel="00EE0BAE">
          <w:delText>Take</w:delText>
        </w:r>
      </w:del>
      <w:r w:rsidR="00007834">
        <w:t xml:space="preserve"> </w:t>
      </w:r>
      <w:commentRangeEnd w:id="262"/>
      <w:r w:rsidR="00EC0066">
        <w:rPr>
          <w:rStyle w:val="CommentReference"/>
          <w:rFonts w:ascii="Calibri" w:eastAsia="Calibri" w:hAnsi="Calibri" w:cs="Calibri"/>
          <w:color w:val="000000"/>
        </w:rPr>
        <w:commentReference w:id="262"/>
      </w:r>
      <w:commentRangeEnd w:id="263"/>
      <w:r>
        <w:rPr>
          <w:rStyle w:val="CommentReference"/>
          <w:rFonts w:ascii="Calibri" w:eastAsia="Calibri" w:hAnsi="Calibri" w:cs="Calibri"/>
          <w:color w:val="000000"/>
        </w:rPr>
        <w:commentReference w:id="263"/>
      </w:r>
      <w:ins w:id="265" w:author="Kathryn Gillett" w:date="2016-12-14T20:19:00Z">
        <w:r w:rsidR="00EC0066">
          <w:t xml:space="preserve">the </w:t>
        </w:r>
      </w:ins>
      <w:r w:rsidR="00007834">
        <w:t xml:space="preserve">remote desktop connection to ATTUNITY </w:t>
      </w:r>
      <w:proofErr w:type="spellStart"/>
      <w:r w:rsidR="00007834">
        <w:t>CloudBeam</w:t>
      </w:r>
      <w:proofErr w:type="spellEnd"/>
      <w:r w:rsidR="00007834">
        <w:t xml:space="preserve"> instance </w:t>
      </w:r>
      <w:r w:rsidR="005323EF">
        <w:t xml:space="preserve">that you </w:t>
      </w:r>
      <w:r w:rsidR="00007834">
        <w:t xml:space="preserve">created in </w:t>
      </w:r>
      <w:r w:rsidR="00AE157A" w:rsidRPr="00AE157A">
        <w:rPr>
          <w:b/>
        </w:rPr>
        <w:t>S</w:t>
      </w:r>
      <w:r w:rsidR="00007834" w:rsidRPr="00AE157A">
        <w:rPr>
          <w:b/>
        </w:rPr>
        <w:t>ection 4.</w:t>
      </w:r>
      <w:ins w:id="266" w:author="Abhinandan" w:date="2016-12-13T15:08:00Z">
        <w:r w:rsidR="007752F5">
          <w:rPr>
            <w:b/>
          </w:rPr>
          <w:t>4.1</w:t>
        </w:r>
      </w:ins>
      <w:del w:id="267" w:author="Abhinandan" w:date="2016-12-13T15:08:00Z">
        <w:r w:rsidR="00007834" w:rsidRPr="00AE157A" w:rsidDel="007752F5">
          <w:rPr>
            <w:b/>
          </w:rPr>
          <w:delText>3</w:delText>
        </w:r>
      </w:del>
      <w:r w:rsidR="00007834" w:rsidRPr="00AE157A">
        <w:rPr>
          <w:b/>
        </w:rPr>
        <w:t>.</w:t>
      </w:r>
    </w:p>
    <w:p w14:paraId="1DDC94D5" w14:textId="77777777" w:rsidR="00AF3011" w:rsidRDefault="00AF3011" w:rsidP="00AF3011">
      <w:pPr>
        <w:pStyle w:val="step3"/>
        <w:numPr>
          <w:ilvl w:val="0"/>
          <w:numId w:val="0"/>
        </w:numPr>
        <w:ind w:left="288"/>
      </w:pPr>
    </w:p>
    <w:p w14:paraId="324661BB" w14:textId="57A7136B" w:rsidR="00935CA9" w:rsidRDefault="00935CA9" w:rsidP="00456AF3">
      <w:pPr>
        <w:pStyle w:val="step3"/>
      </w:pPr>
      <w:r>
        <w:t xml:space="preserve">Double-click on </w:t>
      </w:r>
      <w:r w:rsidRPr="00007834">
        <w:rPr>
          <w:b/>
        </w:rPr>
        <w:t xml:space="preserve">ATTUNITY </w:t>
      </w:r>
      <w:proofErr w:type="spellStart"/>
      <w:r w:rsidRPr="00007834">
        <w:rPr>
          <w:b/>
        </w:rPr>
        <w:t>Cloud</w:t>
      </w:r>
      <w:ins w:id="268" w:author="Kathryn Gillett" w:date="2016-12-15T15:48:00Z">
        <w:r w:rsidR="00B26C45">
          <w:rPr>
            <w:b/>
          </w:rPr>
          <w:t>B</w:t>
        </w:r>
      </w:ins>
      <w:del w:id="269" w:author="Kathryn Gillett" w:date="2016-12-15T15:48:00Z">
        <w:r w:rsidRPr="00007834" w:rsidDel="00B26C45">
          <w:rPr>
            <w:b/>
          </w:rPr>
          <w:delText>b</w:delText>
        </w:r>
      </w:del>
      <w:r w:rsidRPr="00007834">
        <w:rPr>
          <w:b/>
        </w:rPr>
        <w:t>eam</w:t>
      </w:r>
      <w:proofErr w:type="spellEnd"/>
      <w:r w:rsidRPr="00007834">
        <w:rPr>
          <w:b/>
        </w:rPr>
        <w:t xml:space="preserve"> Configuration icon</w:t>
      </w:r>
      <w:r>
        <w:t xml:space="preserve"> to start </w:t>
      </w:r>
      <w:r w:rsidR="003A18D1">
        <w:t xml:space="preserve">the </w:t>
      </w:r>
      <w:r>
        <w:t>configuration wizard.</w:t>
      </w:r>
    </w:p>
    <w:p w14:paraId="51201F2B" w14:textId="77777777" w:rsidR="002F39E3" w:rsidRDefault="002F39E3" w:rsidP="002F39E3">
      <w:pPr>
        <w:pStyle w:val="step3"/>
        <w:numPr>
          <w:ilvl w:val="0"/>
          <w:numId w:val="0"/>
        </w:numPr>
      </w:pPr>
    </w:p>
    <w:p w14:paraId="5858A576" w14:textId="77777777" w:rsidR="00935CA9" w:rsidRDefault="00935CA9" w:rsidP="00AF3011">
      <w:pPr>
        <w:spacing w:after="0" w:line="240" w:lineRule="auto"/>
      </w:pPr>
      <w:r>
        <w:rPr>
          <w:noProof/>
        </w:rPr>
        <w:drawing>
          <wp:inline distT="0" distB="0" distL="0" distR="0" wp14:anchorId="796501AD" wp14:editId="32FE3718">
            <wp:extent cx="860823" cy="2295525"/>
            <wp:effectExtent l="19050" t="19050" r="1587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73356" cy="2328946"/>
                    </a:xfrm>
                    <a:prstGeom prst="rect">
                      <a:avLst/>
                    </a:prstGeom>
                    <a:ln>
                      <a:solidFill>
                        <a:schemeClr val="tx1"/>
                      </a:solidFill>
                    </a:ln>
                  </pic:spPr>
                </pic:pic>
              </a:graphicData>
            </a:graphic>
          </wp:inline>
        </w:drawing>
      </w:r>
    </w:p>
    <w:p w14:paraId="5BD08ED6" w14:textId="77777777" w:rsidR="00AF3011" w:rsidRDefault="00AF3011" w:rsidP="00AF3011">
      <w:pPr>
        <w:spacing w:after="0" w:line="240" w:lineRule="auto"/>
      </w:pPr>
    </w:p>
    <w:p w14:paraId="6B0481F4" w14:textId="5D959B91" w:rsidR="00935CA9" w:rsidRDefault="00935CA9" w:rsidP="002F39E3">
      <w:pPr>
        <w:pStyle w:val="step3"/>
      </w:pPr>
      <w:r>
        <w:t xml:space="preserve">Follow the steps mentioned </w:t>
      </w:r>
      <w:r w:rsidR="00240A6F">
        <w:t xml:space="preserve">in the </w:t>
      </w:r>
      <w:r>
        <w:t xml:space="preserve">configuration window to set </w:t>
      </w:r>
      <w:r w:rsidR="00240A6F">
        <w:t xml:space="preserve">the </w:t>
      </w:r>
      <w:r>
        <w:t>password</w:t>
      </w:r>
      <w:r w:rsidR="00240A6F">
        <w:t>.</w:t>
      </w:r>
      <w:r>
        <w:t xml:space="preserve"> </w:t>
      </w:r>
      <w:r w:rsidR="00240A6F">
        <w:t>Make a note of this password.</w:t>
      </w:r>
    </w:p>
    <w:p w14:paraId="26FA6228" w14:textId="77777777" w:rsidR="00AF3011" w:rsidRDefault="00AF3011" w:rsidP="00AF3011">
      <w:pPr>
        <w:pStyle w:val="step3"/>
        <w:numPr>
          <w:ilvl w:val="0"/>
          <w:numId w:val="0"/>
        </w:numPr>
        <w:ind w:left="288"/>
      </w:pPr>
    </w:p>
    <w:p w14:paraId="6E945D63" w14:textId="77777777" w:rsidR="00935CA9" w:rsidRDefault="00935CA9" w:rsidP="00935CA9">
      <w:pPr>
        <w:rPr>
          <w:rFonts w:ascii="Open Sans" w:eastAsia="Open Sans" w:hAnsi="Open Sans" w:cs="Open Sans"/>
          <w:color w:val="444444"/>
          <w:sz w:val="24"/>
          <w:szCs w:val="24"/>
        </w:rPr>
      </w:pPr>
      <w:r>
        <w:rPr>
          <w:noProof/>
        </w:rPr>
        <w:drawing>
          <wp:inline distT="0" distB="0" distL="0" distR="0" wp14:anchorId="5D946743" wp14:editId="214A637D">
            <wp:extent cx="3524250" cy="2912401"/>
            <wp:effectExtent l="19050" t="19050" r="19050"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6144" cy="2922230"/>
                    </a:xfrm>
                    <a:prstGeom prst="rect">
                      <a:avLst/>
                    </a:prstGeom>
                    <a:ln>
                      <a:solidFill>
                        <a:schemeClr val="tx1"/>
                      </a:solidFill>
                    </a:ln>
                  </pic:spPr>
                </pic:pic>
              </a:graphicData>
            </a:graphic>
          </wp:inline>
        </w:drawing>
      </w:r>
    </w:p>
    <w:p w14:paraId="4CCF9C65" w14:textId="3DC2A7ED" w:rsidR="00E0710B" w:rsidRDefault="00935CA9" w:rsidP="0063611C">
      <w:pPr>
        <w:pStyle w:val="step3"/>
      </w:pPr>
      <w:r>
        <w:t xml:space="preserve">Close </w:t>
      </w:r>
      <w:r w:rsidR="00240A6F">
        <w:t xml:space="preserve">the </w:t>
      </w:r>
      <w:r>
        <w:t>configuration window.</w:t>
      </w:r>
    </w:p>
    <w:p w14:paraId="53AFAB3A" w14:textId="77777777" w:rsidR="00007834" w:rsidRDefault="00E0710B" w:rsidP="0063611C">
      <w:pPr>
        <w:pStyle w:val="DocH3"/>
        <w:numPr>
          <w:ilvl w:val="0"/>
          <w:numId w:val="0"/>
        </w:numPr>
        <w:ind w:left="720" w:hanging="720"/>
      </w:pPr>
      <w:r>
        <w:br w:type="page"/>
      </w:r>
      <w:bookmarkStart w:id="270" w:name="_Toc468290064"/>
      <w:r w:rsidR="00930E25">
        <w:lastRenderedPageBreak/>
        <w:t>4.4</w:t>
      </w:r>
      <w:r w:rsidR="00007834">
        <w:t xml:space="preserve">.4. </w:t>
      </w:r>
      <w:r>
        <w:t>Install ATTUNITY Replicate software</w:t>
      </w:r>
      <w:bookmarkEnd w:id="270"/>
    </w:p>
    <w:p w14:paraId="1548B66D" w14:textId="77777777" w:rsidR="00165493" w:rsidRDefault="00165493" w:rsidP="00007834">
      <w:pPr>
        <w:pStyle w:val="step2"/>
      </w:pPr>
    </w:p>
    <w:p w14:paraId="218B2BB9" w14:textId="68181105" w:rsidR="00935CA9" w:rsidRDefault="00935CA9" w:rsidP="00007834">
      <w:pPr>
        <w:pStyle w:val="step2"/>
      </w:pPr>
      <w:r>
        <w:t>Once ATTUNITY</w:t>
      </w:r>
      <w:r w:rsidRPr="00FA6F66">
        <w:t xml:space="preserve"> </w:t>
      </w:r>
      <w:proofErr w:type="spellStart"/>
      <w:r w:rsidRPr="00FA6F66">
        <w:t>CloudBeam</w:t>
      </w:r>
      <w:proofErr w:type="spellEnd"/>
      <w:r w:rsidRPr="00FA6F66">
        <w:t xml:space="preserve"> for Redshift EC2 instance </w:t>
      </w:r>
      <w:r>
        <w:t xml:space="preserve">is launched </w:t>
      </w:r>
      <w:r w:rsidRPr="00FA6F66">
        <w:t xml:space="preserve">for the first time, you will get </w:t>
      </w:r>
      <w:r w:rsidR="00240A6F">
        <w:t>an</w:t>
      </w:r>
      <w:r w:rsidR="00240A6F" w:rsidRPr="00FA6F66">
        <w:t xml:space="preserve"> </w:t>
      </w:r>
      <w:r w:rsidR="00240A6F">
        <w:t>e-</w:t>
      </w:r>
      <w:r w:rsidRPr="00FA6F66">
        <w:t xml:space="preserve">mail from </w:t>
      </w:r>
      <w:r>
        <w:t xml:space="preserve">the </w:t>
      </w:r>
      <w:commentRangeStart w:id="271"/>
      <w:ins w:id="272" w:author="Abhinandan" w:date="2016-12-16T14:03:00Z">
        <w:r w:rsidR="00EE0BAE">
          <w:t xml:space="preserve">ATTUNITY </w:t>
        </w:r>
        <w:commentRangeEnd w:id="271"/>
        <w:r w:rsidR="00EE0BAE">
          <w:rPr>
            <w:rStyle w:val="CommentReference"/>
            <w:rFonts w:ascii="Calibri" w:eastAsia="Calibri" w:hAnsi="Calibri" w:cs="Calibri"/>
            <w:color w:val="000000"/>
          </w:rPr>
          <w:commentReference w:id="271"/>
        </w:r>
      </w:ins>
      <w:proofErr w:type="spellStart"/>
      <w:r>
        <w:t>CloudBeam</w:t>
      </w:r>
      <w:proofErr w:type="spellEnd"/>
      <w:r>
        <w:t xml:space="preserve">-AWS Marketplace. </w:t>
      </w:r>
    </w:p>
    <w:p w14:paraId="73190D8E" w14:textId="77777777" w:rsidR="00B164BC" w:rsidRDefault="00B164BC" w:rsidP="00007834">
      <w:pPr>
        <w:pStyle w:val="step2"/>
      </w:pPr>
    </w:p>
    <w:p w14:paraId="2329E704" w14:textId="131789A3" w:rsidR="00935CA9" w:rsidRDefault="00FB2172" w:rsidP="00007834">
      <w:pPr>
        <w:pStyle w:val="step2"/>
      </w:pPr>
      <w:r>
        <w:t xml:space="preserve">Mail will </w:t>
      </w:r>
      <w:r w:rsidR="00E0598A">
        <w:t xml:space="preserve">be </w:t>
      </w:r>
      <w:r w:rsidR="00007834">
        <w:t>sen</w:t>
      </w:r>
      <w:r w:rsidR="00B16609">
        <w:t>t</w:t>
      </w:r>
      <w:r>
        <w:t xml:space="preserve"> to</w:t>
      </w:r>
      <w:r w:rsidR="00F3072B">
        <w:t xml:space="preserve"> the</w:t>
      </w:r>
      <w:r>
        <w:t xml:space="preserve"> e-mail </w:t>
      </w:r>
      <w:r w:rsidR="00B16609">
        <w:t xml:space="preserve">ID </w:t>
      </w:r>
      <w:r>
        <w:t xml:space="preserve">used for </w:t>
      </w:r>
      <w:r w:rsidR="00F3072B">
        <w:t xml:space="preserve">the </w:t>
      </w:r>
      <w:r>
        <w:t xml:space="preserve">registration of </w:t>
      </w:r>
      <w:r w:rsidR="00F3072B">
        <w:t xml:space="preserve">the AWS </w:t>
      </w:r>
      <w:r>
        <w:t>Account</w:t>
      </w:r>
      <w:r w:rsidR="00E0598A">
        <w:t xml:space="preserve"> (Root Account).</w:t>
      </w:r>
    </w:p>
    <w:p w14:paraId="1990439F" w14:textId="5CFE8008" w:rsidR="00935CA9" w:rsidRDefault="00935CA9" w:rsidP="00007834">
      <w:pPr>
        <w:pStyle w:val="step2"/>
      </w:pPr>
      <w:r w:rsidRPr="00FA6F66">
        <w:t xml:space="preserve">If you are working with an individual account with limited privileges, don't </w:t>
      </w:r>
      <w:del w:id="273" w:author="Kathryn Gillett" w:date="2016-12-14T20:22:00Z">
        <w:r w:rsidRPr="00FA6F66" w:rsidDel="00EA3A91">
          <w:delText xml:space="preserve">expect </w:delText>
        </w:r>
      </w:del>
      <w:ins w:id="274" w:author="Kathryn Gillett" w:date="2016-12-14T20:22:00Z">
        <w:r w:rsidR="00EA3A91">
          <w:t>assume</w:t>
        </w:r>
        <w:r w:rsidR="00EA3A91" w:rsidRPr="00FA6F66">
          <w:t xml:space="preserve"> </w:t>
        </w:r>
      </w:ins>
      <w:r w:rsidRPr="00FA6F66">
        <w:t xml:space="preserve">that the </w:t>
      </w:r>
      <w:ins w:id="275" w:author="Kathryn Gillett" w:date="2016-12-14T20:22:00Z">
        <w:r w:rsidR="00EA3A91">
          <w:t>e</w:t>
        </w:r>
      </w:ins>
      <w:r w:rsidRPr="00FA6F66">
        <w:t xml:space="preserve">mail will </w:t>
      </w:r>
      <w:del w:id="276" w:author="Kathryn Gillett" w:date="2016-12-14T20:22:00Z">
        <w:r w:rsidRPr="00FA6F66" w:rsidDel="00EA3A91">
          <w:delText xml:space="preserve">be coming </w:delText>
        </w:r>
      </w:del>
      <w:ins w:id="277" w:author="Kathryn Gillett" w:date="2016-12-14T20:22:00Z">
        <w:r w:rsidR="00EA3A91">
          <w:t>arrive</w:t>
        </w:r>
        <w:r w:rsidR="00EA3A91" w:rsidRPr="00FA6F66">
          <w:t xml:space="preserve"> </w:t>
        </w:r>
      </w:ins>
      <w:del w:id="278" w:author="Kathryn Gillett" w:date="2016-12-14T20:22:00Z">
        <w:r w:rsidRPr="00FA6F66" w:rsidDel="00EA3A91">
          <w:delText xml:space="preserve">to </w:delText>
        </w:r>
      </w:del>
      <w:ins w:id="279" w:author="Kathryn Gillett" w:date="2016-12-14T20:22:00Z">
        <w:r w:rsidR="00EA3A91">
          <w:t>in</w:t>
        </w:r>
        <w:r w:rsidR="00EA3A91" w:rsidRPr="00FA6F66">
          <w:t xml:space="preserve"> </w:t>
        </w:r>
      </w:ins>
      <w:r w:rsidRPr="00FA6F66">
        <w:t xml:space="preserve">your mailbox. </w:t>
      </w:r>
    </w:p>
    <w:p w14:paraId="4E7EE2F5" w14:textId="77777777" w:rsidR="00E0710B" w:rsidRPr="00FA6F66" w:rsidRDefault="00E0710B" w:rsidP="00007834">
      <w:pPr>
        <w:pStyle w:val="step2"/>
      </w:pPr>
    </w:p>
    <w:p w14:paraId="74D5B3AE" w14:textId="0907E1F3" w:rsidR="00E0710B" w:rsidRDefault="00935CA9" w:rsidP="000D3F59">
      <w:pPr>
        <w:pStyle w:val="step3"/>
        <w:numPr>
          <w:ilvl w:val="0"/>
          <w:numId w:val="22"/>
        </w:numPr>
      </w:pPr>
      <w:r w:rsidRPr="00FA6F66">
        <w:t xml:space="preserve">After receiving the </w:t>
      </w:r>
      <w:r w:rsidR="00F3072B">
        <w:t>e-</w:t>
      </w:r>
      <w:r w:rsidRPr="00FA6F66">
        <w:t xml:space="preserve">mail, check the </w:t>
      </w:r>
      <w:r w:rsidR="00E0710B">
        <w:t xml:space="preserve">content </w:t>
      </w:r>
      <w:r w:rsidRPr="00FA6F66">
        <w:t xml:space="preserve">for </w:t>
      </w:r>
      <w:r w:rsidR="00E0710B">
        <w:t xml:space="preserve">the link to download </w:t>
      </w:r>
      <w:r w:rsidR="00F3072B">
        <w:t xml:space="preserve">the </w:t>
      </w:r>
      <w:r w:rsidR="00E0710B">
        <w:t>ATTUNITY Replicate software.</w:t>
      </w:r>
    </w:p>
    <w:p w14:paraId="455B22E1" w14:textId="77777777" w:rsidR="00E0710B" w:rsidRDefault="00E0710B" w:rsidP="00E0710B">
      <w:pPr>
        <w:pStyle w:val="step3"/>
        <w:numPr>
          <w:ilvl w:val="0"/>
          <w:numId w:val="0"/>
        </w:numPr>
        <w:spacing w:before="240" w:after="240" w:line="360" w:lineRule="auto"/>
      </w:pPr>
      <w:r>
        <w:rPr>
          <w:noProof/>
        </w:rPr>
        <w:drawing>
          <wp:inline distT="0" distB="0" distL="0" distR="0" wp14:anchorId="3DD76656" wp14:editId="0B7DC65D">
            <wp:extent cx="4515213" cy="3743864"/>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2852" cy="3750198"/>
                    </a:xfrm>
                    <a:prstGeom prst="rect">
                      <a:avLst/>
                    </a:prstGeom>
                    <a:ln>
                      <a:solidFill>
                        <a:schemeClr val="tx1"/>
                      </a:solidFill>
                    </a:ln>
                  </pic:spPr>
                </pic:pic>
              </a:graphicData>
            </a:graphic>
          </wp:inline>
        </w:drawing>
      </w:r>
    </w:p>
    <w:p w14:paraId="5455F791" w14:textId="61B543E5" w:rsidR="00E0710B" w:rsidRDefault="00474CF9" w:rsidP="00456AF3">
      <w:pPr>
        <w:pStyle w:val="step3"/>
      </w:pPr>
      <w:r>
        <w:t>Click on</w:t>
      </w:r>
      <w:r w:rsidR="00E0710B" w:rsidRPr="00E0710B">
        <w:t xml:space="preserve"> the link in the browser of ATTUNITY </w:t>
      </w:r>
      <w:proofErr w:type="spellStart"/>
      <w:r w:rsidR="00E0710B" w:rsidRPr="00E0710B">
        <w:t>Clo</w:t>
      </w:r>
      <w:r w:rsidR="00B16609">
        <w:t>u</w:t>
      </w:r>
      <w:r w:rsidR="00E0710B" w:rsidRPr="00E0710B">
        <w:t>dBeam</w:t>
      </w:r>
      <w:proofErr w:type="spellEnd"/>
      <w:r w:rsidR="00930E25">
        <w:t xml:space="preserve"> instance created in </w:t>
      </w:r>
      <w:r w:rsidR="005323EF" w:rsidRPr="005323EF">
        <w:rPr>
          <w:b/>
        </w:rPr>
        <w:t>S</w:t>
      </w:r>
      <w:r w:rsidR="00930E25" w:rsidRPr="005323EF">
        <w:rPr>
          <w:b/>
        </w:rPr>
        <w:t>ection 4.4</w:t>
      </w:r>
      <w:r w:rsidR="00E0710B" w:rsidRPr="005323EF">
        <w:rPr>
          <w:b/>
        </w:rPr>
        <w:t>.1</w:t>
      </w:r>
      <w:r w:rsidR="00935CA9" w:rsidRPr="005323EF">
        <w:rPr>
          <w:b/>
        </w:rPr>
        <w:t>.</w:t>
      </w:r>
      <w:r w:rsidR="00935CA9" w:rsidRPr="00E0710B">
        <w:t xml:space="preserve"> It will download the software in </w:t>
      </w:r>
      <w:r w:rsidR="00242718">
        <w:t>a zip file.</w:t>
      </w:r>
    </w:p>
    <w:p w14:paraId="010749C0" w14:textId="77777777" w:rsidR="00242718" w:rsidRPr="00E0710B" w:rsidRDefault="00242718" w:rsidP="00242718">
      <w:pPr>
        <w:pStyle w:val="step3"/>
        <w:numPr>
          <w:ilvl w:val="0"/>
          <w:numId w:val="0"/>
        </w:numPr>
        <w:ind w:left="288"/>
      </w:pPr>
    </w:p>
    <w:p w14:paraId="0FA4F696" w14:textId="0BE9E351" w:rsidR="00E0710B" w:rsidRDefault="00F3072B" w:rsidP="0063611C">
      <w:pPr>
        <w:pStyle w:val="step3"/>
      </w:pPr>
      <w:r>
        <w:t>After</w:t>
      </w:r>
      <w:r w:rsidR="00935CA9" w:rsidRPr="00E0710B">
        <w:t xml:space="preserve"> downloading the software, extract the archive in a separate folder and install the ATTUNITY Replicate software by double clicking on the </w:t>
      </w:r>
      <w:r w:rsidRPr="00EA3A91">
        <w:rPr>
          <w:b/>
          <w:rPrChange w:id="280" w:author="Kathryn Gillett" w:date="2016-12-14T20:24:00Z">
            <w:rPr/>
          </w:rPrChange>
        </w:rPr>
        <w:t>.</w:t>
      </w:r>
      <w:r w:rsidR="00935CA9" w:rsidRPr="00EA3A91">
        <w:rPr>
          <w:b/>
          <w:rPrChange w:id="281" w:author="Kathryn Gillett" w:date="2016-12-14T20:24:00Z">
            <w:rPr/>
          </w:rPrChange>
        </w:rPr>
        <w:t>exe</w:t>
      </w:r>
      <w:r w:rsidR="00935CA9" w:rsidRPr="00E0710B">
        <w:t xml:space="preserve"> file.</w:t>
      </w:r>
    </w:p>
    <w:p w14:paraId="469495EF" w14:textId="77777777" w:rsidR="00CD49AA" w:rsidRDefault="00CD49AA">
      <w:pPr>
        <w:rPr>
          <w:rFonts w:ascii="Open Sans" w:eastAsia="Open Sans" w:hAnsi="Open Sans" w:cs="Open Sans"/>
          <w:color w:val="444444"/>
          <w:szCs w:val="24"/>
        </w:rPr>
      </w:pPr>
      <w:r>
        <w:br w:type="page"/>
      </w:r>
    </w:p>
    <w:p w14:paraId="4D48D511" w14:textId="00C6258E" w:rsidR="00242718" w:rsidRDefault="00296CE4" w:rsidP="00456AF3">
      <w:pPr>
        <w:pStyle w:val="step3"/>
      </w:pPr>
      <w:r>
        <w:lastRenderedPageBreak/>
        <w:t xml:space="preserve">While installing </w:t>
      </w:r>
      <w:r w:rsidR="00F3072B">
        <w:t xml:space="preserve">the </w:t>
      </w:r>
      <w:r>
        <w:t xml:space="preserve">ATTUNITY Replicate </w:t>
      </w:r>
      <w:r w:rsidR="00807956">
        <w:t>software,</w:t>
      </w:r>
      <w:r>
        <w:t xml:space="preserve"> </w:t>
      </w:r>
      <w:r w:rsidR="00807956">
        <w:t xml:space="preserve">for </w:t>
      </w:r>
      <w:r w:rsidR="00F3072B">
        <w:t xml:space="preserve">the </w:t>
      </w:r>
      <w:r w:rsidR="00807956">
        <w:t>Replication Server Location</w:t>
      </w:r>
      <w:r w:rsidR="00F3072B">
        <w:t>,</w:t>
      </w:r>
      <w:r w:rsidR="00807956">
        <w:t xml:space="preserve"> </w:t>
      </w:r>
      <w:r>
        <w:t xml:space="preserve">choose </w:t>
      </w:r>
      <w:r w:rsidR="00807956" w:rsidRPr="00807956">
        <w:rPr>
          <w:b/>
        </w:rPr>
        <w:t>Install a local Replicate Server</w:t>
      </w:r>
      <w:r w:rsidR="00807956">
        <w:t xml:space="preserve"> option.</w:t>
      </w:r>
    </w:p>
    <w:p w14:paraId="7E22CA3C" w14:textId="77777777" w:rsidR="00CD49AA" w:rsidRDefault="00807956" w:rsidP="00807956">
      <w:pPr>
        <w:pStyle w:val="step3"/>
        <w:numPr>
          <w:ilvl w:val="0"/>
          <w:numId w:val="0"/>
        </w:numPr>
        <w:spacing w:before="240" w:line="360" w:lineRule="auto"/>
      </w:pPr>
      <w:r>
        <w:rPr>
          <w:noProof/>
        </w:rPr>
        <w:drawing>
          <wp:anchor distT="0" distB="0" distL="114300" distR="114300" simplePos="0" relativeHeight="251658240" behindDoc="0" locked="0" layoutInCell="1" allowOverlap="1" wp14:anchorId="732F9E72" wp14:editId="04DE7241">
            <wp:simplePos x="0" y="0"/>
            <wp:positionH relativeFrom="column">
              <wp:posOffset>17253</wp:posOffset>
            </wp:positionH>
            <wp:positionV relativeFrom="paragraph">
              <wp:posOffset>167293</wp:posOffset>
            </wp:positionV>
            <wp:extent cx="4658264" cy="3461920"/>
            <wp:effectExtent l="19050" t="19050" r="9525" b="2476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58264" cy="3461920"/>
                    </a:xfrm>
                    <a:prstGeom prst="rect">
                      <a:avLst/>
                    </a:prstGeom>
                    <a:ln>
                      <a:solidFill>
                        <a:schemeClr val="tx1"/>
                      </a:solidFill>
                    </a:ln>
                  </pic:spPr>
                </pic:pic>
              </a:graphicData>
            </a:graphic>
          </wp:anchor>
        </w:drawing>
      </w:r>
    </w:p>
    <w:p w14:paraId="17B55091" w14:textId="77777777" w:rsidR="00CD49AA" w:rsidRDefault="00CD49AA">
      <w:pPr>
        <w:rPr>
          <w:rFonts w:ascii="Open Sans" w:eastAsia="Open Sans" w:hAnsi="Open Sans" w:cs="Open Sans"/>
          <w:color w:val="444444"/>
          <w:szCs w:val="24"/>
        </w:rPr>
      </w:pPr>
      <w:r>
        <w:br w:type="page"/>
      </w:r>
    </w:p>
    <w:p w14:paraId="21E08C64" w14:textId="77777777" w:rsidR="00935CA9" w:rsidRDefault="00930E25" w:rsidP="00296CE4">
      <w:pPr>
        <w:pStyle w:val="DocH3"/>
        <w:numPr>
          <w:ilvl w:val="0"/>
          <w:numId w:val="0"/>
        </w:numPr>
        <w:ind w:left="720" w:hanging="720"/>
        <w:rPr>
          <w:b w:val="0"/>
          <w:sz w:val="22"/>
        </w:rPr>
      </w:pPr>
      <w:bookmarkStart w:id="282" w:name="_Toc468290065"/>
      <w:r>
        <w:lastRenderedPageBreak/>
        <w:t>4.4</w:t>
      </w:r>
      <w:r w:rsidR="00296CE4">
        <w:t xml:space="preserve">.5. Install </w:t>
      </w:r>
      <w:proofErr w:type="spellStart"/>
      <w:r w:rsidR="00296CE4">
        <w:t>MySql</w:t>
      </w:r>
      <w:proofErr w:type="spellEnd"/>
      <w:r w:rsidR="00296CE4">
        <w:t xml:space="preserve"> 5.5</w:t>
      </w:r>
      <w:bookmarkEnd w:id="282"/>
    </w:p>
    <w:p w14:paraId="3E769745" w14:textId="77777777" w:rsidR="00242718" w:rsidRPr="00242718" w:rsidRDefault="00242718" w:rsidP="009D0F50">
      <w:pPr>
        <w:pStyle w:val="Step"/>
      </w:pPr>
    </w:p>
    <w:p w14:paraId="6695FBB8" w14:textId="7ABC966F" w:rsidR="00E0710B" w:rsidRDefault="00296CE4" w:rsidP="000D3F59">
      <w:pPr>
        <w:pStyle w:val="step3"/>
        <w:numPr>
          <w:ilvl w:val="0"/>
          <w:numId w:val="23"/>
        </w:numPr>
      </w:pPr>
      <w:r>
        <w:t xml:space="preserve">Download and install </w:t>
      </w:r>
      <w:r w:rsidR="009923A4">
        <w:t xml:space="preserve">the </w:t>
      </w:r>
      <w:r w:rsidRPr="00456AF3">
        <w:rPr>
          <w:b/>
        </w:rPr>
        <w:t>Microsoft Web Platform Installer</w:t>
      </w:r>
      <w:r>
        <w:t xml:space="preserve"> in </w:t>
      </w:r>
      <w:r w:rsidR="009923A4">
        <w:t xml:space="preserve">the </w:t>
      </w:r>
      <w:r>
        <w:t xml:space="preserve">ATTUNITY </w:t>
      </w:r>
      <w:proofErr w:type="spellStart"/>
      <w:r>
        <w:t>CloudBeam</w:t>
      </w:r>
      <w:proofErr w:type="spellEnd"/>
      <w:r w:rsidR="00930E25">
        <w:t xml:space="preserve"> instance created in </w:t>
      </w:r>
      <w:r w:rsidR="005323EF" w:rsidRPr="005323EF">
        <w:rPr>
          <w:b/>
        </w:rPr>
        <w:t>S</w:t>
      </w:r>
      <w:r w:rsidR="00930E25" w:rsidRPr="005323EF">
        <w:rPr>
          <w:b/>
        </w:rPr>
        <w:t>ection 4.4</w:t>
      </w:r>
      <w:r w:rsidRPr="005323EF">
        <w:rPr>
          <w:b/>
        </w:rPr>
        <w:t>.1</w:t>
      </w:r>
      <w:r>
        <w:t>. (To get the installation file</w:t>
      </w:r>
      <w:ins w:id="283" w:author="Kathryn Gillett" w:date="2016-12-14T20:24:00Z">
        <w:r w:rsidR="00EA3A91">
          <w:t>,</w:t>
        </w:r>
      </w:ins>
      <w:r>
        <w:t xml:space="preserve"> </w:t>
      </w:r>
      <w:r w:rsidR="00242718">
        <w:t>open the</w:t>
      </w:r>
      <w:r>
        <w:t xml:space="preserve"> </w:t>
      </w:r>
      <w:r w:rsidR="0063611C">
        <w:t>URL</w:t>
      </w:r>
      <w:r>
        <w:t xml:space="preserve"> </w:t>
      </w:r>
      <w:hyperlink r:id="rId71" w:history="1">
        <w:r w:rsidRPr="00027CF6">
          <w:rPr>
            <w:rStyle w:val="Hyperlink"/>
          </w:rPr>
          <w:t>https://www.microsoft.com/web/downloads/platform.aspx</w:t>
        </w:r>
      </w:hyperlink>
      <w:r>
        <w:t xml:space="preserve"> in </w:t>
      </w:r>
      <w:r w:rsidR="009923A4">
        <w:t xml:space="preserve">your </w:t>
      </w:r>
      <w:r>
        <w:t>browser)</w:t>
      </w:r>
    </w:p>
    <w:p w14:paraId="22E6B0E4" w14:textId="77777777" w:rsidR="00242718" w:rsidRDefault="00242718" w:rsidP="00242718">
      <w:pPr>
        <w:pStyle w:val="step3"/>
        <w:numPr>
          <w:ilvl w:val="0"/>
          <w:numId w:val="0"/>
        </w:numPr>
        <w:ind w:left="288"/>
      </w:pPr>
    </w:p>
    <w:p w14:paraId="071CD5A7" w14:textId="0866FAC1" w:rsidR="00296CE4" w:rsidRDefault="00296CE4" w:rsidP="00456AF3">
      <w:pPr>
        <w:pStyle w:val="step3"/>
      </w:pPr>
      <w:r>
        <w:t xml:space="preserve">Open </w:t>
      </w:r>
      <w:r w:rsidR="009923A4">
        <w:t xml:space="preserve">the </w:t>
      </w:r>
      <w:r w:rsidRPr="00456AF3">
        <w:rPr>
          <w:b/>
        </w:rPr>
        <w:t>Microsoft Web Platform</w:t>
      </w:r>
      <w:r>
        <w:t xml:space="preserve"> </w:t>
      </w:r>
      <w:r w:rsidR="00807956">
        <w:t xml:space="preserve">and select </w:t>
      </w:r>
      <w:r w:rsidR="009923A4">
        <w:t xml:space="preserve">the </w:t>
      </w:r>
      <w:r w:rsidR="00807956" w:rsidRPr="00B16609">
        <w:rPr>
          <w:b/>
        </w:rPr>
        <w:t>Products tab</w:t>
      </w:r>
      <w:r w:rsidR="009923A4">
        <w:rPr>
          <w:b/>
        </w:rPr>
        <w:t>.</w:t>
      </w:r>
    </w:p>
    <w:p w14:paraId="783D0B55" w14:textId="77777777" w:rsidR="00AF3011" w:rsidRDefault="00AF3011" w:rsidP="00AF3011">
      <w:pPr>
        <w:pStyle w:val="step3"/>
        <w:numPr>
          <w:ilvl w:val="0"/>
          <w:numId w:val="0"/>
        </w:numPr>
      </w:pPr>
    </w:p>
    <w:p w14:paraId="58E8A766" w14:textId="77777777" w:rsidR="00807956" w:rsidRDefault="00807956" w:rsidP="00242718">
      <w:pPr>
        <w:pStyle w:val="step3"/>
        <w:numPr>
          <w:ilvl w:val="0"/>
          <w:numId w:val="0"/>
        </w:numPr>
        <w:spacing w:line="240" w:lineRule="auto"/>
      </w:pPr>
      <w:r>
        <w:rPr>
          <w:noProof/>
        </w:rPr>
        <w:drawing>
          <wp:inline distT="0" distB="0" distL="0" distR="0" wp14:anchorId="64D1DE62" wp14:editId="624D4D56">
            <wp:extent cx="4382219" cy="1597918"/>
            <wp:effectExtent l="19050" t="19050" r="18415"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1123" cy="1604811"/>
                    </a:xfrm>
                    <a:prstGeom prst="rect">
                      <a:avLst/>
                    </a:prstGeom>
                    <a:ln>
                      <a:solidFill>
                        <a:schemeClr val="tx1"/>
                      </a:solidFill>
                    </a:ln>
                  </pic:spPr>
                </pic:pic>
              </a:graphicData>
            </a:graphic>
          </wp:inline>
        </w:drawing>
      </w:r>
    </w:p>
    <w:p w14:paraId="706AE711" w14:textId="77777777" w:rsidR="00242718" w:rsidRDefault="00242718" w:rsidP="00242718">
      <w:pPr>
        <w:pStyle w:val="step3"/>
        <w:numPr>
          <w:ilvl w:val="0"/>
          <w:numId w:val="0"/>
        </w:numPr>
        <w:spacing w:line="240" w:lineRule="auto"/>
      </w:pPr>
    </w:p>
    <w:p w14:paraId="502F7069" w14:textId="7E6F3555" w:rsidR="00807956" w:rsidRDefault="00807956" w:rsidP="00456AF3">
      <w:pPr>
        <w:pStyle w:val="step3"/>
      </w:pPr>
      <w:r>
        <w:t xml:space="preserve">Enter </w:t>
      </w:r>
      <w:r w:rsidR="009923A4">
        <w:t xml:space="preserve">the </w:t>
      </w:r>
      <w:r>
        <w:t xml:space="preserve">word </w:t>
      </w:r>
      <w:proofErr w:type="spellStart"/>
      <w:r w:rsidRPr="00807956">
        <w:rPr>
          <w:b/>
        </w:rPr>
        <w:t>mysql</w:t>
      </w:r>
      <w:proofErr w:type="spellEnd"/>
      <w:r>
        <w:t xml:space="preserve"> in </w:t>
      </w:r>
      <w:r w:rsidR="009923A4">
        <w:t xml:space="preserve">the </w:t>
      </w:r>
      <w:r>
        <w:t xml:space="preserve">search box and press </w:t>
      </w:r>
      <w:r w:rsidR="009923A4">
        <w:t xml:space="preserve">the </w:t>
      </w:r>
      <w:r w:rsidRPr="00807956">
        <w:rPr>
          <w:b/>
        </w:rPr>
        <w:t>Enter</w:t>
      </w:r>
      <w:r>
        <w:t xml:space="preserve"> button on </w:t>
      </w:r>
      <w:r w:rsidR="009923A4">
        <w:t xml:space="preserve">your </w:t>
      </w:r>
      <w:r>
        <w:t>keyboard.</w:t>
      </w:r>
    </w:p>
    <w:p w14:paraId="46F84216" w14:textId="77777777" w:rsidR="00242718" w:rsidRDefault="00242718" w:rsidP="00242718">
      <w:pPr>
        <w:pStyle w:val="step3"/>
        <w:numPr>
          <w:ilvl w:val="0"/>
          <w:numId w:val="0"/>
        </w:numPr>
        <w:spacing w:line="240" w:lineRule="auto"/>
        <w:ind w:left="288"/>
      </w:pPr>
    </w:p>
    <w:p w14:paraId="3D0C2CF2" w14:textId="77777777" w:rsidR="00242718" w:rsidRDefault="00807956" w:rsidP="00242718">
      <w:pPr>
        <w:pStyle w:val="step3"/>
        <w:numPr>
          <w:ilvl w:val="0"/>
          <w:numId w:val="0"/>
        </w:numPr>
        <w:spacing w:line="240" w:lineRule="auto"/>
      </w:pPr>
      <w:r>
        <w:rPr>
          <w:noProof/>
        </w:rPr>
        <w:drawing>
          <wp:inline distT="0" distB="0" distL="0" distR="0" wp14:anchorId="4A9CC01F" wp14:editId="7A8343F8">
            <wp:extent cx="5580173" cy="1017917"/>
            <wp:effectExtent l="19050" t="19050" r="2095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3923"/>
                    <a:stretch/>
                  </pic:blipFill>
                  <pic:spPr bwMode="auto">
                    <a:xfrm>
                      <a:off x="0" y="0"/>
                      <a:ext cx="5594061" cy="1020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1725096C" w14:textId="77777777" w:rsidR="00242718" w:rsidRDefault="00242718" w:rsidP="00242718">
      <w:pPr>
        <w:pStyle w:val="step3"/>
        <w:numPr>
          <w:ilvl w:val="0"/>
          <w:numId w:val="0"/>
        </w:numPr>
        <w:spacing w:line="240" w:lineRule="auto"/>
      </w:pPr>
    </w:p>
    <w:p w14:paraId="02E72EFB" w14:textId="4F1FBECF" w:rsidR="006E1233" w:rsidRPr="006E1233" w:rsidRDefault="00A960D7" w:rsidP="0063611C">
      <w:pPr>
        <w:pStyle w:val="step3"/>
      </w:pPr>
      <w:r w:rsidRPr="006E1233">
        <w:t xml:space="preserve">Select </w:t>
      </w:r>
      <w:r w:rsidRPr="0063611C">
        <w:rPr>
          <w:b/>
        </w:rPr>
        <w:t>MySQL Windows 5.5</w:t>
      </w:r>
      <w:r w:rsidRPr="006E1233">
        <w:t xml:space="preserve"> from </w:t>
      </w:r>
      <w:r w:rsidR="009923A4">
        <w:t xml:space="preserve">the </w:t>
      </w:r>
      <w:r w:rsidRPr="006E1233">
        <w:t xml:space="preserve">search results and </w:t>
      </w:r>
      <w:r w:rsidR="009923A4">
        <w:t>click on the</w:t>
      </w:r>
      <w:r w:rsidR="009923A4" w:rsidRPr="006E1233">
        <w:t xml:space="preserve"> </w:t>
      </w:r>
      <w:r w:rsidRPr="00B16609">
        <w:rPr>
          <w:b/>
        </w:rPr>
        <w:t xml:space="preserve">Add </w:t>
      </w:r>
      <w:r w:rsidRPr="009923A4">
        <w:t>button</w:t>
      </w:r>
      <w:r w:rsidRPr="006E1233">
        <w:t xml:space="preserve"> to add it</w:t>
      </w:r>
      <w:r w:rsidR="006E1233" w:rsidRPr="006E1233">
        <w:t xml:space="preserve"> in installation list.</w:t>
      </w:r>
    </w:p>
    <w:p w14:paraId="7A02163E" w14:textId="77777777" w:rsidR="00991992" w:rsidRDefault="00A960D7" w:rsidP="006E1233">
      <w:pPr>
        <w:pStyle w:val="step3"/>
        <w:numPr>
          <w:ilvl w:val="0"/>
          <w:numId w:val="0"/>
        </w:numPr>
        <w:spacing w:before="240" w:line="360" w:lineRule="auto"/>
      </w:pPr>
      <w:r>
        <w:rPr>
          <w:noProof/>
        </w:rPr>
        <w:drawing>
          <wp:inline distT="0" distB="0" distL="0" distR="0" wp14:anchorId="18D371B7" wp14:editId="02BE2D43">
            <wp:extent cx="4467440" cy="1820174"/>
            <wp:effectExtent l="19050" t="19050" r="9525"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0459"/>
                    <a:stretch/>
                  </pic:blipFill>
                  <pic:spPr bwMode="auto">
                    <a:xfrm>
                      <a:off x="0" y="0"/>
                      <a:ext cx="4482792" cy="18264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3D1C382B" w14:textId="77777777" w:rsidR="00991992" w:rsidRDefault="00991992">
      <w:pPr>
        <w:rPr>
          <w:rFonts w:ascii="Open Sans" w:eastAsia="Open Sans" w:hAnsi="Open Sans" w:cs="Open Sans"/>
          <w:color w:val="444444"/>
          <w:szCs w:val="24"/>
        </w:rPr>
      </w:pPr>
      <w:r>
        <w:br w:type="page"/>
      </w:r>
    </w:p>
    <w:p w14:paraId="7EA3ACE6" w14:textId="0FE7DDD9" w:rsidR="006E1233" w:rsidRDefault="009923A4" w:rsidP="0063611C">
      <w:pPr>
        <w:pStyle w:val="step3"/>
      </w:pPr>
      <w:r>
        <w:lastRenderedPageBreak/>
        <w:t xml:space="preserve">Click on the </w:t>
      </w:r>
      <w:r w:rsidR="006E1233" w:rsidRPr="00B16609">
        <w:rPr>
          <w:b/>
        </w:rPr>
        <w:t>Install</w:t>
      </w:r>
      <w:r w:rsidR="006E1233">
        <w:t xml:space="preserve"> button to start </w:t>
      </w:r>
      <w:r w:rsidR="00C64B4B">
        <w:t xml:space="preserve">the </w:t>
      </w:r>
      <w:r w:rsidR="006E1233">
        <w:t>installation of MySQL 5.5.</w:t>
      </w:r>
    </w:p>
    <w:p w14:paraId="682CE73E" w14:textId="77777777" w:rsidR="00AF3011" w:rsidRDefault="00AF3011" w:rsidP="00AF3011">
      <w:pPr>
        <w:pStyle w:val="step3"/>
        <w:numPr>
          <w:ilvl w:val="0"/>
          <w:numId w:val="0"/>
        </w:numPr>
        <w:ind w:left="288"/>
      </w:pPr>
    </w:p>
    <w:p w14:paraId="1DB020C0" w14:textId="77777777" w:rsidR="00D05F63" w:rsidRDefault="006E1233" w:rsidP="00AF3011">
      <w:pPr>
        <w:pStyle w:val="step3"/>
        <w:numPr>
          <w:ilvl w:val="0"/>
          <w:numId w:val="0"/>
        </w:numPr>
        <w:spacing w:line="240" w:lineRule="auto"/>
        <w:rPr>
          <w:color w:val="404040" w:themeColor="text1" w:themeTint="BF"/>
          <w:sz w:val="24"/>
        </w:rPr>
      </w:pPr>
      <w:r>
        <w:rPr>
          <w:noProof/>
        </w:rPr>
        <w:drawing>
          <wp:inline distT="0" distB="0" distL="0" distR="0" wp14:anchorId="54DB0428" wp14:editId="713B61CD">
            <wp:extent cx="4739640" cy="843109"/>
            <wp:effectExtent l="19050" t="19050" r="2286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5206" cy="851214"/>
                    </a:xfrm>
                    <a:prstGeom prst="rect">
                      <a:avLst/>
                    </a:prstGeom>
                    <a:ln>
                      <a:solidFill>
                        <a:schemeClr val="tx1"/>
                      </a:solidFill>
                    </a:ln>
                  </pic:spPr>
                </pic:pic>
              </a:graphicData>
            </a:graphic>
          </wp:inline>
        </w:drawing>
      </w:r>
    </w:p>
    <w:p w14:paraId="08E51675" w14:textId="77777777" w:rsidR="00AF3011" w:rsidRDefault="00AF3011" w:rsidP="00AF3011">
      <w:pPr>
        <w:pStyle w:val="step3"/>
        <w:numPr>
          <w:ilvl w:val="0"/>
          <w:numId w:val="0"/>
        </w:numPr>
        <w:spacing w:line="240" w:lineRule="auto"/>
        <w:rPr>
          <w:color w:val="404040" w:themeColor="text1" w:themeTint="BF"/>
          <w:sz w:val="24"/>
        </w:rPr>
      </w:pPr>
    </w:p>
    <w:p w14:paraId="579B3C87" w14:textId="410E0E39" w:rsidR="00D05F63" w:rsidRDefault="00D05F63" w:rsidP="0063611C">
      <w:pPr>
        <w:pStyle w:val="step3"/>
      </w:pPr>
      <w:r>
        <w:t xml:space="preserve">Enter </w:t>
      </w:r>
      <w:r w:rsidR="00C64B4B">
        <w:t xml:space="preserve">the </w:t>
      </w:r>
      <w:r w:rsidRPr="00D05F63">
        <w:rPr>
          <w:b/>
        </w:rPr>
        <w:t>Password</w:t>
      </w:r>
      <w:r>
        <w:t xml:space="preserve"> </w:t>
      </w:r>
      <w:r w:rsidR="00C64B4B">
        <w:t xml:space="preserve">on the </w:t>
      </w:r>
      <w:r>
        <w:t xml:space="preserve">Prerequisites tab and </w:t>
      </w:r>
      <w:r w:rsidR="00C64B4B">
        <w:t xml:space="preserve">click on the </w:t>
      </w:r>
      <w:r w:rsidRPr="00D05F63">
        <w:rPr>
          <w:b/>
        </w:rPr>
        <w:t>Continue</w:t>
      </w:r>
      <w:r>
        <w:t xml:space="preserve"> button.</w:t>
      </w:r>
    </w:p>
    <w:p w14:paraId="796DDF75" w14:textId="77777777" w:rsidR="00AF3011" w:rsidRDefault="00AF3011" w:rsidP="00AF3011">
      <w:pPr>
        <w:pStyle w:val="step3"/>
        <w:numPr>
          <w:ilvl w:val="0"/>
          <w:numId w:val="0"/>
        </w:numPr>
        <w:spacing w:line="240" w:lineRule="auto"/>
        <w:ind w:left="289"/>
      </w:pPr>
    </w:p>
    <w:p w14:paraId="0722723C" w14:textId="77777777" w:rsidR="00D05F63" w:rsidRDefault="00D05F63" w:rsidP="00D05F63">
      <w:pPr>
        <w:pStyle w:val="step3"/>
        <w:numPr>
          <w:ilvl w:val="0"/>
          <w:numId w:val="0"/>
        </w:numPr>
        <w:spacing w:line="360" w:lineRule="auto"/>
      </w:pPr>
      <w:r>
        <w:rPr>
          <w:noProof/>
        </w:rPr>
        <w:drawing>
          <wp:inline distT="0" distB="0" distL="0" distR="0" wp14:anchorId="0E23DC34" wp14:editId="10C36B92">
            <wp:extent cx="3929759" cy="2682816"/>
            <wp:effectExtent l="19050" t="19050" r="139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6632" cy="2687508"/>
                    </a:xfrm>
                    <a:prstGeom prst="rect">
                      <a:avLst/>
                    </a:prstGeom>
                    <a:ln>
                      <a:solidFill>
                        <a:schemeClr val="tx1"/>
                      </a:solidFill>
                    </a:ln>
                  </pic:spPr>
                </pic:pic>
              </a:graphicData>
            </a:graphic>
          </wp:inline>
        </w:drawing>
      </w:r>
    </w:p>
    <w:p w14:paraId="4F851C79" w14:textId="53447154" w:rsidR="00D05F63" w:rsidRDefault="00C64B4B" w:rsidP="0063611C">
      <w:pPr>
        <w:pStyle w:val="step3"/>
      </w:pPr>
      <w:r>
        <w:t xml:space="preserve">Make note of </w:t>
      </w:r>
      <w:r w:rsidR="00D05F63">
        <w:t>this MySQL password for future use.</w:t>
      </w:r>
    </w:p>
    <w:p w14:paraId="40A21C08" w14:textId="77777777" w:rsidR="00AF3011" w:rsidRDefault="00AF3011" w:rsidP="00AF3011">
      <w:pPr>
        <w:pStyle w:val="step3"/>
        <w:numPr>
          <w:ilvl w:val="0"/>
          <w:numId w:val="0"/>
        </w:numPr>
        <w:ind w:left="288"/>
      </w:pPr>
    </w:p>
    <w:p w14:paraId="261A4316" w14:textId="03BC8E71" w:rsidR="00D05F63" w:rsidRDefault="00D05F63" w:rsidP="0063611C">
      <w:pPr>
        <w:pStyle w:val="step3"/>
      </w:pPr>
      <w:r>
        <w:t>After completion of</w:t>
      </w:r>
      <w:r w:rsidR="00C64B4B">
        <w:t xml:space="preserve"> the</w:t>
      </w:r>
      <w:r>
        <w:t xml:space="preserve"> installation</w:t>
      </w:r>
      <w:r w:rsidR="00C64B4B">
        <w:t>,</w:t>
      </w:r>
      <w:r>
        <w:t xml:space="preserve"> </w:t>
      </w:r>
      <w:r w:rsidR="00C64B4B">
        <w:t xml:space="preserve">click on the </w:t>
      </w:r>
      <w:r w:rsidRPr="00D05F63">
        <w:rPr>
          <w:b/>
        </w:rPr>
        <w:t>Finish</w:t>
      </w:r>
      <w:r>
        <w:t xml:space="preserve"> button to close </w:t>
      </w:r>
      <w:r w:rsidR="00C64B4B">
        <w:t xml:space="preserve">the </w:t>
      </w:r>
      <w:r>
        <w:t>window.</w:t>
      </w:r>
    </w:p>
    <w:p w14:paraId="588C7736" w14:textId="77777777" w:rsidR="00E86FA4" w:rsidRDefault="00E86FA4" w:rsidP="00E86FA4">
      <w:pPr>
        <w:pStyle w:val="step3"/>
        <w:numPr>
          <w:ilvl w:val="0"/>
          <w:numId w:val="0"/>
        </w:numPr>
      </w:pPr>
    </w:p>
    <w:p w14:paraId="1FC632C1" w14:textId="77777777" w:rsidR="00E86FA4" w:rsidRPr="00D05F63" w:rsidRDefault="00E86FA4" w:rsidP="00E86FA4">
      <w:pPr>
        <w:pStyle w:val="step2"/>
        <w:rPr>
          <w:b/>
        </w:rPr>
      </w:pPr>
      <w:r w:rsidRPr="00D05F63">
        <w:rPr>
          <w:b/>
        </w:rPr>
        <w:t>Benefits:</w:t>
      </w:r>
    </w:p>
    <w:p w14:paraId="1195CB51" w14:textId="67282C8C" w:rsidR="00E86FA4" w:rsidRDefault="00E86FA4" w:rsidP="00E86FA4">
      <w:pPr>
        <w:pStyle w:val="step2"/>
      </w:pPr>
      <w:r w:rsidRPr="005D383F">
        <w:t xml:space="preserve">This MySQL Server is required </w:t>
      </w:r>
      <w:del w:id="284" w:author="Kathryn Gillett" w:date="2016-12-14T20:25:00Z">
        <w:r w:rsidRPr="005D383F" w:rsidDel="00EA3A91">
          <w:delText xml:space="preserve">as </w:delText>
        </w:r>
      </w:del>
      <w:ins w:id="285" w:author="Kathryn Gillett" w:date="2016-12-14T20:25:00Z">
        <w:r w:rsidR="00EA3A91">
          <w:t>because</w:t>
        </w:r>
        <w:r w:rsidR="00EA3A91" w:rsidRPr="005D383F">
          <w:t xml:space="preserve"> </w:t>
        </w:r>
      </w:ins>
      <w:r>
        <w:t xml:space="preserve">ATTUNITY </w:t>
      </w:r>
      <w:proofErr w:type="spellStart"/>
      <w:r w:rsidRPr="005D383F">
        <w:t>CloudBeam</w:t>
      </w:r>
      <w:proofErr w:type="spellEnd"/>
      <w:r w:rsidRPr="005D383F">
        <w:t xml:space="preserve"> can only fetch data from MySQL</w:t>
      </w:r>
      <w:r w:rsidR="00C64B4B">
        <w:t>,</w:t>
      </w:r>
      <w:r w:rsidRPr="005D383F">
        <w:t xml:space="preserve"> Microsoft SQL Server</w:t>
      </w:r>
      <w:r w:rsidR="00C64B4B">
        <w:t>,</w:t>
      </w:r>
      <w:r w:rsidRPr="005D383F">
        <w:t xml:space="preserve"> or Oracle. MySQL is open source. MySQL is a standard RDBMS solution.</w:t>
      </w:r>
    </w:p>
    <w:p w14:paraId="3AA5948E" w14:textId="77777777" w:rsidR="00E86FA4" w:rsidRPr="005D383F" w:rsidRDefault="00E86FA4" w:rsidP="00E86FA4">
      <w:pPr>
        <w:pStyle w:val="step2"/>
        <w:rPr>
          <w:color w:val="404040"/>
        </w:rPr>
      </w:pPr>
    </w:p>
    <w:p w14:paraId="7D40D2EA" w14:textId="77777777" w:rsidR="00E86FA4" w:rsidRPr="00D05F63" w:rsidRDefault="00E86FA4" w:rsidP="00E86FA4">
      <w:pPr>
        <w:pStyle w:val="step2"/>
        <w:rPr>
          <w:b/>
        </w:rPr>
      </w:pPr>
      <w:r w:rsidRPr="00D05F63">
        <w:rPr>
          <w:b/>
        </w:rPr>
        <w:t xml:space="preserve">Alternatives: </w:t>
      </w:r>
    </w:p>
    <w:p w14:paraId="3AE85837" w14:textId="77777777" w:rsidR="00E86FA4" w:rsidRPr="0063611C" w:rsidRDefault="00E86FA4" w:rsidP="0063611C">
      <w:pPr>
        <w:pStyle w:val="step2"/>
      </w:pPr>
      <w:r w:rsidRPr="0063611C">
        <w:t>1. MySQL RDS.</w:t>
      </w:r>
    </w:p>
    <w:p w14:paraId="7E8CFD89" w14:textId="77777777" w:rsidR="00E86FA4" w:rsidRPr="0063611C" w:rsidRDefault="00E86FA4" w:rsidP="0063611C">
      <w:pPr>
        <w:pStyle w:val="step2"/>
      </w:pPr>
      <w:r w:rsidRPr="0063611C">
        <w:t>2. Microsoft SQL Server RDS.</w:t>
      </w:r>
    </w:p>
    <w:p w14:paraId="01E75C85" w14:textId="77777777" w:rsidR="00E86FA4" w:rsidRPr="0063611C" w:rsidRDefault="00E86FA4" w:rsidP="0063611C">
      <w:pPr>
        <w:pStyle w:val="step2"/>
      </w:pPr>
      <w:r w:rsidRPr="0063611C">
        <w:t>3. Oracle RDS.</w:t>
      </w:r>
    </w:p>
    <w:p w14:paraId="23D51596" w14:textId="77777777" w:rsidR="00E86FA4" w:rsidRPr="0063611C" w:rsidRDefault="00E86FA4" w:rsidP="0063611C">
      <w:pPr>
        <w:pStyle w:val="step2"/>
      </w:pPr>
      <w:r w:rsidRPr="0063611C">
        <w:t>4. Microsoft SQL Server (on-</w:t>
      </w:r>
      <w:proofErr w:type="spellStart"/>
      <w:r w:rsidRPr="0063611C">
        <w:t>prem</w:t>
      </w:r>
      <w:proofErr w:type="spellEnd"/>
      <w:r w:rsidRPr="0063611C">
        <w:t>).</w:t>
      </w:r>
    </w:p>
    <w:p w14:paraId="40A9E8F8" w14:textId="77777777" w:rsidR="00E86FA4" w:rsidRPr="0063611C" w:rsidRDefault="00E86FA4" w:rsidP="0063611C">
      <w:pPr>
        <w:pStyle w:val="step2"/>
      </w:pPr>
      <w:r w:rsidRPr="0063611C">
        <w:t>5. Oracle (on-</w:t>
      </w:r>
      <w:proofErr w:type="spellStart"/>
      <w:r w:rsidRPr="0063611C">
        <w:t>prem</w:t>
      </w:r>
      <w:proofErr w:type="spellEnd"/>
      <w:r w:rsidRPr="0063611C">
        <w:t>).</w:t>
      </w:r>
    </w:p>
    <w:p w14:paraId="515B5BE4" w14:textId="77777777" w:rsidR="00D05F63" w:rsidRDefault="00930E25" w:rsidP="00D05F63">
      <w:pPr>
        <w:pStyle w:val="DocH3"/>
        <w:numPr>
          <w:ilvl w:val="0"/>
          <w:numId w:val="0"/>
        </w:numPr>
        <w:ind w:left="720" w:hanging="720"/>
        <w:rPr>
          <w:b w:val="0"/>
          <w:sz w:val="22"/>
        </w:rPr>
      </w:pPr>
      <w:bookmarkStart w:id="286" w:name="_Toc468290066"/>
      <w:r>
        <w:t>4.4</w:t>
      </w:r>
      <w:r w:rsidR="00D05F63">
        <w:t>.6. Install MySQL Connector/ODBC driver</w:t>
      </w:r>
      <w:bookmarkEnd w:id="286"/>
    </w:p>
    <w:p w14:paraId="38E125F3" w14:textId="77777777" w:rsidR="00AF3011" w:rsidRPr="00AF3011" w:rsidRDefault="00AF3011" w:rsidP="009D0F50">
      <w:pPr>
        <w:pStyle w:val="Step"/>
      </w:pPr>
    </w:p>
    <w:p w14:paraId="3079B93D" w14:textId="10F71B2B" w:rsidR="005F5680" w:rsidRDefault="00474CF9" w:rsidP="000D3F59">
      <w:pPr>
        <w:pStyle w:val="step3"/>
        <w:numPr>
          <w:ilvl w:val="0"/>
          <w:numId w:val="24"/>
        </w:numPr>
      </w:pPr>
      <w:r>
        <w:lastRenderedPageBreak/>
        <w:t>Go to</w:t>
      </w:r>
      <w:r w:rsidR="005F5680">
        <w:t xml:space="preserve"> </w:t>
      </w:r>
      <w:r w:rsidR="00C64B4B">
        <w:t xml:space="preserve">the </w:t>
      </w:r>
      <w:r w:rsidR="005F5680">
        <w:t xml:space="preserve">URL </w:t>
      </w:r>
      <w:hyperlink r:id="rId77" w:history="1">
        <w:r w:rsidR="005F5680" w:rsidRPr="00027CF6">
          <w:rPr>
            <w:rStyle w:val="Hyperlink"/>
          </w:rPr>
          <w:t>https://dev.mysql.com/downloads/connector/odbc/</w:t>
        </w:r>
      </w:hyperlink>
      <w:r w:rsidR="005F5680">
        <w:t xml:space="preserve"> in the browser of ATTUNITY </w:t>
      </w:r>
      <w:proofErr w:type="spellStart"/>
      <w:r w:rsidR="005F5680">
        <w:t>CloudBeam</w:t>
      </w:r>
      <w:proofErr w:type="spellEnd"/>
      <w:r w:rsidR="005F5680">
        <w:t xml:space="preserve"> insta</w:t>
      </w:r>
      <w:r w:rsidR="00930E25">
        <w:t xml:space="preserve">nce created in </w:t>
      </w:r>
      <w:r w:rsidR="005323EF" w:rsidRPr="005323EF">
        <w:rPr>
          <w:b/>
        </w:rPr>
        <w:t>S</w:t>
      </w:r>
      <w:r w:rsidR="00930E25" w:rsidRPr="005323EF">
        <w:rPr>
          <w:b/>
        </w:rPr>
        <w:t>ection 4.4</w:t>
      </w:r>
      <w:r w:rsidR="005F5680" w:rsidRPr="005323EF">
        <w:rPr>
          <w:b/>
        </w:rPr>
        <w:t>.1</w:t>
      </w:r>
      <w:r w:rsidR="005F5680">
        <w:t>.</w:t>
      </w:r>
    </w:p>
    <w:p w14:paraId="48C42A75" w14:textId="77777777" w:rsidR="0063611C" w:rsidRDefault="0063611C" w:rsidP="0063611C">
      <w:pPr>
        <w:pStyle w:val="step3"/>
        <w:numPr>
          <w:ilvl w:val="0"/>
          <w:numId w:val="0"/>
        </w:numPr>
        <w:ind w:left="288"/>
      </w:pPr>
    </w:p>
    <w:p w14:paraId="289DA76B" w14:textId="15EA903F" w:rsidR="005F5680" w:rsidRDefault="005F5680" w:rsidP="00456AF3">
      <w:pPr>
        <w:pStyle w:val="step3"/>
      </w:pPr>
      <w:r>
        <w:t xml:space="preserve">Go to </w:t>
      </w:r>
      <w:r w:rsidR="00C64B4B">
        <w:t xml:space="preserve">the </w:t>
      </w:r>
      <w:r w:rsidRPr="00456AF3">
        <w:rPr>
          <w:b/>
        </w:rPr>
        <w:t>Generally Available (GA) Releases</w:t>
      </w:r>
      <w:r>
        <w:t xml:space="preserve"> section of</w:t>
      </w:r>
      <w:r w:rsidR="00C64B4B">
        <w:t xml:space="preserve"> the</w:t>
      </w:r>
      <w:r>
        <w:t xml:space="preserve"> page.</w:t>
      </w:r>
    </w:p>
    <w:p w14:paraId="432C7057" w14:textId="77777777" w:rsidR="00AF3011" w:rsidRDefault="00AF3011" w:rsidP="00AF3011">
      <w:pPr>
        <w:pStyle w:val="step3"/>
        <w:numPr>
          <w:ilvl w:val="0"/>
          <w:numId w:val="0"/>
        </w:numPr>
        <w:ind w:left="288"/>
      </w:pPr>
    </w:p>
    <w:p w14:paraId="1ADE837D" w14:textId="30C334AF" w:rsidR="00B42F81" w:rsidRPr="00AF3011" w:rsidRDefault="005F5680" w:rsidP="00456AF3">
      <w:pPr>
        <w:pStyle w:val="step3"/>
      </w:pPr>
      <w:r>
        <w:t xml:space="preserve">Select </w:t>
      </w:r>
      <w:r w:rsidRPr="005F5680">
        <w:rPr>
          <w:b/>
        </w:rPr>
        <w:t>Microsoft Windows</w:t>
      </w:r>
      <w:r>
        <w:t xml:space="preserve"> option </w:t>
      </w:r>
      <w:r w:rsidR="00C64B4B">
        <w:t xml:space="preserve">from the </w:t>
      </w:r>
      <w:r>
        <w:t xml:space="preserve">Select Platform drop down list and </w:t>
      </w:r>
      <w:r w:rsidR="00474CF9">
        <w:t>click</w:t>
      </w:r>
      <w:r>
        <w:t xml:space="preserve"> </w:t>
      </w:r>
      <w:r w:rsidR="00474CF9">
        <w:t>on</w:t>
      </w:r>
      <w:r>
        <w:t xml:space="preserve"> </w:t>
      </w:r>
      <w:r w:rsidRPr="005F5680">
        <w:rPr>
          <w:b/>
        </w:rPr>
        <w:t>Looking for Previous GA versions?</w:t>
      </w:r>
    </w:p>
    <w:p w14:paraId="656709A1" w14:textId="77777777" w:rsidR="00AF3011" w:rsidRDefault="00AF3011" w:rsidP="00AF3011">
      <w:pPr>
        <w:pStyle w:val="step3"/>
        <w:numPr>
          <w:ilvl w:val="0"/>
          <w:numId w:val="0"/>
        </w:numPr>
      </w:pPr>
    </w:p>
    <w:p w14:paraId="3CE960AC" w14:textId="77777777" w:rsidR="00B42F81" w:rsidRDefault="00B42F81" w:rsidP="0063611C">
      <w:pPr>
        <w:pStyle w:val="step3"/>
        <w:numPr>
          <w:ilvl w:val="0"/>
          <w:numId w:val="0"/>
        </w:numPr>
        <w:spacing w:line="240" w:lineRule="auto"/>
      </w:pPr>
      <w:r>
        <w:rPr>
          <w:noProof/>
        </w:rPr>
        <w:drawing>
          <wp:inline distT="0" distB="0" distL="0" distR="0" wp14:anchorId="340267C1" wp14:editId="5B5314EE">
            <wp:extent cx="4822166" cy="2625401"/>
            <wp:effectExtent l="19050" t="19050" r="1714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2571" cy="2631066"/>
                    </a:xfrm>
                    <a:prstGeom prst="rect">
                      <a:avLst/>
                    </a:prstGeom>
                    <a:ln>
                      <a:solidFill>
                        <a:schemeClr val="tx1"/>
                      </a:solidFill>
                    </a:ln>
                  </pic:spPr>
                </pic:pic>
              </a:graphicData>
            </a:graphic>
          </wp:inline>
        </w:drawing>
      </w:r>
    </w:p>
    <w:p w14:paraId="602E71A3" w14:textId="77777777" w:rsidR="0063611C" w:rsidRDefault="0063611C" w:rsidP="0063611C">
      <w:pPr>
        <w:pStyle w:val="step3"/>
        <w:numPr>
          <w:ilvl w:val="0"/>
          <w:numId w:val="0"/>
        </w:numPr>
        <w:spacing w:line="240" w:lineRule="auto"/>
      </w:pPr>
    </w:p>
    <w:p w14:paraId="70CA5B2B" w14:textId="636A1371" w:rsidR="00B42F81" w:rsidRDefault="00B42F81" w:rsidP="00456AF3">
      <w:pPr>
        <w:pStyle w:val="step3"/>
      </w:pPr>
      <w:r>
        <w:t xml:space="preserve">Select </w:t>
      </w:r>
      <w:r w:rsidRPr="00456AF3">
        <w:rPr>
          <w:b/>
        </w:rPr>
        <w:t>version 5.2.7</w:t>
      </w:r>
      <w:r w:rsidRPr="00B42F81">
        <w:t xml:space="preserve"> </w:t>
      </w:r>
      <w:r>
        <w:t xml:space="preserve">and </w:t>
      </w:r>
      <w:r w:rsidR="00C64B4B">
        <w:t xml:space="preserve">click on the </w:t>
      </w:r>
      <w:r w:rsidRPr="00456AF3">
        <w:rPr>
          <w:b/>
        </w:rPr>
        <w:t>Download</w:t>
      </w:r>
      <w:r>
        <w:t xml:space="preserve"> button </w:t>
      </w:r>
      <w:r w:rsidR="00C64B4B">
        <w:t xml:space="preserve">next to </w:t>
      </w:r>
      <w:r w:rsidRPr="00456AF3">
        <w:rPr>
          <w:b/>
        </w:rPr>
        <w:t>Windows (x86, 64-bit), MSI Installer</w:t>
      </w:r>
      <w:r>
        <w:t>.</w:t>
      </w:r>
    </w:p>
    <w:p w14:paraId="1E188279" w14:textId="77777777" w:rsidR="00695D54" w:rsidRDefault="00B42F81" w:rsidP="00695D54">
      <w:pPr>
        <w:pStyle w:val="step3"/>
        <w:numPr>
          <w:ilvl w:val="0"/>
          <w:numId w:val="0"/>
        </w:numPr>
        <w:spacing w:before="240" w:line="240" w:lineRule="auto"/>
      </w:pPr>
      <w:r>
        <w:rPr>
          <w:noProof/>
        </w:rPr>
        <w:drawing>
          <wp:inline distT="0" distB="0" distL="0" distR="0" wp14:anchorId="1D56C2AF" wp14:editId="24776D59">
            <wp:extent cx="5248275" cy="2336493"/>
            <wp:effectExtent l="19050" t="19050" r="9525"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2788" cy="2342954"/>
                    </a:xfrm>
                    <a:prstGeom prst="rect">
                      <a:avLst/>
                    </a:prstGeom>
                    <a:ln>
                      <a:solidFill>
                        <a:schemeClr val="tx1"/>
                      </a:solidFill>
                    </a:ln>
                  </pic:spPr>
                </pic:pic>
              </a:graphicData>
            </a:graphic>
          </wp:inline>
        </w:drawing>
      </w:r>
    </w:p>
    <w:p w14:paraId="2D522D8E" w14:textId="3F4216D8" w:rsidR="00695D54" w:rsidRDefault="00AF3011" w:rsidP="0063611C">
      <w:pPr>
        <w:pStyle w:val="step3"/>
      </w:pPr>
      <w:r>
        <w:br w:type="page"/>
      </w:r>
      <w:r w:rsidR="00695D54" w:rsidRPr="0063611C">
        <w:rPr>
          <w:rStyle w:val="step3Char"/>
        </w:rPr>
        <w:lastRenderedPageBreak/>
        <w:t xml:space="preserve">On </w:t>
      </w:r>
      <w:r w:rsidR="00C64B4B">
        <w:rPr>
          <w:rStyle w:val="step3Char"/>
        </w:rPr>
        <w:t xml:space="preserve">the </w:t>
      </w:r>
      <w:r w:rsidR="00695D54" w:rsidRPr="0063611C">
        <w:rPr>
          <w:rStyle w:val="step3Char"/>
          <w:b/>
        </w:rPr>
        <w:t>Begin Your Download</w:t>
      </w:r>
      <w:r w:rsidR="00695D54" w:rsidRPr="0063611C">
        <w:rPr>
          <w:rStyle w:val="step3Char"/>
        </w:rPr>
        <w:t xml:space="preserve"> page, </w:t>
      </w:r>
      <w:r w:rsidRPr="0063611C">
        <w:rPr>
          <w:rStyle w:val="step3Char"/>
        </w:rPr>
        <w:t>click on</w:t>
      </w:r>
      <w:r w:rsidR="00695D54" w:rsidRPr="0063611C">
        <w:rPr>
          <w:rStyle w:val="step3Char"/>
        </w:rPr>
        <w:t xml:space="preserve"> </w:t>
      </w:r>
      <w:r w:rsidR="00C64B4B">
        <w:rPr>
          <w:rStyle w:val="step3Char"/>
        </w:rPr>
        <w:t xml:space="preserve">the </w:t>
      </w:r>
      <w:r w:rsidR="00695D54" w:rsidRPr="0063611C">
        <w:rPr>
          <w:rStyle w:val="step3Char"/>
        </w:rPr>
        <w:t xml:space="preserve">link </w:t>
      </w:r>
      <w:r w:rsidR="00695D54" w:rsidRPr="0063611C">
        <w:rPr>
          <w:rStyle w:val="step3Char"/>
          <w:b/>
        </w:rPr>
        <w:t>No thanks, just start my download</w:t>
      </w:r>
      <w:r w:rsidR="00695D54" w:rsidRPr="0063611C">
        <w:rPr>
          <w:rStyle w:val="step3Char"/>
        </w:rPr>
        <w:t xml:space="preserve"> to download </w:t>
      </w:r>
      <w:r w:rsidR="00B16609">
        <w:rPr>
          <w:rStyle w:val="step3Char"/>
        </w:rPr>
        <w:t xml:space="preserve">the </w:t>
      </w:r>
      <w:r w:rsidR="00695D54" w:rsidRPr="0063611C">
        <w:rPr>
          <w:rStyle w:val="step3Char"/>
        </w:rPr>
        <w:t xml:space="preserve">installation file without </w:t>
      </w:r>
      <w:r w:rsidR="00B16609">
        <w:rPr>
          <w:rStyle w:val="step3Char"/>
        </w:rPr>
        <w:t>having to register</w:t>
      </w:r>
      <w:r w:rsidR="00695D54">
        <w:t>.</w:t>
      </w:r>
    </w:p>
    <w:p w14:paraId="44AA7302" w14:textId="77777777" w:rsidR="0063611C" w:rsidRDefault="0063611C" w:rsidP="0063611C">
      <w:pPr>
        <w:pStyle w:val="step3"/>
        <w:numPr>
          <w:ilvl w:val="0"/>
          <w:numId w:val="0"/>
        </w:numPr>
        <w:ind w:left="288"/>
      </w:pPr>
    </w:p>
    <w:p w14:paraId="5A0AE612" w14:textId="77777777" w:rsidR="00695D54" w:rsidRDefault="00695D54" w:rsidP="0063611C">
      <w:pPr>
        <w:pStyle w:val="step3"/>
        <w:numPr>
          <w:ilvl w:val="0"/>
          <w:numId w:val="0"/>
        </w:numPr>
        <w:spacing w:line="240" w:lineRule="auto"/>
      </w:pPr>
      <w:r>
        <w:rPr>
          <w:noProof/>
        </w:rPr>
        <w:drawing>
          <wp:inline distT="0" distB="0" distL="0" distR="0" wp14:anchorId="14AAA489" wp14:editId="7176CDE5">
            <wp:extent cx="4727601" cy="2725947"/>
            <wp:effectExtent l="19050" t="19050" r="15875"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4503" cy="2729927"/>
                    </a:xfrm>
                    <a:prstGeom prst="rect">
                      <a:avLst/>
                    </a:prstGeom>
                    <a:ln>
                      <a:solidFill>
                        <a:schemeClr val="tx1"/>
                      </a:solidFill>
                    </a:ln>
                  </pic:spPr>
                </pic:pic>
              </a:graphicData>
            </a:graphic>
          </wp:inline>
        </w:drawing>
      </w:r>
    </w:p>
    <w:p w14:paraId="6F293247" w14:textId="77777777" w:rsidR="0063611C" w:rsidRDefault="0063611C" w:rsidP="0063611C">
      <w:pPr>
        <w:pStyle w:val="step3"/>
        <w:numPr>
          <w:ilvl w:val="0"/>
          <w:numId w:val="0"/>
        </w:numPr>
        <w:spacing w:before="240" w:line="240" w:lineRule="auto"/>
      </w:pPr>
    </w:p>
    <w:p w14:paraId="1A7AC3A8" w14:textId="77777777" w:rsidR="00E86FA4" w:rsidRDefault="00695D54" w:rsidP="00456AF3">
      <w:pPr>
        <w:pStyle w:val="step3"/>
      </w:pPr>
      <w:r>
        <w:t>Install the downloaded installation file.</w:t>
      </w:r>
    </w:p>
    <w:p w14:paraId="72B0D33A" w14:textId="77777777" w:rsidR="00AF3011" w:rsidRDefault="00AF3011" w:rsidP="00AF3011">
      <w:pPr>
        <w:pStyle w:val="step3"/>
        <w:numPr>
          <w:ilvl w:val="0"/>
          <w:numId w:val="0"/>
        </w:numPr>
        <w:spacing w:line="240" w:lineRule="auto"/>
        <w:ind w:left="288"/>
      </w:pPr>
    </w:p>
    <w:p w14:paraId="04A4580D" w14:textId="604A2E39" w:rsidR="00E86FA4" w:rsidRDefault="009003BB" w:rsidP="00456AF3">
      <w:pPr>
        <w:pStyle w:val="step3"/>
      </w:pPr>
      <w:r w:rsidRPr="009003BB">
        <w:rPr>
          <w:b/>
        </w:rPr>
        <w:t>Reboot</w:t>
      </w:r>
      <w:r w:rsidR="00E86FA4">
        <w:t xml:space="preserve"> the ATTUNITY </w:t>
      </w:r>
      <w:proofErr w:type="spellStart"/>
      <w:r w:rsidR="00E86FA4">
        <w:t>CloudBeam</w:t>
      </w:r>
      <w:proofErr w:type="spellEnd"/>
      <w:r w:rsidR="00E86FA4">
        <w:t xml:space="preserve"> instance created in </w:t>
      </w:r>
      <w:r w:rsidR="005323EF">
        <w:rPr>
          <w:b/>
        </w:rPr>
        <w:t>S</w:t>
      </w:r>
      <w:r w:rsidR="00E86FA4" w:rsidRPr="005323EF">
        <w:rPr>
          <w:b/>
        </w:rPr>
        <w:t>ection 4.</w:t>
      </w:r>
      <w:ins w:id="287" w:author="Abhinandan" w:date="2016-12-13T15:10:00Z">
        <w:r w:rsidR="007752F5">
          <w:rPr>
            <w:b/>
          </w:rPr>
          <w:t>4</w:t>
        </w:r>
      </w:ins>
      <w:del w:id="288" w:author="Abhinandan" w:date="2016-12-13T15:10:00Z">
        <w:r w:rsidR="00E86FA4" w:rsidRPr="005323EF" w:rsidDel="007752F5">
          <w:rPr>
            <w:b/>
          </w:rPr>
          <w:delText>3</w:delText>
        </w:r>
      </w:del>
      <w:r w:rsidR="00E86FA4" w:rsidRPr="005323EF">
        <w:rPr>
          <w:b/>
        </w:rPr>
        <w:t>.1.</w:t>
      </w:r>
    </w:p>
    <w:p w14:paraId="2FD2A77E" w14:textId="77777777" w:rsidR="00AF3011" w:rsidRDefault="00AF3011" w:rsidP="00AF3011">
      <w:pPr>
        <w:pStyle w:val="step3"/>
        <w:numPr>
          <w:ilvl w:val="0"/>
          <w:numId w:val="0"/>
        </w:numPr>
        <w:spacing w:line="240" w:lineRule="auto"/>
      </w:pPr>
    </w:p>
    <w:p w14:paraId="3F704C2A" w14:textId="53FDA064" w:rsidR="00E86FA4" w:rsidRDefault="00E86FA4" w:rsidP="00456AF3">
      <w:pPr>
        <w:pStyle w:val="step3"/>
      </w:pPr>
      <w:r>
        <w:t xml:space="preserve">Make </w:t>
      </w:r>
      <w:r w:rsidR="009003BB">
        <w:t xml:space="preserve">a </w:t>
      </w:r>
      <w:r>
        <w:t xml:space="preserve">remote connection to </w:t>
      </w:r>
      <w:r w:rsidR="009003BB">
        <w:t xml:space="preserve">the </w:t>
      </w:r>
      <w:r>
        <w:t>same instance.</w:t>
      </w:r>
    </w:p>
    <w:p w14:paraId="5226B45C" w14:textId="77777777" w:rsidR="00AF3011" w:rsidRDefault="00AF3011" w:rsidP="00AF3011">
      <w:pPr>
        <w:pStyle w:val="step3"/>
        <w:numPr>
          <w:ilvl w:val="0"/>
          <w:numId w:val="0"/>
        </w:numPr>
        <w:spacing w:line="240" w:lineRule="auto"/>
      </w:pPr>
    </w:p>
    <w:p w14:paraId="31E203BE" w14:textId="68CBFB11" w:rsidR="00E86FA4" w:rsidRDefault="00F65D70" w:rsidP="00456AF3">
      <w:pPr>
        <w:pStyle w:val="step3"/>
      </w:pPr>
      <w:r w:rsidRPr="00720F1F">
        <w:rPr>
          <w:b/>
        </w:rPr>
        <w:t>Restart</w:t>
      </w:r>
      <w:r>
        <w:t xml:space="preserve"> the ATTUNITY Replicate server</w:t>
      </w:r>
      <w:r w:rsidR="009003BB">
        <w:t>.</w:t>
      </w:r>
    </w:p>
    <w:p w14:paraId="46B64D17" w14:textId="6151D271" w:rsidR="00F65D70" w:rsidRPr="00F65D70" w:rsidRDefault="00F65D70" w:rsidP="000D3F59">
      <w:pPr>
        <w:pStyle w:val="step3"/>
        <w:numPr>
          <w:ilvl w:val="0"/>
          <w:numId w:val="9"/>
        </w:numPr>
        <w:spacing w:line="240" w:lineRule="auto"/>
        <w:rPr>
          <w:szCs w:val="22"/>
        </w:rPr>
      </w:pPr>
      <w:r w:rsidRPr="00F65D70">
        <w:rPr>
          <w:color w:val="404040" w:themeColor="text1" w:themeTint="BF"/>
          <w:szCs w:val="22"/>
        </w:rPr>
        <w:t xml:space="preserve">Go to </w:t>
      </w:r>
      <w:r w:rsidRPr="00F65D70">
        <w:rPr>
          <w:b/>
          <w:color w:val="404040" w:themeColor="text1" w:themeTint="BF"/>
          <w:szCs w:val="22"/>
        </w:rPr>
        <w:t>Start -&gt; All Programs -&gt; ATTUNITY Replicate -&gt; Utilities</w:t>
      </w:r>
      <w:r w:rsidRPr="00F65D70">
        <w:rPr>
          <w:color w:val="404040" w:themeColor="text1" w:themeTint="BF"/>
          <w:szCs w:val="22"/>
        </w:rPr>
        <w:t xml:space="preserve"> and click </w:t>
      </w:r>
      <w:r w:rsidR="009003BB">
        <w:rPr>
          <w:color w:val="404040" w:themeColor="text1" w:themeTint="BF"/>
          <w:szCs w:val="22"/>
        </w:rPr>
        <w:t xml:space="preserve">on </w:t>
      </w:r>
      <w:r w:rsidRPr="00F65D70">
        <w:rPr>
          <w:b/>
          <w:color w:val="404040" w:themeColor="text1" w:themeTint="BF"/>
          <w:szCs w:val="22"/>
        </w:rPr>
        <w:t>Stop Replicate Server</w:t>
      </w:r>
      <w:r w:rsidRPr="00F65D70">
        <w:rPr>
          <w:color w:val="404040" w:themeColor="text1" w:themeTint="BF"/>
          <w:szCs w:val="22"/>
        </w:rPr>
        <w:t xml:space="preserve">. </w:t>
      </w:r>
    </w:p>
    <w:p w14:paraId="5AB8469E" w14:textId="77777777" w:rsidR="00F65D70" w:rsidRPr="00F65D70" w:rsidRDefault="00F65D70" w:rsidP="000D3F59">
      <w:pPr>
        <w:pStyle w:val="step3"/>
        <w:numPr>
          <w:ilvl w:val="0"/>
          <w:numId w:val="9"/>
        </w:numPr>
        <w:spacing w:line="240" w:lineRule="auto"/>
        <w:rPr>
          <w:szCs w:val="22"/>
        </w:rPr>
      </w:pPr>
      <w:r w:rsidRPr="00F65D70">
        <w:rPr>
          <w:color w:val="404040" w:themeColor="text1" w:themeTint="BF"/>
          <w:szCs w:val="22"/>
        </w:rPr>
        <w:t xml:space="preserve">Then again start it from </w:t>
      </w:r>
      <w:r w:rsidRPr="00F65D70">
        <w:rPr>
          <w:b/>
          <w:color w:val="404040" w:themeColor="text1" w:themeTint="BF"/>
          <w:szCs w:val="22"/>
        </w:rPr>
        <w:t>Start -&gt; All Programs -&gt; ATTUNITY Replicate -&gt; Utilities</w:t>
      </w:r>
      <w:r w:rsidRPr="00F65D70">
        <w:rPr>
          <w:color w:val="404040" w:themeColor="text1" w:themeTint="BF"/>
          <w:szCs w:val="22"/>
        </w:rPr>
        <w:t xml:space="preserve"> and click </w:t>
      </w:r>
      <w:r w:rsidRPr="00F65D70">
        <w:rPr>
          <w:b/>
          <w:color w:val="404040" w:themeColor="text1" w:themeTint="BF"/>
          <w:szCs w:val="22"/>
        </w:rPr>
        <w:t>Start Replicate Server</w:t>
      </w:r>
      <w:r w:rsidRPr="00F65D70">
        <w:rPr>
          <w:color w:val="404040" w:themeColor="text1" w:themeTint="BF"/>
          <w:szCs w:val="22"/>
        </w:rPr>
        <w:t>.</w:t>
      </w:r>
    </w:p>
    <w:p w14:paraId="6A79FE60" w14:textId="77777777" w:rsidR="000C1D9B" w:rsidRDefault="00316F60" w:rsidP="00316F60">
      <w:pPr>
        <w:pStyle w:val="step3"/>
        <w:numPr>
          <w:ilvl w:val="0"/>
          <w:numId w:val="0"/>
        </w:numPr>
        <w:spacing w:before="240" w:line="240" w:lineRule="auto"/>
        <w:ind w:left="288"/>
      </w:pPr>
      <w:r>
        <w:rPr>
          <w:noProof/>
        </w:rPr>
        <w:drawing>
          <wp:inline distT="0" distB="0" distL="0" distR="0" wp14:anchorId="75C5B7E2" wp14:editId="3D2C564F">
            <wp:extent cx="2228850" cy="1571625"/>
            <wp:effectExtent l="19050" t="19050" r="19050" b="28575"/>
            <wp:docPr id="15" name="Picture 15" descr="Inline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line image 1"/>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2228850" cy="1571625"/>
                    </a:xfrm>
                    <a:prstGeom prst="rect">
                      <a:avLst/>
                    </a:prstGeom>
                    <a:noFill/>
                    <a:ln>
                      <a:solidFill>
                        <a:schemeClr val="tx1"/>
                      </a:solidFill>
                    </a:ln>
                  </pic:spPr>
                </pic:pic>
              </a:graphicData>
            </a:graphic>
          </wp:inline>
        </w:drawing>
      </w:r>
    </w:p>
    <w:p w14:paraId="6520A70D" w14:textId="77777777" w:rsidR="000C1D9B" w:rsidRDefault="000C1D9B">
      <w:pPr>
        <w:rPr>
          <w:rFonts w:ascii="Open Sans" w:eastAsia="Open Sans" w:hAnsi="Open Sans" w:cs="Open Sans"/>
          <w:color w:val="444444"/>
          <w:szCs w:val="24"/>
        </w:rPr>
      </w:pPr>
      <w:r>
        <w:br w:type="page"/>
      </w:r>
    </w:p>
    <w:p w14:paraId="30B5996E" w14:textId="77777777" w:rsidR="00447A15" w:rsidRDefault="00447A15" w:rsidP="00447A15">
      <w:pPr>
        <w:pStyle w:val="DocH3"/>
        <w:numPr>
          <w:ilvl w:val="0"/>
          <w:numId w:val="0"/>
        </w:numPr>
        <w:ind w:left="720" w:hanging="720"/>
      </w:pPr>
      <w:bookmarkStart w:id="289" w:name="_Toc468290067"/>
      <w:r>
        <w:lastRenderedPageBreak/>
        <w:t xml:space="preserve">4.4.7. </w:t>
      </w:r>
      <w:r w:rsidR="00E23C4C">
        <w:t>Create MySQL D</w:t>
      </w:r>
      <w:r>
        <w:t>atabase</w:t>
      </w:r>
      <w:bookmarkEnd w:id="289"/>
    </w:p>
    <w:p w14:paraId="41CBE687" w14:textId="77777777" w:rsidR="0063611C" w:rsidRDefault="0063611C" w:rsidP="0063611C">
      <w:pPr>
        <w:pStyle w:val="Step"/>
      </w:pPr>
    </w:p>
    <w:p w14:paraId="4657B384" w14:textId="55EF84A1" w:rsidR="00447A15" w:rsidRDefault="00010625" w:rsidP="000D3F59">
      <w:pPr>
        <w:pStyle w:val="step3"/>
        <w:numPr>
          <w:ilvl w:val="0"/>
          <w:numId w:val="25"/>
        </w:numPr>
      </w:pPr>
      <w:r>
        <w:t xml:space="preserve">Click </w:t>
      </w:r>
      <w:r w:rsidR="009003BB">
        <w:t xml:space="preserve">the </w:t>
      </w:r>
      <w:r w:rsidRPr="00456AF3">
        <w:rPr>
          <w:b/>
        </w:rPr>
        <w:t>Start</w:t>
      </w:r>
      <w:r>
        <w:t xml:space="preserve"> button on </w:t>
      </w:r>
      <w:r w:rsidR="009003BB">
        <w:t xml:space="preserve">your </w:t>
      </w:r>
      <w:r>
        <w:t xml:space="preserve">taskbar and select </w:t>
      </w:r>
      <w:r w:rsidRPr="00456AF3">
        <w:rPr>
          <w:b/>
        </w:rPr>
        <w:t>MySQL 5.5 Command Line Client</w:t>
      </w:r>
      <w:r>
        <w:t>.</w:t>
      </w:r>
    </w:p>
    <w:p w14:paraId="2D8EAD11" w14:textId="77777777" w:rsidR="00500A11" w:rsidRDefault="00500A11" w:rsidP="00500A11">
      <w:pPr>
        <w:pStyle w:val="step3"/>
        <w:numPr>
          <w:ilvl w:val="0"/>
          <w:numId w:val="0"/>
        </w:numPr>
        <w:ind w:left="288"/>
      </w:pPr>
    </w:p>
    <w:p w14:paraId="55921E0C" w14:textId="77777777" w:rsidR="00010625" w:rsidRDefault="00010625" w:rsidP="0063611C">
      <w:pPr>
        <w:pStyle w:val="step3"/>
        <w:numPr>
          <w:ilvl w:val="0"/>
          <w:numId w:val="0"/>
        </w:numPr>
        <w:ind w:left="288" w:hanging="288"/>
        <w:jc w:val="both"/>
      </w:pPr>
      <w:r w:rsidRPr="00010625">
        <w:rPr>
          <w:noProof/>
        </w:rPr>
        <w:drawing>
          <wp:inline distT="0" distB="0" distL="0" distR="0" wp14:anchorId="68F7DC41" wp14:editId="07C9955D">
            <wp:extent cx="2276475" cy="2903080"/>
            <wp:effectExtent l="19050" t="19050" r="9525"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1145" cy="2909035"/>
                    </a:xfrm>
                    <a:prstGeom prst="rect">
                      <a:avLst/>
                    </a:prstGeom>
                    <a:ln>
                      <a:solidFill>
                        <a:schemeClr val="tx1"/>
                      </a:solidFill>
                    </a:ln>
                  </pic:spPr>
                </pic:pic>
              </a:graphicData>
            </a:graphic>
          </wp:inline>
        </w:drawing>
      </w:r>
    </w:p>
    <w:p w14:paraId="61978707" w14:textId="77777777" w:rsidR="00500A11" w:rsidRDefault="00500A11" w:rsidP="00010625">
      <w:pPr>
        <w:pStyle w:val="step3"/>
        <w:numPr>
          <w:ilvl w:val="0"/>
          <w:numId w:val="0"/>
        </w:numPr>
        <w:ind w:left="288"/>
      </w:pPr>
    </w:p>
    <w:p w14:paraId="0D23FB20" w14:textId="5BD05444" w:rsidR="00010625" w:rsidRDefault="00010625" w:rsidP="0063611C">
      <w:pPr>
        <w:pStyle w:val="step3"/>
      </w:pPr>
      <w:r>
        <w:t xml:space="preserve">You will be asked to provide </w:t>
      </w:r>
      <w:r w:rsidR="009003BB">
        <w:t xml:space="preserve">the </w:t>
      </w:r>
      <w:r>
        <w:t xml:space="preserve">MySQL password on CLI. Enter the password you provided in </w:t>
      </w:r>
      <w:r w:rsidR="00673F72" w:rsidRPr="00F837C6">
        <w:rPr>
          <w:b/>
        </w:rPr>
        <w:t>St</w:t>
      </w:r>
      <w:r w:rsidRPr="00F837C6">
        <w:rPr>
          <w:b/>
        </w:rPr>
        <w:t>ep</w:t>
      </w:r>
      <w:r w:rsidR="00673F72" w:rsidRPr="00F837C6">
        <w:rPr>
          <w:b/>
        </w:rPr>
        <w:t xml:space="preserve"> </w:t>
      </w:r>
      <w:r w:rsidRPr="00F837C6">
        <w:rPr>
          <w:b/>
        </w:rPr>
        <w:t xml:space="preserve">6 of </w:t>
      </w:r>
      <w:r w:rsidR="005323EF" w:rsidRPr="00F837C6">
        <w:rPr>
          <w:b/>
        </w:rPr>
        <w:t>S</w:t>
      </w:r>
      <w:r w:rsidRPr="00F837C6">
        <w:rPr>
          <w:b/>
        </w:rPr>
        <w:t xml:space="preserve">ection 4.4.5: Install </w:t>
      </w:r>
      <w:proofErr w:type="spellStart"/>
      <w:r w:rsidRPr="00F837C6">
        <w:rPr>
          <w:b/>
        </w:rPr>
        <w:t>MySql</w:t>
      </w:r>
      <w:proofErr w:type="spellEnd"/>
      <w:r w:rsidRPr="00F837C6">
        <w:rPr>
          <w:b/>
        </w:rPr>
        <w:t xml:space="preserve"> 5.5</w:t>
      </w:r>
      <w:r>
        <w:t xml:space="preserve"> and press Enter to start </w:t>
      </w:r>
      <w:r w:rsidR="00720F1F">
        <w:t xml:space="preserve">the </w:t>
      </w:r>
      <w:r>
        <w:t>MySQL shell.</w:t>
      </w:r>
    </w:p>
    <w:p w14:paraId="3865BD76" w14:textId="77777777" w:rsidR="00500A11" w:rsidRDefault="00500A11" w:rsidP="00500A11">
      <w:pPr>
        <w:pStyle w:val="step3"/>
        <w:numPr>
          <w:ilvl w:val="0"/>
          <w:numId w:val="0"/>
        </w:numPr>
        <w:ind w:left="288"/>
      </w:pPr>
    </w:p>
    <w:p w14:paraId="3222329B" w14:textId="77777777" w:rsidR="00010625" w:rsidRDefault="00010625" w:rsidP="0063611C">
      <w:pPr>
        <w:pStyle w:val="step3"/>
        <w:numPr>
          <w:ilvl w:val="0"/>
          <w:numId w:val="0"/>
        </w:numPr>
        <w:ind w:left="288" w:hanging="288"/>
      </w:pPr>
      <w:r>
        <w:rPr>
          <w:noProof/>
        </w:rPr>
        <w:drawing>
          <wp:inline distT="0" distB="0" distL="0" distR="0" wp14:anchorId="5B73CBE7" wp14:editId="046242D3">
            <wp:extent cx="2228850" cy="756507"/>
            <wp:effectExtent l="19050" t="19050" r="19050" b="247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0052" cy="760309"/>
                    </a:xfrm>
                    <a:prstGeom prst="rect">
                      <a:avLst/>
                    </a:prstGeom>
                    <a:ln>
                      <a:solidFill>
                        <a:schemeClr val="tx1"/>
                      </a:solidFill>
                    </a:ln>
                  </pic:spPr>
                </pic:pic>
              </a:graphicData>
            </a:graphic>
          </wp:inline>
        </w:drawing>
      </w:r>
    </w:p>
    <w:p w14:paraId="64FC3CDF" w14:textId="77777777" w:rsidR="00500A11" w:rsidRDefault="00500A11" w:rsidP="00010625">
      <w:pPr>
        <w:pStyle w:val="step3"/>
        <w:numPr>
          <w:ilvl w:val="0"/>
          <w:numId w:val="0"/>
        </w:numPr>
        <w:ind w:left="288"/>
      </w:pPr>
    </w:p>
    <w:p w14:paraId="3BB82BAD" w14:textId="7CED7DBA" w:rsidR="00465C81" w:rsidRDefault="007160FC" w:rsidP="0063611C">
      <w:pPr>
        <w:pStyle w:val="step3"/>
      </w:pPr>
      <w:r>
        <w:t xml:space="preserve">Execute </w:t>
      </w:r>
      <w:r w:rsidR="00720F1F">
        <w:t>this</w:t>
      </w:r>
      <w:r w:rsidR="009003BB">
        <w:t xml:space="preserve"> </w:t>
      </w:r>
      <w:r>
        <w:t xml:space="preserve">command in MySQL shell to create </w:t>
      </w:r>
      <w:r w:rsidR="009003BB">
        <w:t xml:space="preserve">a </w:t>
      </w:r>
      <w:r>
        <w:t xml:space="preserve">new database in MySQL. </w:t>
      </w:r>
    </w:p>
    <w:p w14:paraId="23705E92" w14:textId="7AFA4906" w:rsidR="007160FC" w:rsidRDefault="007160FC" w:rsidP="00465C81">
      <w:pPr>
        <w:pStyle w:val="step3"/>
        <w:numPr>
          <w:ilvl w:val="0"/>
          <w:numId w:val="0"/>
        </w:numPr>
        <w:ind w:left="288"/>
      </w:pPr>
      <w:r>
        <w:t xml:space="preserve">Replace token </w:t>
      </w:r>
      <w:r w:rsidRPr="00465C81">
        <w:rPr>
          <w:b/>
        </w:rPr>
        <w:t>&lt;</w:t>
      </w:r>
      <w:proofErr w:type="spellStart"/>
      <w:r w:rsidRPr="00465C81">
        <w:rPr>
          <w:b/>
        </w:rPr>
        <w:t>DataBase_Name</w:t>
      </w:r>
      <w:proofErr w:type="spellEnd"/>
      <w:r w:rsidRPr="00465C81">
        <w:rPr>
          <w:b/>
        </w:rPr>
        <w:t xml:space="preserve">&gt; </w:t>
      </w:r>
      <w:r>
        <w:t xml:space="preserve">with </w:t>
      </w:r>
      <w:r w:rsidR="009003BB">
        <w:t xml:space="preserve">a </w:t>
      </w:r>
      <w:r>
        <w:t xml:space="preserve">suitable name for </w:t>
      </w:r>
      <w:r w:rsidR="009003BB">
        <w:t xml:space="preserve">a </w:t>
      </w:r>
      <w:r>
        <w:t>database before executing the command.</w:t>
      </w:r>
    </w:p>
    <w:p w14:paraId="28E8CEE6" w14:textId="5BF16974" w:rsidR="00E738D4" w:rsidRDefault="00E738D4" w:rsidP="00E738D4">
      <w:pPr>
        <w:pStyle w:val="step3"/>
        <w:numPr>
          <w:ilvl w:val="0"/>
          <w:numId w:val="0"/>
        </w:numPr>
        <w:ind w:left="288"/>
      </w:pPr>
      <w:r w:rsidRPr="00720F1F">
        <w:rPr>
          <w:b/>
        </w:rPr>
        <w:t>Note</w:t>
      </w:r>
      <w:r>
        <w:t>: Semicolon (</w:t>
      </w:r>
      <w:r w:rsidRPr="00E738D4">
        <w:rPr>
          <w:b/>
        </w:rPr>
        <w:t>‘;</w:t>
      </w:r>
      <w:r>
        <w:t xml:space="preserve">’) is </w:t>
      </w:r>
      <w:r w:rsidR="00720F1F">
        <w:t xml:space="preserve">a </w:t>
      </w:r>
      <w:r>
        <w:t>must at the end of each MySQL command</w:t>
      </w:r>
      <w:r w:rsidR="00720F1F">
        <w:t>;</w:t>
      </w:r>
      <w:r>
        <w:t xml:space="preserve"> </w:t>
      </w:r>
      <w:r w:rsidR="00720F1F">
        <w:t xml:space="preserve">it </w:t>
      </w:r>
      <w:r>
        <w:t xml:space="preserve">signifies </w:t>
      </w:r>
      <w:r w:rsidR="00720F1F">
        <w:t xml:space="preserve">the </w:t>
      </w:r>
      <w:r>
        <w:t>end</w:t>
      </w:r>
      <w:r w:rsidR="00720F1F">
        <w:t xml:space="preserve"> </w:t>
      </w:r>
      <w:r>
        <w:t xml:space="preserve">of </w:t>
      </w:r>
      <w:r w:rsidR="00720F1F">
        <w:t xml:space="preserve">a </w:t>
      </w:r>
      <w:r>
        <w:t>statement.</w:t>
      </w:r>
    </w:p>
    <w:p w14:paraId="06560874" w14:textId="77777777" w:rsidR="00465C81" w:rsidRDefault="00465C81" w:rsidP="00E738D4">
      <w:pPr>
        <w:pStyle w:val="step3"/>
        <w:numPr>
          <w:ilvl w:val="0"/>
          <w:numId w:val="0"/>
        </w:numPr>
        <w:ind w:left="288"/>
      </w:pPr>
    </w:p>
    <w:tbl>
      <w:tblPr>
        <w:tblStyle w:val="TableGrid"/>
        <w:tblW w:w="0" w:type="auto"/>
        <w:tblInd w:w="28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15" w:type="dxa"/>
          <w:left w:w="115" w:type="dxa"/>
          <w:bottom w:w="115" w:type="dxa"/>
          <w:right w:w="115" w:type="dxa"/>
        </w:tblCellMar>
        <w:tblLook w:val="04A0" w:firstRow="1" w:lastRow="0" w:firstColumn="1" w:lastColumn="0" w:noHBand="0" w:noVBand="1"/>
      </w:tblPr>
      <w:tblGrid>
        <w:gridCol w:w="9062"/>
      </w:tblGrid>
      <w:tr w:rsidR="007160FC" w14:paraId="60513754" w14:textId="77777777" w:rsidTr="007160FC">
        <w:tc>
          <w:tcPr>
            <w:tcW w:w="93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2D8EF4C7" w14:textId="77777777" w:rsidR="007160FC" w:rsidRDefault="007160FC">
            <w:pPr>
              <w:pStyle w:val="step3"/>
              <w:numPr>
                <w:ilvl w:val="0"/>
                <w:numId w:val="0"/>
              </w:numPr>
            </w:pPr>
            <w:r>
              <w:t xml:space="preserve">create database </w:t>
            </w:r>
            <w:r w:rsidRPr="00465C81">
              <w:rPr>
                <w:b/>
              </w:rPr>
              <w:t>&lt;</w:t>
            </w:r>
            <w:proofErr w:type="spellStart"/>
            <w:r w:rsidRPr="00465C81">
              <w:rPr>
                <w:b/>
              </w:rPr>
              <w:t>Database_Name</w:t>
            </w:r>
            <w:proofErr w:type="spellEnd"/>
            <w:r w:rsidRPr="00465C81">
              <w:rPr>
                <w:b/>
              </w:rPr>
              <w:t>&gt;;</w:t>
            </w:r>
          </w:p>
        </w:tc>
      </w:tr>
    </w:tbl>
    <w:p w14:paraId="26C484D5" w14:textId="77777777" w:rsidR="007160FC" w:rsidRDefault="007160FC" w:rsidP="007160FC">
      <w:pPr>
        <w:pStyle w:val="step3"/>
        <w:numPr>
          <w:ilvl w:val="0"/>
          <w:numId w:val="0"/>
        </w:numPr>
        <w:ind w:left="288"/>
      </w:pPr>
    </w:p>
    <w:p w14:paraId="5C28A7C2" w14:textId="77777777" w:rsidR="00010625" w:rsidRDefault="007160FC" w:rsidP="007160FC">
      <w:pPr>
        <w:pStyle w:val="step3"/>
        <w:numPr>
          <w:ilvl w:val="0"/>
          <w:numId w:val="0"/>
        </w:numPr>
        <w:ind w:left="288"/>
      </w:pPr>
      <w:r>
        <w:rPr>
          <w:noProof/>
        </w:rPr>
        <w:drawing>
          <wp:inline distT="0" distB="0" distL="0" distR="0" wp14:anchorId="48AA4D54" wp14:editId="48655D97">
            <wp:extent cx="3495675" cy="30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95675" cy="304800"/>
                    </a:xfrm>
                    <a:prstGeom prst="rect">
                      <a:avLst/>
                    </a:prstGeom>
                  </pic:spPr>
                </pic:pic>
              </a:graphicData>
            </a:graphic>
          </wp:inline>
        </w:drawing>
      </w:r>
    </w:p>
    <w:p w14:paraId="1EB8A927" w14:textId="77777777" w:rsidR="00830041" w:rsidRDefault="00830041" w:rsidP="007160FC">
      <w:pPr>
        <w:pStyle w:val="step3"/>
        <w:numPr>
          <w:ilvl w:val="0"/>
          <w:numId w:val="0"/>
        </w:numPr>
        <w:ind w:left="288"/>
      </w:pPr>
    </w:p>
    <w:p w14:paraId="2D3DF152" w14:textId="3AA0F14C" w:rsidR="00830041" w:rsidRDefault="009003BB" w:rsidP="00465C81">
      <w:pPr>
        <w:pStyle w:val="step3"/>
      </w:pPr>
      <w:r>
        <w:t xml:space="preserve">Make a note of </w:t>
      </w:r>
      <w:r w:rsidR="00830041">
        <w:t>this database name for future steps.</w:t>
      </w:r>
    </w:p>
    <w:p w14:paraId="3C5F9A73" w14:textId="77777777" w:rsidR="00465C81" w:rsidRDefault="00465C81" w:rsidP="00465C81">
      <w:pPr>
        <w:pStyle w:val="step3"/>
        <w:numPr>
          <w:ilvl w:val="0"/>
          <w:numId w:val="0"/>
        </w:numPr>
        <w:ind w:left="288"/>
      </w:pPr>
    </w:p>
    <w:p w14:paraId="3AB50871" w14:textId="35F9874D" w:rsidR="00E738D4" w:rsidRDefault="00E738D4" w:rsidP="00465C81">
      <w:pPr>
        <w:pStyle w:val="step3"/>
      </w:pPr>
      <w:r>
        <w:lastRenderedPageBreak/>
        <w:t xml:space="preserve">Execute </w:t>
      </w:r>
      <w:r w:rsidR="009003BB">
        <w:t xml:space="preserve">the </w:t>
      </w:r>
      <w:r>
        <w:t>statement</w:t>
      </w:r>
      <w:r w:rsidR="009003BB">
        <w:t xml:space="preserve"> below</w:t>
      </w:r>
      <w:r>
        <w:t xml:space="preserve"> to set </w:t>
      </w:r>
      <w:r w:rsidR="009003BB">
        <w:t xml:space="preserve">a </w:t>
      </w:r>
      <w:r>
        <w:t>newly</w:t>
      </w:r>
      <w:r w:rsidR="00720F1F">
        <w:t>-</w:t>
      </w:r>
      <w:r>
        <w:t xml:space="preserve">created database as </w:t>
      </w:r>
      <w:r w:rsidR="00720F1F">
        <w:t xml:space="preserve">the </w:t>
      </w:r>
      <w:r>
        <w:t>current database.</w:t>
      </w:r>
    </w:p>
    <w:p w14:paraId="4E11A8A6" w14:textId="6594C49E" w:rsidR="00E738D4" w:rsidRDefault="00E738D4" w:rsidP="00E738D4">
      <w:pPr>
        <w:pStyle w:val="step3"/>
        <w:numPr>
          <w:ilvl w:val="0"/>
          <w:numId w:val="0"/>
        </w:numPr>
        <w:ind w:left="288"/>
      </w:pPr>
      <w:r>
        <w:t>Before executing this command</w:t>
      </w:r>
      <w:r w:rsidR="00720F1F">
        <w:t>,</w:t>
      </w:r>
      <w:r>
        <w:t xml:space="preserve"> replace </w:t>
      </w:r>
      <w:r w:rsidR="009003BB">
        <w:t xml:space="preserve">the </w:t>
      </w:r>
      <w:r>
        <w:t xml:space="preserve">token </w:t>
      </w:r>
      <w:r w:rsidRPr="00E738D4">
        <w:rPr>
          <w:b/>
        </w:rPr>
        <w:t>&lt;</w:t>
      </w:r>
      <w:proofErr w:type="spellStart"/>
      <w:r w:rsidRPr="00E738D4">
        <w:rPr>
          <w:b/>
        </w:rPr>
        <w:t>Database_Name</w:t>
      </w:r>
      <w:proofErr w:type="spellEnd"/>
      <w:r w:rsidRPr="00E738D4">
        <w:rPr>
          <w:b/>
        </w:rPr>
        <w:t>&gt;</w:t>
      </w:r>
      <w:r>
        <w:t xml:space="preserve"> with the name of database created in </w:t>
      </w:r>
      <w:r w:rsidR="00673F72">
        <w:t>Step</w:t>
      </w:r>
      <w:r>
        <w:t xml:space="preserve"> 3.</w:t>
      </w:r>
    </w:p>
    <w:p w14:paraId="167FBABB" w14:textId="77777777" w:rsidR="00465C81" w:rsidRDefault="00465C81" w:rsidP="00E738D4">
      <w:pPr>
        <w:pStyle w:val="step3"/>
        <w:numPr>
          <w:ilvl w:val="0"/>
          <w:numId w:val="0"/>
        </w:numPr>
        <w:ind w:left="288"/>
      </w:pPr>
    </w:p>
    <w:tbl>
      <w:tblPr>
        <w:tblStyle w:val="TableGrid"/>
        <w:tblW w:w="0" w:type="auto"/>
        <w:tblInd w:w="28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15" w:type="dxa"/>
          <w:left w:w="115" w:type="dxa"/>
          <w:bottom w:w="115" w:type="dxa"/>
          <w:right w:w="115" w:type="dxa"/>
        </w:tblCellMar>
        <w:tblLook w:val="04A0" w:firstRow="1" w:lastRow="0" w:firstColumn="1" w:lastColumn="0" w:noHBand="0" w:noVBand="1"/>
      </w:tblPr>
      <w:tblGrid>
        <w:gridCol w:w="9062"/>
      </w:tblGrid>
      <w:tr w:rsidR="00E738D4" w14:paraId="3FD959C0" w14:textId="77777777" w:rsidTr="00B000C7">
        <w:tc>
          <w:tcPr>
            <w:tcW w:w="93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3D2B43EB" w14:textId="77777777" w:rsidR="00E738D4" w:rsidRDefault="00E738D4" w:rsidP="00B000C7">
            <w:pPr>
              <w:pStyle w:val="step3"/>
              <w:numPr>
                <w:ilvl w:val="0"/>
                <w:numId w:val="0"/>
              </w:numPr>
            </w:pPr>
            <w:r>
              <w:t>use &lt;</w:t>
            </w:r>
            <w:proofErr w:type="spellStart"/>
            <w:r>
              <w:t>Database_Name</w:t>
            </w:r>
            <w:proofErr w:type="spellEnd"/>
            <w:r>
              <w:t>&gt;;</w:t>
            </w:r>
          </w:p>
        </w:tc>
      </w:tr>
    </w:tbl>
    <w:p w14:paraId="1054EA41" w14:textId="77777777" w:rsidR="00E738D4" w:rsidRDefault="00E738D4" w:rsidP="00E738D4">
      <w:pPr>
        <w:pStyle w:val="step3"/>
        <w:numPr>
          <w:ilvl w:val="0"/>
          <w:numId w:val="0"/>
        </w:numPr>
        <w:ind w:left="288"/>
      </w:pPr>
    </w:p>
    <w:p w14:paraId="24AB6860" w14:textId="77777777" w:rsidR="00E738D4" w:rsidRDefault="00E738D4" w:rsidP="00E738D4">
      <w:pPr>
        <w:pStyle w:val="step3"/>
        <w:numPr>
          <w:ilvl w:val="0"/>
          <w:numId w:val="0"/>
        </w:numPr>
        <w:ind w:left="288"/>
      </w:pPr>
      <w:r>
        <w:rPr>
          <w:noProof/>
        </w:rPr>
        <w:drawing>
          <wp:inline distT="0" distB="0" distL="0" distR="0" wp14:anchorId="73C44E08" wp14:editId="4CF2837D">
            <wp:extent cx="2524125" cy="2571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24125" cy="257175"/>
                    </a:xfrm>
                    <a:prstGeom prst="rect">
                      <a:avLst/>
                    </a:prstGeom>
                  </pic:spPr>
                </pic:pic>
              </a:graphicData>
            </a:graphic>
          </wp:inline>
        </w:drawing>
      </w:r>
    </w:p>
    <w:p w14:paraId="5ECFFD85" w14:textId="77777777" w:rsidR="00E738D4" w:rsidRDefault="00E738D4" w:rsidP="00E738D4">
      <w:pPr>
        <w:pStyle w:val="step3"/>
        <w:numPr>
          <w:ilvl w:val="0"/>
          <w:numId w:val="0"/>
        </w:numPr>
        <w:ind w:left="288"/>
      </w:pPr>
    </w:p>
    <w:p w14:paraId="6C3DBE91" w14:textId="1A6F6001" w:rsidR="00E738D4" w:rsidRDefault="00E738D4" w:rsidP="00465C81">
      <w:pPr>
        <w:pStyle w:val="step3"/>
      </w:pPr>
      <w:r>
        <w:t xml:space="preserve">Execute </w:t>
      </w:r>
      <w:r w:rsidR="009003BB">
        <w:t xml:space="preserve">the </w:t>
      </w:r>
      <w:r>
        <w:t>following statement to create</w:t>
      </w:r>
      <w:r w:rsidR="009003BB">
        <w:t xml:space="preserve"> a</w:t>
      </w:r>
      <w:r>
        <w:t xml:space="preserve"> </w:t>
      </w:r>
      <w:proofErr w:type="spellStart"/>
      <w:r w:rsidRPr="00E738D4">
        <w:rPr>
          <w:b/>
        </w:rPr>
        <w:t>company_master</w:t>
      </w:r>
      <w:proofErr w:type="spellEnd"/>
      <w:r w:rsidRPr="00E738D4">
        <w:rPr>
          <w:b/>
        </w:rPr>
        <w:t xml:space="preserve"> </w:t>
      </w:r>
      <w:r>
        <w:t xml:space="preserve">table in </w:t>
      </w:r>
      <w:r w:rsidR="009003BB">
        <w:t xml:space="preserve">the </w:t>
      </w:r>
      <w:r>
        <w:t>new database.</w:t>
      </w:r>
    </w:p>
    <w:p w14:paraId="17C4A60E" w14:textId="77777777" w:rsidR="00E738D4" w:rsidRDefault="00E738D4" w:rsidP="00E738D4">
      <w:pPr>
        <w:pStyle w:val="step3"/>
        <w:numPr>
          <w:ilvl w:val="0"/>
          <w:numId w:val="0"/>
        </w:numPr>
        <w:ind w:left="288"/>
      </w:pPr>
    </w:p>
    <w:tbl>
      <w:tblPr>
        <w:tblStyle w:val="TableGrid"/>
        <w:tblW w:w="0" w:type="auto"/>
        <w:tblInd w:w="28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15" w:type="dxa"/>
          <w:left w:w="115" w:type="dxa"/>
          <w:bottom w:w="115" w:type="dxa"/>
          <w:right w:w="115" w:type="dxa"/>
        </w:tblCellMar>
        <w:tblLook w:val="04A0" w:firstRow="1" w:lastRow="0" w:firstColumn="1" w:lastColumn="0" w:noHBand="0" w:noVBand="1"/>
      </w:tblPr>
      <w:tblGrid>
        <w:gridCol w:w="9062"/>
      </w:tblGrid>
      <w:tr w:rsidR="00E738D4" w14:paraId="0E1159DE" w14:textId="77777777" w:rsidTr="00B000C7">
        <w:tc>
          <w:tcPr>
            <w:tcW w:w="93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6E2337C8" w14:textId="77777777" w:rsidR="00E738D4" w:rsidRDefault="00E738D4" w:rsidP="00E738D4">
            <w:pPr>
              <w:pStyle w:val="step3"/>
              <w:numPr>
                <w:ilvl w:val="0"/>
                <w:numId w:val="0"/>
              </w:numPr>
            </w:pPr>
            <w:r>
              <w:t xml:space="preserve">create table if not EXISTS </w:t>
            </w:r>
            <w:proofErr w:type="spellStart"/>
            <w:r>
              <w:t>company_master</w:t>
            </w:r>
            <w:proofErr w:type="spellEnd"/>
            <w:r>
              <w:t xml:space="preserve"> </w:t>
            </w:r>
          </w:p>
          <w:p w14:paraId="581FE58C" w14:textId="77777777" w:rsidR="00E738D4" w:rsidRDefault="00E738D4" w:rsidP="00E738D4">
            <w:pPr>
              <w:pStyle w:val="step3"/>
              <w:numPr>
                <w:ilvl w:val="0"/>
                <w:numId w:val="0"/>
              </w:numPr>
            </w:pPr>
            <w:r>
              <w:t>(</w:t>
            </w:r>
            <w:proofErr w:type="spellStart"/>
            <w:r>
              <w:t>company_id</w:t>
            </w:r>
            <w:proofErr w:type="spellEnd"/>
            <w:r>
              <w:t xml:space="preserve"> </w:t>
            </w:r>
            <w:proofErr w:type="spellStart"/>
            <w:r>
              <w:t>int</w:t>
            </w:r>
            <w:proofErr w:type="spellEnd"/>
            <w:r>
              <w:t xml:space="preserve"> PRIMARY KEY,</w:t>
            </w:r>
          </w:p>
          <w:p w14:paraId="5AB6094B" w14:textId="77777777" w:rsidR="00E738D4" w:rsidRDefault="00E738D4" w:rsidP="00E738D4">
            <w:pPr>
              <w:pStyle w:val="step3"/>
              <w:numPr>
                <w:ilvl w:val="0"/>
                <w:numId w:val="0"/>
              </w:numPr>
            </w:pPr>
            <w:proofErr w:type="spellStart"/>
            <w:r>
              <w:t>company_name</w:t>
            </w:r>
            <w:proofErr w:type="spellEnd"/>
            <w:r>
              <w:t xml:space="preserve"> varchar(255),</w:t>
            </w:r>
          </w:p>
          <w:p w14:paraId="148F6F7F" w14:textId="77777777" w:rsidR="00E738D4" w:rsidRDefault="00E738D4" w:rsidP="00E738D4">
            <w:pPr>
              <w:pStyle w:val="step3"/>
              <w:numPr>
                <w:ilvl w:val="0"/>
                <w:numId w:val="0"/>
              </w:numPr>
            </w:pPr>
            <w:proofErr w:type="spellStart"/>
            <w:r>
              <w:t>company_symbol</w:t>
            </w:r>
            <w:proofErr w:type="spellEnd"/>
            <w:r>
              <w:t xml:space="preserve"> varchar(255),</w:t>
            </w:r>
          </w:p>
          <w:p w14:paraId="5DB5082B" w14:textId="77777777" w:rsidR="00E738D4" w:rsidRDefault="00E738D4" w:rsidP="00E738D4">
            <w:pPr>
              <w:pStyle w:val="step3"/>
              <w:numPr>
                <w:ilvl w:val="0"/>
                <w:numId w:val="0"/>
              </w:numPr>
            </w:pPr>
            <w:proofErr w:type="spellStart"/>
            <w:r>
              <w:t>company_address</w:t>
            </w:r>
            <w:proofErr w:type="spellEnd"/>
            <w:r>
              <w:t xml:space="preserve"> text,</w:t>
            </w:r>
          </w:p>
          <w:p w14:paraId="050739D5" w14:textId="77777777" w:rsidR="00E738D4" w:rsidRDefault="00E738D4" w:rsidP="00E738D4">
            <w:pPr>
              <w:pStyle w:val="step3"/>
              <w:numPr>
                <w:ilvl w:val="0"/>
                <w:numId w:val="0"/>
              </w:numPr>
            </w:pPr>
            <w:proofErr w:type="spellStart"/>
            <w:r>
              <w:t>company_foundedon</w:t>
            </w:r>
            <w:proofErr w:type="spellEnd"/>
            <w:r>
              <w:t xml:space="preserve"> date,</w:t>
            </w:r>
          </w:p>
          <w:p w14:paraId="01425C8D" w14:textId="77777777" w:rsidR="00E738D4" w:rsidRDefault="00E738D4" w:rsidP="00E738D4">
            <w:pPr>
              <w:pStyle w:val="step3"/>
              <w:numPr>
                <w:ilvl w:val="0"/>
                <w:numId w:val="0"/>
              </w:numPr>
            </w:pPr>
            <w:proofErr w:type="spellStart"/>
            <w:r>
              <w:t>company_ceo</w:t>
            </w:r>
            <w:proofErr w:type="spellEnd"/>
            <w:r>
              <w:t xml:space="preserve"> varchar(255),</w:t>
            </w:r>
          </w:p>
          <w:p w14:paraId="69E53B3A" w14:textId="77777777" w:rsidR="00E738D4" w:rsidRDefault="00E738D4" w:rsidP="00E738D4">
            <w:pPr>
              <w:pStyle w:val="step3"/>
              <w:numPr>
                <w:ilvl w:val="0"/>
                <w:numId w:val="0"/>
              </w:numPr>
            </w:pPr>
            <w:proofErr w:type="spellStart"/>
            <w:r>
              <w:t>comapny_assets</w:t>
            </w:r>
            <w:proofErr w:type="spellEnd"/>
            <w:r>
              <w:t xml:space="preserve"> double,</w:t>
            </w:r>
          </w:p>
          <w:p w14:paraId="1A1E0E25" w14:textId="77777777" w:rsidR="00E738D4" w:rsidRDefault="00E738D4" w:rsidP="00E738D4">
            <w:pPr>
              <w:pStyle w:val="step3"/>
              <w:numPr>
                <w:ilvl w:val="0"/>
                <w:numId w:val="0"/>
              </w:numPr>
            </w:pPr>
            <w:proofErr w:type="spellStart"/>
            <w:r>
              <w:t>company_revenue</w:t>
            </w:r>
            <w:proofErr w:type="spellEnd"/>
            <w:r>
              <w:t xml:space="preserve"> double);</w:t>
            </w:r>
          </w:p>
        </w:tc>
      </w:tr>
    </w:tbl>
    <w:p w14:paraId="4AB14482" w14:textId="77777777" w:rsidR="00E738D4" w:rsidRDefault="00E738D4" w:rsidP="00E738D4">
      <w:pPr>
        <w:pStyle w:val="step3"/>
        <w:numPr>
          <w:ilvl w:val="0"/>
          <w:numId w:val="0"/>
        </w:numPr>
        <w:ind w:left="288"/>
      </w:pPr>
    </w:p>
    <w:p w14:paraId="0D9E052C" w14:textId="77777777" w:rsidR="00E738D4" w:rsidRDefault="00E738D4" w:rsidP="00E738D4">
      <w:pPr>
        <w:pStyle w:val="step3"/>
        <w:numPr>
          <w:ilvl w:val="0"/>
          <w:numId w:val="0"/>
        </w:numPr>
        <w:ind w:left="288"/>
      </w:pPr>
      <w:r>
        <w:rPr>
          <w:noProof/>
        </w:rPr>
        <w:drawing>
          <wp:inline distT="0" distB="0" distL="0" distR="0" wp14:anchorId="0EAB328C" wp14:editId="58BEDA0F">
            <wp:extent cx="3600450" cy="962025"/>
            <wp:effectExtent l="19050" t="19050" r="19050" b="28575"/>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rotWithShape="1">
                    <a:blip r:embed="rId87"/>
                    <a:srcRect b="16234"/>
                    <a:stretch/>
                  </pic:blipFill>
                  <pic:spPr bwMode="auto">
                    <a:xfrm>
                      <a:off x="0" y="0"/>
                      <a:ext cx="3600450" cy="962025"/>
                    </a:xfrm>
                    <a:prstGeom prst="rect">
                      <a:avLst/>
                    </a:prstGeom>
                    <a:ln>
                      <a:solidFill>
                        <a:schemeClr val="tx1"/>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02392994" w14:textId="77777777" w:rsidR="00E738D4" w:rsidRDefault="00E738D4" w:rsidP="00E738D4">
      <w:pPr>
        <w:pStyle w:val="step3"/>
        <w:numPr>
          <w:ilvl w:val="0"/>
          <w:numId w:val="0"/>
        </w:numPr>
        <w:ind w:left="288"/>
      </w:pPr>
    </w:p>
    <w:p w14:paraId="65FCB5E8" w14:textId="44D94602" w:rsidR="0007636B" w:rsidRDefault="0007636B" w:rsidP="00465C81">
      <w:pPr>
        <w:pStyle w:val="step3"/>
      </w:pPr>
      <w:r>
        <w:t xml:space="preserve">Execute </w:t>
      </w:r>
      <w:r w:rsidR="009003BB">
        <w:t xml:space="preserve">the </w:t>
      </w:r>
      <w:r>
        <w:t>following statement to create</w:t>
      </w:r>
      <w:r w:rsidR="009003BB">
        <w:t xml:space="preserve"> a</w:t>
      </w:r>
      <w:r>
        <w:t xml:space="preserve"> </w:t>
      </w:r>
      <w:proofErr w:type="spellStart"/>
      <w:r w:rsidRPr="0007636B">
        <w:rPr>
          <w:b/>
        </w:rPr>
        <w:t>company_</w:t>
      </w:r>
      <w:r>
        <w:rPr>
          <w:b/>
        </w:rPr>
        <w:t>product</w:t>
      </w:r>
      <w:proofErr w:type="spellEnd"/>
      <w:r w:rsidRPr="0007636B">
        <w:rPr>
          <w:b/>
        </w:rPr>
        <w:t xml:space="preserve"> </w:t>
      </w:r>
      <w:r>
        <w:t xml:space="preserve">table in </w:t>
      </w:r>
      <w:r w:rsidR="009003BB">
        <w:t xml:space="preserve">a </w:t>
      </w:r>
      <w:r>
        <w:t>new database.</w:t>
      </w:r>
    </w:p>
    <w:p w14:paraId="2ADB6664" w14:textId="77777777" w:rsidR="0007636B" w:rsidRDefault="0007636B" w:rsidP="0007636B">
      <w:pPr>
        <w:pStyle w:val="step3"/>
        <w:numPr>
          <w:ilvl w:val="0"/>
          <w:numId w:val="0"/>
        </w:numPr>
        <w:ind w:left="288"/>
      </w:pPr>
    </w:p>
    <w:tbl>
      <w:tblPr>
        <w:tblStyle w:val="TableGrid"/>
        <w:tblW w:w="0" w:type="auto"/>
        <w:tblInd w:w="28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15" w:type="dxa"/>
          <w:left w:w="115" w:type="dxa"/>
          <w:bottom w:w="115" w:type="dxa"/>
          <w:right w:w="115" w:type="dxa"/>
        </w:tblCellMar>
        <w:tblLook w:val="04A0" w:firstRow="1" w:lastRow="0" w:firstColumn="1" w:lastColumn="0" w:noHBand="0" w:noVBand="1"/>
      </w:tblPr>
      <w:tblGrid>
        <w:gridCol w:w="9062"/>
      </w:tblGrid>
      <w:tr w:rsidR="0007636B" w14:paraId="2DE8E264" w14:textId="77777777" w:rsidTr="00B000C7">
        <w:tc>
          <w:tcPr>
            <w:tcW w:w="93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3DF3E464" w14:textId="77777777" w:rsidR="0007636B" w:rsidRDefault="0007636B" w:rsidP="0007636B">
            <w:pPr>
              <w:pStyle w:val="step3"/>
              <w:numPr>
                <w:ilvl w:val="0"/>
                <w:numId w:val="0"/>
              </w:numPr>
            </w:pPr>
            <w:r>
              <w:t xml:space="preserve">CREATE TABLE IF NOT EXISTS </w:t>
            </w:r>
            <w:proofErr w:type="spellStart"/>
            <w:r>
              <w:t>company_product</w:t>
            </w:r>
            <w:proofErr w:type="spellEnd"/>
          </w:p>
          <w:p w14:paraId="508DB6E7" w14:textId="77777777" w:rsidR="0007636B" w:rsidRDefault="0007636B" w:rsidP="0007636B">
            <w:pPr>
              <w:pStyle w:val="step3"/>
              <w:numPr>
                <w:ilvl w:val="0"/>
                <w:numId w:val="0"/>
              </w:numPr>
            </w:pPr>
            <w:r>
              <w:t>(</w:t>
            </w:r>
            <w:proofErr w:type="spellStart"/>
            <w:r>
              <w:t>product_id</w:t>
            </w:r>
            <w:proofErr w:type="spellEnd"/>
            <w:r>
              <w:t xml:space="preserve"> </w:t>
            </w:r>
            <w:proofErr w:type="spellStart"/>
            <w:r>
              <w:t>int</w:t>
            </w:r>
            <w:proofErr w:type="spellEnd"/>
            <w:r>
              <w:t xml:space="preserve"> PRIMARY KEY,</w:t>
            </w:r>
          </w:p>
          <w:p w14:paraId="67AEAF4E" w14:textId="77777777" w:rsidR="0007636B" w:rsidRDefault="0007636B" w:rsidP="0007636B">
            <w:pPr>
              <w:pStyle w:val="step3"/>
              <w:numPr>
                <w:ilvl w:val="0"/>
                <w:numId w:val="0"/>
              </w:numPr>
            </w:pPr>
            <w:proofErr w:type="spellStart"/>
            <w:r>
              <w:t>company_id</w:t>
            </w:r>
            <w:proofErr w:type="spellEnd"/>
            <w:r>
              <w:t xml:space="preserve"> </w:t>
            </w:r>
            <w:proofErr w:type="spellStart"/>
            <w:r>
              <w:t>int</w:t>
            </w:r>
            <w:proofErr w:type="spellEnd"/>
            <w:r>
              <w:t>,</w:t>
            </w:r>
          </w:p>
          <w:p w14:paraId="3388390D" w14:textId="77777777" w:rsidR="0007636B" w:rsidRDefault="0007636B" w:rsidP="0007636B">
            <w:pPr>
              <w:pStyle w:val="step3"/>
              <w:numPr>
                <w:ilvl w:val="0"/>
                <w:numId w:val="0"/>
              </w:numPr>
            </w:pPr>
            <w:proofErr w:type="spellStart"/>
            <w:r>
              <w:t>product_name</w:t>
            </w:r>
            <w:proofErr w:type="spellEnd"/>
            <w:r>
              <w:t xml:space="preserve"> varchar( 255 ),</w:t>
            </w:r>
          </w:p>
          <w:p w14:paraId="0C0168EA" w14:textId="77777777" w:rsidR="0007636B" w:rsidRDefault="0007636B" w:rsidP="0007636B">
            <w:pPr>
              <w:pStyle w:val="step3"/>
              <w:numPr>
                <w:ilvl w:val="0"/>
                <w:numId w:val="0"/>
              </w:numPr>
            </w:pPr>
            <w:proofErr w:type="spellStart"/>
            <w:r>
              <w:t>product_description</w:t>
            </w:r>
            <w:proofErr w:type="spellEnd"/>
            <w:r>
              <w:t xml:space="preserve"> text,</w:t>
            </w:r>
          </w:p>
          <w:p w14:paraId="2D228D89" w14:textId="77777777" w:rsidR="0007636B" w:rsidRDefault="0007636B" w:rsidP="0007636B">
            <w:pPr>
              <w:pStyle w:val="step3"/>
              <w:numPr>
                <w:ilvl w:val="0"/>
                <w:numId w:val="0"/>
              </w:numPr>
            </w:pPr>
            <w:proofErr w:type="spellStart"/>
            <w:r>
              <w:t>product_type</w:t>
            </w:r>
            <w:proofErr w:type="spellEnd"/>
            <w:r>
              <w:t xml:space="preserve"> varchar( 255 ),</w:t>
            </w:r>
          </w:p>
          <w:p w14:paraId="219C80E9" w14:textId="77777777" w:rsidR="0007636B" w:rsidRDefault="0007636B" w:rsidP="0007636B">
            <w:pPr>
              <w:pStyle w:val="step3"/>
              <w:numPr>
                <w:ilvl w:val="0"/>
                <w:numId w:val="0"/>
              </w:numPr>
            </w:pPr>
            <w:proofErr w:type="spellStart"/>
            <w:r>
              <w:t>product_initialrelease</w:t>
            </w:r>
            <w:proofErr w:type="spellEnd"/>
            <w:r>
              <w:t xml:space="preserve"> date,</w:t>
            </w:r>
          </w:p>
          <w:p w14:paraId="0C0A30B5" w14:textId="77777777" w:rsidR="0007636B" w:rsidRDefault="0007636B" w:rsidP="0007636B">
            <w:pPr>
              <w:pStyle w:val="step3"/>
              <w:numPr>
                <w:ilvl w:val="0"/>
                <w:numId w:val="0"/>
              </w:numPr>
            </w:pPr>
            <w:proofErr w:type="spellStart"/>
            <w:r>
              <w:t>product_marketvol</w:t>
            </w:r>
            <w:proofErr w:type="spellEnd"/>
            <w:r>
              <w:t xml:space="preserve"> double,</w:t>
            </w:r>
          </w:p>
          <w:p w14:paraId="7DFB3CDB" w14:textId="77777777" w:rsidR="0007636B" w:rsidRDefault="0007636B" w:rsidP="0007636B">
            <w:pPr>
              <w:pStyle w:val="step3"/>
              <w:numPr>
                <w:ilvl w:val="0"/>
                <w:numId w:val="0"/>
              </w:numPr>
            </w:pPr>
            <w:proofErr w:type="spellStart"/>
            <w:r>
              <w:t>product_manufacture_lat</w:t>
            </w:r>
            <w:proofErr w:type="spellEnd"/>
            <w:r>
              <w:t xml:space="preserve"> float,</w:t>
            </w:r>
          </w:p>
          <w:p w14:paraId="2A5AAB1A" w14:textId="77777777" w:rsidR="0007636B" w:rsidRDefault="0007636B" w:rsidP="0007636B">
            <w:pPr>
              <w:pStyle w:val="step3"/>
              <w:numPr>
                <w:ilvl w:val="0"/>
                <w:numId w:val="0"/>
              </w:numPr>
            </w:pPr>
            <w:proofErr w:type="spellStart"/>
            <w:r>
              <w:t>product_manufacture_long</w:t>
            </w:r>
            <w:proofErr w:type="spellEnd"/>
            <w:r>
              <w:t xml:space="preserve"> float,</w:t>
            </w:r>
          </w:p>
          <w:p w14:paraId="7362BC90" w14:textId="77777777" w:rsidR="0007636B" w:rsidRDefault="0007636B" w:rsidP="0007636B">
            <w:pPr>
              <w:pStyle w:val="step3"/>
              <w:numPr>
                <w:ilvl w:val="0"/>
                <w:numId w:val="0"/>
              </w:numPr>
            </w:pPr>
            <w:proofErr w:type="spellStart"/>
            <w:r>
              <w:t>product_manufacture_loc</w:t>
            </w:r>
            <w:proofErr w:type="spellEnd"/>
            <w:r>
              <w:t xml:space="preserve"> varchar( 255 ));</w:t>
            </w:r>
          </w:p>
        </w:tc>
      </w:tr>
    </w:tbl>
    <w:p w14:paraId="5A41D664" w14:textId="77777777" w:rsidR="00E738D4" w:rsidRDefault="00E738D4" w:rsidP="0007636B">
      <w:pPr>
        <w:pStyle w:val="step3"/>
        <w:numPr>
          <w:ilvl w:val="0"/>
          <w:numId w:val="0"/>
        </w:numPr>
        <w:ind w:left="288"/>
      </w:pPr>
    </w:p>
    <w:p w14:paraId="2ACA9FC8" w14:textId="77777777" w:rsidR="0007636B" w:rsidRDefault="0007636B" w:rsidP="0007636B">
      <w:pPr>
        <w:pStyle w:val="step3"/>
        <w:numPr>
          <w:ilvl w:val="0"/>
          <w:numId w:val="0"/>
        </w:numPr>
        <w:ind w:left="288"/>
      </w:pPr>
      <w:r>
        <w:rPr>
          <w:noProof/>
        </w:rPr>
        <w:lastRenderedPageBreak/>
        <w:drawing>
          <wp:inline distT="0" distB="0" distL="0" distR="0" wp14:anchorId="2CC049F1" wp14:editId="67E169E1">
            <wp:extent cx="3200400" cy="1113503"/>
            <wp:effectExtent l="19050" t="19050" r="1905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8050" cy="1119644"/>
                    </a:xfrm>
                    <a:prstGeom prst="rect">
                      <a:avLst/>
                    </a:prstGeom>
                    <a:ln>
                      <a:solidFill>
                        <a:schemeClr val="tx1"/>
                      </a:solidFill>
                    </a:ln>
                  </pic:spPr>
                </pic:pic>
              </a:graphicData>
            </a:graphic>
          </wp:inline>
        </w:drawing>
      </w:r>
    </w:p>
    <w:p w14:paraId="3A609340" w14:textId="77777777" w:rsidR="0007636B" w:rsidRDefault="0007636B" w:rsidP="0007636B">
      <w:pPr>
        <w:pStyle w:val="step3"/>
        <w:numPr>
          <w:ilvl w:val="0"/>
          <w:numId w:val="0"/>
        </w:numPr>
        <w:ind w:left="288"/>
      </w:pPr>
    </w:p>
    <w:p w14:paraId="25FDBEB1" w14:textId="16EF03BC" w:rsidR="0007636B" w:rsidRDefault="0007636B" w:rsidP="00465C81">
      <w:pPr>
        <w:pStyle w:val="step3"/>
      </w:pPr>
      <w:r>
        <w:t xml:space="preserve">Execute </w:t>
      </w:r>
      <w:r w:rsidR="009003BB">
        <w:t xml:space="preserve">the </w:t>
      </w:r>
      <w:r>
        <w:t>following statement to create</w:t>
      </w:r>
      <w:r w:rsidR="009003BB">
        <w:t xml:space="preserve"> a</w:t>
      </w:r>
      <w:r>
        <w:t xml:space="preserve"> </w:t>
      </w:r>
      <w:proofErr w:type="spellStart"/>
      <w:r w:rsidRPr="0007636B">
        <w:rPr>
          <w:b/>
        </w:rPr>
        <w:t>company_</w:t>
      </w:r>
      <w:r>
        <w:rPr>
          <w:b/>
        </w:rPr>
        <w:t>announcement</w:t>
      </w:r>
      <w:proofErr w:type="spellEnd"/>
      <w:r w:rsidRPr="0007636B">
        <w:rPr>
          <w:b/>
        </w:rPr>
        <w:t xml:space="preserve"> </w:t>
      </w:r>
      <w:r>
        <w:t xml:space="preserve">table in </w:t>
      </w:r>
      <w:r w:rsidR="009003BB">
        <w:t xml:space="preserve">a </w:t>
      </w:r>
      <w:r>
        <w:t>new database.</w:t>
      </w:r>
    </w:p>
    <w:p w14:paraId="128947DF" w14:textId="77777777" w:rsidR="0007636B" w:rsidRDefault="0007636B" w:rsidP="0007636B">
      <w:pPr>
        <w:pStyle w:val="step3"/>
        <w:numPr>
          <w:ilvl w:val="0"/>
          <w:numId w:val="0"/>
        </w:numPr>
        <w:ind w:left="288"/>
      </w:pPr>
    </w:p>
    <w:tbl>
      <w:tblPr>
        <w:tblStyle w:val="TableGrid"/>
        <w:tblW w:w="0" w:type="auto"/>
        <w:tblInd w:w="28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15" w:type="dxa"/>
          <w:left w:w="115" w:type="dxa"/>
          <w:bottom w:w="115" w:type="dxa"/>
          <w:right w:w="115" w:type="dxa"/>
        </w:tblCellMar>
        <w:tblLook w:val="04A0" w:firstRow="1" w:lastRow="0" w:firstColumn="1" w:lastColumn="0" w:noHBand="0" w:noVBand="1"/>
      </w:tblPr>
      <w:tblGrid>
        <w:gridCol w:w="9062"/>
      </w:tblGrid>
      <w:tr w:rsidR="0007636B" w14:paraId="3B87E430" w14:textId="77777777" w:rsidTr="00B000C7">
        <w:tc>
          <w:tcPr>
            <w:tcW w:w="935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2F2F2" w:themeFill="background1" w:themeFillShade="F2"/>
            <w:hideMark/>
          </w:tcPr>
          <w:p w14:paraId="3796F900" w14:textId="77777777" w:rsidR="0007636B" w:rsidRDefault="0007636B" w:rsidP="0007636B">
            <w:pPr>
              <w:pStyle w:val="step3"/>
              <w:numPr>
                <w:ilvl w:val="0"/>
                <w:numId w:val="0"/>
              </w:numPr>
            </w:pPr>
            <w:r>
              <w:t xml:space="preserve">CREATE TABLE IF NOT EXISTS </w:t>
            </w:r>
            <w:proofErr w:type="spellStart"/>
            <w:r>
              <w:t>company_announcement</w:t>
            </w:r>
            <w:proofErr w:type="spellEnd"/>
          </w:p>
          <w:p w14:paraId="35DB3750" w14:textId="77777777" w:rsidR="0007636B" w:rsidRDefault="0007636B" w:rsidP="0007636B">
            <w:pPr>
              <w:pStyle w:val="step3"/>
              <w:numPr>
                <w:ilvl w:val="0"/>
                <w:numId w:val="0"/>
              </w:numPr>
            </w:pPr>
            <w:r>
              <w:t>(</w:t>
            </w:r>
            <w:proofErr w:type="spellStart"/>
            <w:r>
              <w:t>announcemnt_id</w:t>
            </w:r>
            <w:proofErr w:type="spellEnd"/>
            <w:r>
              <w:t xml:space="preserve"> </w:t>
            </w:r>
            <w:proofErr w:type="spellStart"/>
            <w:r>
              <w:t>int</w:t>
            </w:r>
            <w:proofErr w:type="spellEnd"/>
            <w:r>
              <w:t xml:space="preserve"> PRIMARY KEY,</w:t>
            </w:r>
          </w:p>
          <w:p w14:paraId="35E5C863" w14:textId="77777777" w:rsidR="0007636B" w:rsidRDefault="0007636B" w:rsidP="0007636B">
            <w:pPr>
              <w:pStyle w:val="step3"/>
              <w:numPr>
                <w:ilvl w:val="0"/>
                <w:numId w:val="0"/>
              </w:numPr>
            </w:pPr>
            <w:proofErr w:type="spellStart"/>
            <w:r>
              <w:t>company_id</w:t>
            </w:r>
            <w:proofErr w:type="spellEnd"/>
            <w:r>
              <w:t xml:space="preserve"> </w:t>
            </w:r>
            <w:proofErr w:type="spellStart"/>
            <w:r>
              <w:t>int</w:t>
            </w:r>
            <w:proofErr w:type="spellEnd"/>
            <w:r>
              <w:t>,</w:t>
            </w:r>
          </w:p>
          <w:p w14:paraId="4B454D04" w14:textId="77777777" w:rsidR="0007636B" w:rsidRDefault="0007636B" w:rsidP="0007636B">
            <w:pPr>
              <w:pStyle w:val="step3"/>
              <w:numPr>
                <w:ilvl w:val="0"/>
                <w:numId w:val="0"/>
              </w:numPr>
            </w:pPr>
            <w:proofErr w:type="spellStart"/>
            <w:r>
              <w:t>announcemnt_date</w:t>
            </w:r>
            <w:proofErr w:type="spellEnd"/>
            <w:r>
              <w:t xml:space="preserve"> date,</w:t>
            </w:r>
          </w:p>
          <w:p w14:paraId="3CA85E22" w14:textId="77777777" w:rsidR="0007636B" w:rsidRDefault="0007636B" w:rsidP="0007636B">
            <w:pPr>
              <w:pStyle w:val="step3"/>
              <w:numPr>
                <w:ilvl w:val="0"/>
                <w:numId w:val="0"/>
              </w:numPr>
            </w:pPr>
            <w:proofErr w:type="spellStart"/>
            <w:r>
              <w:t>announcemnt_title</w:t>
            </w:r>
            <w:proofErr w:type="spellEnd"/>
            <w:r>
              <w:t xml:space="preserve"> varchar( 255 ) ,</w:t>
            </w:r>
          </w:p>
          <w:p w14:paraId="2230035D" w14:textId="77777777" w:rsidR="0007636B" w:rsidRDefault="0007636B" w:rsidP="0007636B">
            <w:pPr>
              <w:pStyle w:val="step3"/>
              <w:numPr>
                <w:ilvl w:val="0"/>
                <w:numId w:val="0"/>
              </w:numPr>
            </w:pPr>
            <w:proofErr w:type="spellStart"/>
            <w:r>
              <w:t>announcemnt_by</w:t>
            </w:r>
            <w:proofErr w:type="spellEnd"/>
            <w:r>
              <w:t xml:space="preserve"> varchar( 255 ) ,</w:t>
            </w:r>
          </w:p>
          <w:p w14:paraId="26FDC56D" w14:textId="77777777" w:rsidR="0007636B" w:rsidRDefault="0007636B" w:rsidP="0007636B">
            <w:pPr>
              <w:pStyle w:val="step3"/>
              <w:numPr>
                <w:ilvl w:val="0"/>
                <w:numId w:val="0"/>
              </w:numPr>
            </w:pPr>
            <w:proofErr w:type="spellStart"/>
            <w:r>
              <w:t>announcemnt_from</w:t>
            </w:r>
            <w:proofErr w:type="spellEnd"/>
            <w:r>
              <w:t xml:space="preserve"> varchar( 255 ) ,</w:t>
            </w:r>
          </w:p>
          <w:p w14:paraId="708BBABD" w14:textId="77777777" w:rsidR="0007636B" w:rsidRDefault="0007636B" w:rsidP="0007636B">
            <w:pPr>
              <w:pStyle w:val="step3"/>
              <w:numPr>
                <w:ilvl w:val="0"/>
                <w:numId w:val="0"/>
              </w:numPr>
            </w:pPr>
            <w:proofErr w:type="spellStart"/>
            <w:r>
              <w:t>announcemnt_path</w:t>
            </w:r>
            <w:proofErr w:type="spellEnd"/>
            <w:r>
              <w:t xml:space="preserve"> text);</w:t>
            </w:r>
          </w:p>
        </w:tc>
      </w:tr>
    </w:tbl>
    <w:p w14:paraId="6749E545" w14:textId="77777777" w:rsidR="0007636B" w:rsidRDefault="0007636B" w:rsidP="0007636B">
      <w:pPr>
        <w:pStyle w:val="step3"/>
        <w:numPr>
          <w:ilvl w:val="0"/>
          <w:numId w:val="0"/>
        </w:numPr>
        <w:ind w:left="288"/>
      </w:pPr>
    </w:p>
    <w:p w14:paraId="18ED6E1F" w14:textId="77777777" w:rsidR="0007636B" w:rsidRDefault="0007636B" w:rsidP="0007636B">
      <w:pPr>
        <w:pStyle w:val="step3"/>
        <w:numPr>
          <w:ilvl w:val="0"/>
          <w:numId w:val="0"/>
        </w:numPr>
        <w:ind w:left="288"/>
      </w:pPr>
      <w:r>
        <w:rPr>
          <w:noProof/>
        </w:rPr>
        <w:drawing>
          <wp:inline distT="0" distB="0" distL="0" distR="0" wp14:anchorId="4DA7D9F1" wp14:editId="3B60E065">
            <wp:extent cx="3810000" cy="87038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31355" cy="875266"/>
                    </a:xfrm>
                    <a:prstGeom prst="rect">
                      <a:avLst/>
                    </a:prstGeom>
                  </pic:spPr>
                </pic:pic>
              </a:graphicData>
            </a:graphic>
          </wp:inline>
        </w:drawing>
      </w:r>
    </w:p>
    <w:p w14:paraId="67A65DDF" w14:textId="77777777" w:rsidR="00465C81" w:rsidRDefault="00465C81">
      <w:pPr>
        <w:rPr>
          <w:rFonts w:ascii="Open Sans" w:eastAsia="Open Sans" w:hAnsi="Open Sans" w:cs="Open Sans"/>
          <w:b/>
          <w:color w:val="404040"/>
          <w:sz w:val="26"/>
          <w:szCs w:val="24"/>
        </w:rPr>
      </w:pPr>
      <w:r>
        <w:br w:type="page"/>
      </w:r>
    </w:p>
    <w:p w14:paraId="746C2035" w14:textId="77777777" w:rsidR="00D6151F" w:rsidRDefault="00930E25" w:rsidP="00D6151F">
      <w:pPr>
        <w:pStyle w:val="DocH3"/>
        <w:numPr>
          <w:ilvl w:val="0"/>
          <w:numId w:val="0"/>
        </w:numPr>
        <w:ind w:left="720" w:hanging="720"/>
        <w:rPr>
          <w:b w:val="0"/>
          <w:sz w:val="22"/>
        </w:rPr>
      </w:pPr>
      <w:bookmarkStart w:id="290" w:name="_Toc468290068"/>
      <w:r>
        <w:lastRenderedPageBreak/>
        <w:t>4.4</w:t>
      </w:r>
      <w:r w:rsidR="006E1088">
        <w:t>.8</w:t>
      </w:r>
      <w:r w:rsidR="00D6151F">
        <w:t>. Create Bucket</w:t>
      </w:r>
      <w:bookmarkEnd w:id="290"/>
    </w:p>
    <w:p w14:paraId="731C762E" w14:textId="77777777" w:rsidR="00AF3011" w:rsidRPr="00AF3011" w:rsidRDefault="00AF3011" w:rsidP="009D0F50">
      <w:pPr>
        <w:pStyle w:val="Step"/>
      </w:pPr>
    </w:p>
    <w:p w14:paraId="25EEB654" w14:textId="3ED989E9" w:rsidR="00D6151F" w:rsidRDefault="00D6151F" w:rsidP="000D3F59">
      <w:pPr>
        <w:pStyle w:val="step3"/>
        <w:numPr>
          <w:ilvl w:val="0"/>
          <w:numId w:val="26"/>
        </w:numPr>
      </w:pPr>
      <w:r>
        <w:t>Log</w:t>
      </w:r>
      <w:r w:rsidR="009003BB">
        <w:t xml:space="preserve"> </w:t>
      </w:r>
      <w:r>
        <w:t xml:space="preserve">in to </w:t>
      </w:r>
      <w:hyperlink r:id="rId90" w:history="1">
        <w:r w:rsidRPr="00456AF3">
          <w:rPr>
            <w:rStyle w:val="Hyperlink"/>
            <w:i/>
            <w:color w:val="0000CC"/>
          </w:rPr>
          <w:t>https://console.aws.amazon.com/console</w:t>
        </w:r>
      </w:hyperlink>
    </w:p>
    <w:p w14:paraId="51D5727B" w14:textId="77777777" w:rsidR="00242718" w:rsidRDefault="00242718" w:rsidP="00242718">
      <w:pPr>
        <w:pStyle w:val="step3"/>
        <w:numPr>
          <w:ilvl w:val="0"/>
          <w:numId w:val="0"/>
        </w:numPr>
        <w:spacing w:line="240" w:lineRule="auto"/>
        <w:ind w:left="289"/>
      </w:pPr>
    </w:p>
    <w:p w14:paraId="0495BAD8" w14:textId="3AC94C93" w:rsidR="00D6151F" w:rsidRDefault="00D6151F" w:rsidP="00456AF3">
      <w:pPr>
        <w:pStyle w:val="step3"/>
      </w:pPr>
      <w:r>
        <w:t>Click</w:t>
      </w:r>
      <w:r w:rsidR="009003BB">
        <w:t xml:space="preserve"> on</w:t>
      </w:r>
      <w:r>
        <w:t xml:space="preserve"> </w:t>
      </w:r>
      <w:r w:rsidRPr="00D6151F">
        <w:rPr>
          <w:b/>
        </w:rPr>
        <w:t xml:space="preserve">S3 </w:t>
      </w:r>
      <w:r>
        <w:t xml:space="preserve">under </w:t>
      </w:r>
      <w:r w:rsidRPr="00D6151F">
        <w:rPr>
          <w:b/>
        </w:rPr>
        <w:t>Storage and Content Delivery</w:t>
      </w:r>
      <w:r>
        <w:t xml:space="preserve"> </w:t>
      </w:r>
      <w:r w:rsidR="000A1EBB">
        <w:t xml:space="preserve">in the AWS </w:t>
      </w:r>
      <w:r>
        <w:t>Services</w:t>
      </w:r>
      <w:r w:rsidR="000A1EBB">
        <w:t xml:space="preserve"> box</w:t>
      </w:r>
      <w:r>
        <w:t>.</w:t>
      </w:r>
    </w:p>
    <w:p w14:paraId="7F2DA1FE" w14:textId="77777777" w:rsidR="00465C81" w:rsidRDefault="00465C81" w:rsidP="00465C81">
      <w:pPr>
        <w:pStyle w:val="step3"/>
        <w:numPr>
          <w:ilvl w:val="0"/>
          <w:numId w:val="0"/>
        </w:numPr>
        <w:spacing w:line="240" w:lineRule="auto"/>
      </w:pPr>
    </w:p>
    <w:p w14:paraId="14AC8FF4" w14:textId="77777777" w:rsidR="00D6151F" w:rsidRDefault="00D6151F" w:rsidP="00465C81">
      <w:pPr>
        <w:pStyle w:val="step3"/>
        <w:numPr>
          <w:ilvl w:val="0"/>
          <w:numId w:val="0"/>
        </w:numPr>
        <w:spacing w:line="240" w:lineRule="auto"/>
      </w:pPr>
      <w:r>
        <w:rPr>
          <w:noProof/>
        </w:rPr>
        <w:drawing>
          <wp:inline distT="0" distB="0" distL="0" distR="0" wp14:anchorId="0E8D6779" wp14:editId="61C74C32">
            <wp:extent cx="3985404" cy="2059125"/>
            <wp:effectExtent l="19050" t="19050" r="1524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7879" cy="2065570"/>
                    </a:xfrm>
                    <a:prstGeom prst="rect">
                      <a:avLst/>
                    </a:prstGeom>
                    <a:ln>
                      <a:solidFill>
                        <a:schemeClr val="tx1"/>
                      </a:solidFill>
                    </a:ln>
                  </pic:spPr>
                </pic:pic>
              </a:graphicData>
            </a:graphic>
          </wp:inline>
        </w:drawing>
      </w:r>
    </w:p>
    <w:p w14:paraId="3B1B2EBA" w14:textId="77777777" w:rsidR="00465C81" w:rsidRDefault="00465C81" w:rsidP="00465C81">
      <w:pPr>
        <w:pStyle w:val="step3"/>
        <w:numPr>
          <w:ilvl w:val="0"/>
          <w:numId w:val="0"/>
        </w:numPr>
        <w:spacing w:line="240" w:lineRule="auto"/>
      </w:pPr>
    </w:p>
    <w:p w14:paraId="1CDC5A0F" w14:textId="6778E1BB" w:rsidR="00D6151F" w:rsidRDefault="000A1EBB" w:rsidP="00456AF3">
      <w:pPr>
        <w:pStyle w:val="step3"/>
      </w:pPr>
      <w:r>
        <w:t xml:space="preserve">Click on the </w:t>
      </w:r>
      <w:r w:rsidR="00D6151F" w:rsidRPr="00D6151F">
        <w:rPr>
          <w:b/>
        </w:rPr>
        <w:t>Create Bucket</w:t>
      </w:r>
      <w:r w:rsidR="00D6151F">
        <w:t xml:space="preserve"> </w:t>
      </w:r>
      <w:r w:rsidR="00465C81">
        <w:t xml:space="preserve">button </w:t>
      </w:r>
      <w:r w:rsidR="00720F1F">
        <w:t xml:space="preserve">in the </w:t>
      </w:r>
      <w:r w:rsidR="009C0C73">
        <w:t>upper left corner of</w:t>
      </w:r>
      <w:r w:rsidR="00D6151F">
        <w:t xml:space="preserve"> </w:t>
      </w:r>
      <w:r>
        <w:t xml:space="preserve">the </w:t>
      </w:r>
      <w:r w:rsidR="00D6151F">
        <w:t>S3 console.</w:t>
      </w:r>
    </w:p>
    <w:p w14:paraId="4C77A5AC" w14:textId="77777777" w:rsidR="00465C81" w:rsidRDefault="00465C81" w:rsidP="00465C81">
      <w:pPr>
        <w:pStyle w:val="step3"/>
        <w:numPr>
          <w:ilvl w:val="0"/>
          <w:numId w:val="0"/>
        </w:numPr>
        <w:spacing w:line="240" w:lineRule="auto"/>
      </w:pPr>
    </w:p>
    <w:p w14:paraId="251BA87A" w14:textId="77777777" w:rsidR="009C0C73" w:rsidRDefault="00D6151F" w:rsidP="00465C81">
      <w:pPr>
        <w:spacing w:after="0"/>
      </w:pPr>
      <w:r>
        <w:rPr>
          <w:noProof/>
        </w:rPr>
        <w:drawing>
          <wp:inline distT="0" distB="0" distL="0" distR="0" wp14:anchorId="35C2FFB1" wp14:editId="14D807DD">
            <wp:extent cx="2674189" cy="1104904"/>
            <wp:effectExtent l="19050" t="19050" r="1206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85923" cy="1109752"/>
                    </a:xfrm>
                    <a:prstGeom prst="rect">
                      <a:avLst/>
                    </a:prstGeom>
                    <a:ln>
                      <a:solidFill>
                        <a:schemeClr val="tx1"/>
                      </a:solidFill>
                    </a:ln>
                  </pic:spPr>
                </pic:pic>
              </a:graphicData>
            </a:graphic>
          </wp:inline>
        </w:drawing>
      </w:r>
    </w:p>
    <w:p w14:paraId="311B26DD" w14:textId="77777777" w:rsidR="00465C81" w:rsidRDefault="00465C81" w:rsidP="00465C81">
      <w:pPr>
        <w:spacing w:after="0"/>
      </w:pPr>
    </w:p>
    <w:p w14:paraId="79AEBE41" w14:textId="344D813D" w:rsidR="009C0C73" w:rsidRDefault="000A1EBB" w:rsidP="00465C81">
      <w:pPr>
        <w:pStyle w:val="step3"/>
      </w:pPr>
      <w:r>
        <w:t xml:space="preserve">In the </w:t>
      </w:r>
      <w:r w:rsidR="009C0C73" w:rsidRPr="00465C81">
        <w:rPr>
          <w:b/>
        </w:rPr>
        <w:t xml:space="preserve">Create </w:t>
      </w:r>
      <w:r w:rsidR="00465C81" w:rsidRPr="00465C81">
        <w:rPr>
          <w:b/>
        </w:rPr>
        <w:t xml:space="preserve">a </w:t>
      </w:r>
      <w:r w:rsidR="009C0C73" w:rsidRPr="00465C81">
        <w:rPr>
          <w:b/>
        </w:rPr>
        <w:t>Bucket</w:t>
      </w:r>
      <w:r w:rsidR="009C0C73">
        <w:t xml:space="preserve"> popup window, enter </w:t>
      </w:r>
      <w:r>
        <w:t xml:space="preserve">an </w:t>
      </w:r>
      <w:r w:rsidR="009C0C73">
        <w:t xml:space="preserve">appropriate </w:t>
      </w:r>
      <w:r w:rsidR="009C0C73" w:rsidRPr="009C0C73">
        <w:rPr>
          <w:b/>
        </w:rPr>
        <w:t>name for bucket</w:t>
      </w:r>
      <w:r w:rsidR="009C0C73">
        <w:t xml:space="preserve">, select </w:t>
      </w:r>
      <w:r w:rsidR="009C0C73" w:rsidRPr="009C0C73">
        <w:rPr>
          <w:b/>
        </w:rPr>
        <w:t>Region</w:t>
      </w:r>
      <w:r w:rsidR="009C0C73">
        <w:t xml:space="preserve"> and </w:t>
      </w:r>
      <w:r>
        <w:t xml:space="preserve">click on the </w:t>
      </w:r>
      <w:r w:rsidR="009C0C73" w:rsidRPr="009C0C73">
        <w:rPr>
          <w:b/>
        </w:rPr>
        <w:t>Create</w:t>
      </w:r>
      <w:r w:rsidR="009C0C73">
        <w:t xml:space="preserve"> button.</w:t>
      </w:r>
    </w:p>
    <w:p w14:paraId="3FC5B8E0" w14:textId="77777777" w:rsidR="00465C81" w:rsidRDefault="00465C81" w:rsidP="00465C81">
      <w:pPr>
        <w:pStyle w:val="step3"/>
        <w:numPr>
          <w:ilvl w:val="0"/>
          <w:numId w:val="0"/>
        </w:numPr>
      </w:pPr>
    </w:p>
    <w:p w14:paraId="1F524D8E" w14:textId="77777777" w:rsidR="009C0C73" w:rsidRDefault="009C0C73" w:rsidP="000C1D9B">
      <w:pPr>
        <w:pStyle w:val="step3"/>
        <w:numPr>
          <w:ilvl w:val="0"/>
          <w:numId w:val="0"/>
        </w:numPr>
        <w:spacing w:line="360" w:lineRule="auto"/>
      </w:pPr>
      <w:r>
        <w:rPr>
          <w:noProof/>
        </w:rPr>
        <w:drawing>
          <wp:inline distT="0" distB="0" distL="0" distR="0" wp14:anchorId="3EB2659A" wp14:editId="5CF0A740">
            <wp:extent cx="3372928" cy="1672050"/>
            <wp:effectExtent l="19050" t="19050" r="18415"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92256" cy="1681631"/>
                    </a:xfrm>
                    <a:prstGeom prst="rect">
                      <a:avLst/>
                    </a:prstGeom>
                    <a:ln>
                      <a:solidFill>
                        <a:schemeClr val="tx1"/>
                      </a:solidFill>
                    </a:ln>
                  </pic:spPr>
                </pic:pic>
              </a:graphicData>
            </a:graphic>
          </wp:inline>
        </w:drawing>
      </w:r>
    </w:p>
    <w:p w14:paraId="337614CE" w14:textId="3CB30DBC" w:rsidR="009C0C73" w:rsidRDefault="00EA6C1C" w:rsidP="00465C81">
      <w:pPr>
        <w:pStyle w:val="step3"/>
      </w:pPr>
      <w:r>
        <w:t>Make a note of</w:t>
      </w:r>
      <w:r w:rsidR="009C0C73">
        <w:t xml:space="preserve"> the </w:t>
      </w:r>
      <w:r w:rsidR="00285E46" w:rsidRPr="007869E2">
        <w:rPr>
          <w:b/>
        </w:rPr>
        <w:t>Bucket</w:t>
      </w:r>
      <w:r w:rsidRPr="007869E2">
        <w:rPr>
          <w:b/>
        </w:rPr>
        <w:t xml:space="preserve"> Name</w:t>
      </w:r>
      <w:r w:rsidR="00285E46">
        <w:t xml:space="preserve"> for future use.</w:t>
      </w:r>
    </w:p>
    <w:p w14:paraId="540902F8" w14:textId="77777777" w:rsidR="00D6151F" w:rsidRDefault="00756B17" w:rsidP="00D6151F">
      <w:pPr>
        <w:pStyle w:val="DocH3"/>
        <w:numPr>
          <w:ilvl w:val="0"/>
          <w:numId w:val="0"/>
        </w:numPr>
        <w:ind w:left="720" w:hanging="720"/>
        <w:rPr>
          <w:b w:val="0"/>
          <w:sz w:val="22"/>
        </w:rPr>
      </w:pPr>
      <w:bookmarkStart w:id="291" w:name="_Toc468290069"/>
      <w:r>
        <w:lastRenderedPageBreak/>
        <w:t>4.</w:t>
      </w:r>
      <w:r w:rsidR="00930E25">
        <w:t>4</w:t>
      </w:r>
      <w:r w:rsidR="00BD042E">
        <w:t>.9</w:t>
      </w:r>
      <w:r>
        <w:t xml:space="preserve">. </w:t>
      </w:r>
      <w:r w:rsidR="00D6151F">
        <w:t>Create ATTUNITY Replicate Endpoint Connections</w:t>
      </w:r>
      <w:bookmarkEnd w:id="291"/>
    </w:p>
    <w:p w14:paraId="78C3BFA7" w14:textId="77777777" w:rsidR="00242718" w:rsidRPr="00242718" w:rsidRDefault="00242718" w:rsidP="009D0F50">
      <w:pPr>
        <w:pStyle w:val="Step"/>
      </w:pPr>
    </w:p>
    <w:p w14:paraId="089C6886" w14:textId="77777777" w:rsidR="00D05F63" w:rsidRDefault="00F451DC" w:rsidP="000D3F59">
      <w:pPr>
        <w:pStyle w:val="step3"/>
        <w:numPr>
          <w:ilvl w:val="0"/>
          <w:numId w:val="27"/>
        </w:numPr>
      </w:pPr>
      <w:r>
        <w:t>O</w:t>
      </w:r>
      <w:r w:rsidRPr="00F451DC">
        <w:t xml:space="preserve">pen the </w:t>
      </w:r>
      <w:r w:rsidRPr="00456AF3">
        <w:rPr>
          <w:b/>
        </w:rPr>
        <w:t>ATTUNITY Replicate Web Console</w:t>
      </w:r>
      <w:r w:rsidRPr="00F451DC">
        <w:t xml:space="preserve"> (Start-&gt;All Programs-&gt;ATTUNITY Replicate-&gt;ATTUNITY Replicate Console</w:t>
      </w:r>
      <w:r>
        <w:t>)</w:t>
      </w:r>
    </w:p>
    <w:p w14:paraId="7362A415" w14:textId="77777777" w:rsidR="00242718" w:rsidRDefault="00242718" w:rsidP="00242718">
      <w:pPr>
        <w:pStyle w:val="step3"/>
        <w:numPr>
          <w:ilvl w:val="0"/>
          <w:numId w:val="0"/>
        </w:numPr>
      </w:pPr>
    </w:p>
    <w:p w14:paraId="2A3DBDCE" w14:textId="0FF8D5D9" w:rsidR="00F451DC" w:rsidRDefault="00F451DC" w:rsidP="00456AF3">
      <w:pPr>
        <w:pStyle w:val="step3"/>
      </w:pPr>
      <w:r>
        <w:t xml:space="preserve">ATTUNITY Replicate Web Console is </w:t>
      </w:r>
      <w:r w:rsidR="00465C81">
        <w:t xml:space="preserve">a </w:t>
      </w:r>
      <w:r>
        <w:t>web application</w:t>
      </w:r>
      <w:r w:rsidR="00EA6C1C">
        <w:t>.</w:t>
      </w:r>
      <w:r>
        <w:t xml:space="preserve"> </w:t>
      </w:r>
      <w:r w:rsidR="00EA6C1C">
        <w:t xml:space="preserve">While </w:t>
      </w:r>
      <w:r>
        <w:t>opening</w:t>
      </w:r>
      <w:r w:rsidR="00EA6C1C">
        <w:t>,</w:t>
      </w:r>
      <w:r>
        <w:t xml:space="preserve"> if it gives </w:t>
      </w:r>
      <w:r w:rsidR="00EA6C1C">
        <w:t xml:space="preserve">a </w:t>
      </w:r>
      <w:r>
        <w:t xml:space="preserve">Certificate error like below, </w:t>
      </w:r>
      <w:r w:rsidR="00AF3011">
        <w:t>just</w:t>
      </w:r>
      <w:r>
        <w:t xml:space="preserve"> ignore it and continue browsing.</w:t>
      </w:r>
    </w:p>
    <w:p w14:paraId="1DA74B33" w14:textId="77777777" w:rsidR="00465C81" w:rsidRDefault="00465C81" w:rsidP="00465C81">
      <w:pPr>
        <w:pStyle w:val="step3"/>
        <w:numPr>
          <w:ilvl w:val="0"/>
          <w:numId w:val="0"/>
        </w:numPr>
      </w:pPr>
    </w:p>
    <w:p w14:paraId="35FCA251" w14:textId="77777777" w:rsidR="00F451DC" w:rsidRDefault="00F451DC" w:rsidP="00465C81">
      <w:pPr>
        <w:pStyle w:val="step3"/>
        <w:numPr>
          <w:ilvl w:val="0"/>
          <w:numId w:val="0"/>
        </w:numPr>
        <w:spacing w:line="240" w:lineRule="auto"/>
      </w:pPr>
      <w:r>
        <w:rPr>
          <w:noProof/>
        </w:rPr>
        <w:drawing>
          <wp:inline distT="0" distB="0" distL="0" distR="0" wp14:anchorId="174D2815" wp14:editId="06075B57">
            <wp:extent cx="3762087" cy="1604514"/>
            <wp:effectExtent l="19050" t="19050" r="1016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84099" cy="1613902"/>
                    </a:xfrm>
                    <a:prstGeom prst="rect">
                      <a:avLst/>
                    </a:prstGeom>
                    <a:ln>
                      <a:solidFill>
                        <a:schemeClr val="tx1"/>
                      </a:solidFill>
                    </a:ln>
                  </pic:spPr>
                </pic:pic>
              </a:graphicData>
            </a:graphic>
          </wp:inline>
        </w:drawing>
      </w:r>
    </w:p>
    <w:p w14:paraId="37EBDF82" w14:textId="77777777" w:rsidR="00465C81" w:rsidRDefault="00465C81" w:rsidP="00465C81">
      <w:pPr>
        <w:pStyle w:val="step3"/>
        <w:numPr>
          <w:ilvl w:val="0"/>
          <w:numId w:val="0"/>
        </w:numPr>
        <w:spacing w:line="240" w:lineRule="auto"/>
      </w:pPr>
    </w:p>
    <w:p w14:paraId="6EEA4F26" w14:textId="583097A8" w:rsidR="00F451DC" w:rsidRDefault="00EA6C1C" w:rsidP="00456AF3">
      <w:pPr>
        <w:pStyle w:val="step3"/>
      </w:pPr>
      <w:r>
        <w:t>Click on</w:t>
      </w:r>
      <w:r w:rsidR="0063618F">
        <w:t xml:space="preserve"> the</w:t>
      </w:r>
      <w:r>
        <w:t xml:space="preserve"> </w:t>
      </w:r>
      <w:r w:rsidR="00F451DC" w:rsidRPr="00F345F9">
        <w:t>Manage Endpoint Connections</w:t>
      </w:r>
      <w:r w:rsidR="00F451DC">
        <w:t xml:space="preserve"> </w:t>
      </w:r>
      <w:r w:rsidR="00F345F9">
        <w:t>menu.</w:t>
      </w:r>
    </w:p>
    <w:p w14:paraId="2DEB453D" w14:textId="77777777" w:rsidR="00465C81" w:rsidRDefault="00465C81" w:rsidP="00465C81">
      <w:pPr>
        <w:pStyle w:val="step3"/>
        <w:numPr>
          <w:ilvl w:val="0"/>
          <w:numId w:val="0"/>
        </w:numPr>
        <w:spacing w:line="240" w:lineRule="auto"/>
        <w:ind w:left="288"/>
      </w:pPr>
    </w:p>
    <w:p w14:paraId="35CC064F" w14:textId="77777777" w:rsidR="00F345F9" w:rsidRDefault="00F345F9" w:rsidP="00465C81">
      <w:pPr>
        <w:pStyle w:val="step3"/>
        <w:numPr>
          <w:ilvl w:val="0"/>
          <w:numId w:val="0"/>
        </w:numPr>
        <w:spacing w:line="240" w:lineRule="auto"/>
      </w:pPr>
      <w:r>
        <w:rPr>
          <w:noProof/>
        </w:rPr>
        <w:drawing>
          <wp:inline distT="0" distB="0" distL="0" distR="0" wp14:anchorId="6347C470" wp14:editId="5347E07E">
            <wp:extent cx="3830128" cy="989859"/>
            <wp:effectExtent l="19050" t="19050" r="1841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4901" cy="998846"/>
                    </a:xfrm>
                    <a:prstGeom prst="rect">
                      <a:avLst/>
                    </a:prstGeom>
                    <a:ln>
                      <a:solidFill>
                        <a:schemeClr val="tx1"/>
                      </a:solidFill>
                    </a:ln>
                  </pic:spPr>
                </pic:pic>
              </a:graphicData>
            </a:graphic>
          </wp:inline>
        </w:drawing>
      </w:r>
    </w:p>
    <w:p w14:paraId="6F1AD3AC" w14:textId="77777777" w:rsidR="00465C81" w:rsidRDefault="00465C81" w:rsidP="00465C81">
      <w:pPr>
        <w:pStyle w:val="step3"/>
        <w:numPr>
          <w:ilvl w:val="0"/>
          <w:numId w:val="0"/>
        </w:numPr>
        <w:spacing w:line="240" w:lineRule="auto"/>
      </w:pPr>
    </w:p>
    <w:p w14:paraId="7337588E" w14:textId="6810254E" w:rsidR="00F345F9" w:rsidRDefault="0063618F" w:rsidP="00465C81">
      <w:pPr>
        <w:pStyle w:val="step3"/>
      </w:pPr>
      <w:r>
        <w:t xml:space="preserve">Click on the </w:t>
      </w:r>
      <w:r w:rsidR="00F345F9" w:rsidRPr="00F345F9">
        <w:rPr>
          <w:b/>
        </w:rPr>
        <w:t>+ New Endpoint Connection</w:t>
      </w:r>
      <w:r w:rsidR="00F345F9">
        <w:t xml:space="preserve"> menu </w:t>
      </w:r>
      <w:r>
        <w:t xml:space="preserve">in the </w:t>
      </w:r>
      <w:r w:rsidR="00F345F9">
        <w:t>Manage Endpoint Connections popup window.</w:t>
      </w:r>
    </w:p>
    <w:p w14:paraId="2D4D2F28" w14:textId="77777777" w:rsidR="00991992" w:rsidRDefault="00F345F9" w:rsidP="00991992">
      <w:pPr>
        <w:pStyle w:val="step3"/>
        <w:numPr>
          <w:ilvl w:val="0"/>
          <w:numId w:val="0"/>
        </w:numPr>
        <w:spacing w:before="240" w:line="360" w:lineRule="auto"/>
      </w:pPr>
      <w:r>
        <w:rPr>
          <w:noProof/>
        </w:rPr>
        <w:drawing>
          <wp:inline distT="0" distB="0" distL="0" distR="0" wp14:anchorId="077C1985" wp14:editId="3EEBAB54">
            <wp:extent cx="2665562" cy="921493"/>
            <wp:effectExtent l="19050" t="19050" r="2095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8786" cy="932979"/>
                    </a:xfrm>
                    <a:prstGeom prst="rect">
                      <a:avLst/>
                    </a:prstGeom>
                    <a:ln>
                      <a:solidFill>
                        <a:schemeClr val="tx1"/>
                      </a:solidFill>
                    </a:ln>
                  </pic:spPr>
                </pic:pic>
              </a:graphicData>
            </a:graphic>
          </wp:inline>
        </w:drawing>
      </w:r>
    </w:p>
    <w:p w14:paraId="0516D6D8" w14:textId="77777777" w:rsidR="00991992" w:rsidRDefault="00991992">
      <w:pPr>
        <w:rPr>
          <w:rFonts w:ascii="Open Sans" w:eastAsia="Open Sans" w:hAnsi="Open Sans" w:cs="Open Sans"/>
          <w:color w:val="444444"/>
          <w:szCs w:val="24"/>
        </w:rPr>
      </w:pPr>
      <w:r>
        <w:br w:type="page"/>
      </w:r>
    </w:p>
    <w:p w14:paraId="583CD09E" w14:textId="27F04B48" w:rsidR="00F345F9" w:rsidRDefault="00F345F9" w:rsidP="00465C81">
      <w:pPr>
        <w:pStyle w:val="step3"/>
      </w:pPr>
      <w:r>
        <w:lastRenderedPageBreak/>
        <w:t>In the content section of</w:t>
      </w:r>
      <w:r w:rsidR="00F45FC5">
        <w:t xml:space="preserve"> the</w:t>
      </w:r>
      <w:r>
        <w:t xml:space="preserve"> popup window, set </w:t>
      </w:r>
      <w:r w:rsidR="007869E2">
        <w:t xml:space="preserve">the following </w:t>
      </w:r>
      <w:r>
        <w:t xml:space="preserve">properties for </w:t>
      </w:r>
      <w:r w:rsidR="00F45FC5">
        <w:t xml:space="preserve">a </w:t>
      </w:r>
      <w:r>
        <w:t>new endpoint connection:</w:t>
      </w:r>
    </w:p>
    <w:p w14:paraId="301C276C" w14:textId="77777777" w:rsidR="00ED11E4" w:rsidRDefault="00F345F9" w:rsidP="00991992">
      <w:pPr>
        <w:pStyle w:val="step3"/>
        <w:numPr>
          <w:ilvl w:val="0"/>
          <w:numId w:val="0"/>
        </w:numPr>
        <w:spacing w:before="240" w:line="360" w:lineRule="auto"/>
      </w:pPr>
      <w:r>
        <w:rPr>
          <w:noProof/>
        </w:rPr>
        <w:drawing>
          <wp:inline distT="0" distB="0" distL="0" distR="0" wp14:anchorId="72188F34" wp14:editId="333AA7FD">
            <wp:extent cx="3019245" cy="2692420"/>
            <wp:effectExtent l="19050" t="19050" r="1016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36396" cy="2707714"/>
                    </a:xfrm>
                    <a:prstGeom prst="rect">
                      <a:avLst/>
                    </a:prstGeom>
                    <a:ln>
                      <a:solidFill>
                        <a:schemeClr val="tx1"/>
                      </a:solidFill>
                    </a:ln>
                  </pic:spPr>
                </pic:pic>
              </a:graphicData>
            </a:graphic>
          </wp:inline>
        </w:drawing>
      </w:r>
    </w:p>
    <w:p w14:paraId="432134E6" w14:textId="77777777" w:rsidR="00ED11E4" w:rsidRDefault="00ED11E4" w:rsidP="000D3F59">
      <w:pPr>
        <w:pStyle w:val="step3"/>
        <w:numPr>
          <w:ilvl w:val="0"/>
          <w:numId w:val="10"/>
        </w:numPr>
      </w:pPr>
      <w:r>
        <w:t>Name: MySQL</w:t>
      </w:r>
    </w:p>
    <w:p w14:paraId="6BF72D26" w14:textId="77777777" w:rsidR="00ED11E4" w:rsidRDefault="00ED11E4" w:rsidP="000D3F59">
      <w:pPr>
        <w:pStyle w:val="step3"/>
        <w:numPr>
          <w:ilvl w:val="0"/>
          <w:numId w:val="10"/>
        </w:numPr>
      </w:pPr>
      <w:r>
        <w:t>Role: Source</w:t>
      </w:r>
    </w:p>
    <w:p w14:paraId="048C0398" w14:textId="77777777" w:rsidR="00ED11E4" w:rsidRDefault="00ED11E4" w:rsidP="000D3F59">
      <w:pPr>
        <w:pStyle w:val="step3"/>
        <w:numPr>
          <w:ilvl w:val="0"/>
          <w:numId w:val="10"/>
        </w:numPr>
      </w:pPr>
      <w:r>
        <w:t>Type: MySQL</w:t>
      </w:r>
    </w:p>
    <w:p w14:paraId="0A728A35" w14:textId="77777777" w:rsidR="00ED11E4" w:rsidRDefault="00ED11E4" w:rsidP="000D3F59">
      <w:pPr>
        <w:pStyle w:val="step3"/>
        <w:numPr>
          <w:ilvl w:val="0"/>
          <w:numId w:val="10"/>
        </w:numPr>
      </w:pPr>
      <w:r>
        <w:t>Server Name: localhost</w:t>
      </w:r>
    </w:p>
    <w:p w14:paraId="672CB844" w14:textId="77777777" w:rsidR="00ED11E4" w:rsidRDefault="00ED11E4" w:rsidP="000D3F59">
      <w:pPr>
        <w:pStyle w:val="step3"/>
        <w:numPr>
          <w:ilvl w:val="0"/>
          <w:numId w:val="10"/>
        </w:numPr>
      </w:pPr>
      <w:r>
        <w:t>Port: 3306</w:t>
      </w:r>
    </w:p>
    <w:p w14:paraId="39A5FE91" w14:textId="77777777" w:rsidR="00ED11E4" w:rsidRDefault="00ED11E4" w:rsidP="000D3F59">
      <w:pPr>
        <w:pStyle w:val="step3"/>
        <w:numPr>
          <w:ilvl w:val="0"/>
          <w:numId w:val="10"/>
        </w:numPr>
      </w:pPr>
      <w:r>
        <w:t>User name: root</w:t>
      </w:r>
    </w:p>
    <w:p w14:paraId="3023CFCD" w14:textId="508CE2A4" w:rsidR="00ED11E4" w:rsidRDefault="00ED11E4" w:rsidP="000D3F59">
      <w:pPr>
        <w:pStyle w:val="step3"/>
        <w:numPr>
          <w:ilvl w:val="0"/>
          <w:numId w:val="10"/>
        </w:numPr>
        <w:rPr>
          <w:b/>
        </w:rPr>
      </w:pPr>
      <w:r>
        <w:t xml:space="preserve">Password: Enter </w:t>
      </w:r>
      <w:r w:rsidR="007869E2">
        <w:t xml:space="preserve">the </w:t>
      </w:r>
      <w:r>
        <w:t xml:space="preserve">MySQL password </w:t>
      </w:r>
      <w:r w:rsidR="00F45FC5">
        <w:t xml:space="preserve">that was </w:t>
      </w:r>
      <w:r>
        <w:t xml:space="preserve">set in </w:t>
      </w:r>
      <w:r w:rsidR="00673F72">
        <w:rPr>
          <w:b/>
        </w:rPr>
        <w:t>Step</w:t>
      </w:r>
      <w:r w:rsidRPr="00ED11E4">
        <w:rPr>
          <w:b/>
        </w:rPr>
        <w:t xml:space="preserve"> 6</w:t>
      </w:r>
      <w:r>
        <w:t xml:space="preserve"> of </w:t>
      </w:r>
      <w:r w:rsidR="00F837C6">
        <w:rPr>
          <w:b/>
        </w:rPr>
        <w:t>S</w:t>
      </w:r>
      <w:r w:rsidR="00930E25">
        <w:rPr>
          <w:b/>
        </w:rPr>
        <w:t>ection 4.4.</w:t>
      </w:r>
      <w:r w:rsidRPr="00ED11E4">
        <w:rPr>
          <w:b/>
        </w:rPr>
        <w:t xml:space="preserve">5 Install </w:t>
      </w:r>
      <w:proofErr w:type="spellStart"/>
      <w:r w:rsidRPr="00ED11E4">
        <w:rPr>
          <w:b/>
        </w:rPr>
        <w:t>MySql</w:t>
      </w:r>
      <w:proofErr w:type="spellEnd"/>
      <w:r w:rsidRPr="00ED11E4">
        <w:rPr>
          <w:b/>
        </w:rPr>
        <w:t xml:space="preserve"> 5.5</w:t>
      </w:r>
    </w:p>
    <w:p w14:paraId="68E7BE1E" w14:textId="77777777" w:rsidR="00242718" w:rsidRDefault="00242718" w:rsidP="00242718">
      <w:pPr>
        <w:pStyle w:val="step3"/>
        <w:numPr>
          <w:ilvl w:val="0"/>
          <w:numId w:val="0"/>
        </w:numPr>
        <w:ind w:left="720"/>
        <w:rPr>
          <w:b/>
        </w:rPr>
      </w:pPr>
    </w:p>
    <w:p w14:paraId="1D756C27" w14:textId="4BE3CF91" w:rsidR="00ED11E4" w:rsidRDefault="00F45FC5" w:rsidP="00465C81">
      <w:pPr>
        <w:pStyle w:val="step3"/>
      </w:pPr>
      <w:r>
        <w:t xml:space="preserve">Click on the </w:t>
      </w:r>
      <w:r w:rsidR="00ED11E4" w:rsidRPr="00ED11E4">
        <w:rPr>
          <w:b/>
        </w:rPr>
        <w:t>Test Connection</w:t>
      </w:r>
      <w:r w:rsidR="00ED11E4">
        <w:t xml:space="preserve"> </w:t>
      </w:r>
      <w:r>
        <w:t>button located</w:t>
      </w:r>
      <w:r w:rsidR="007869E2">
        <w:t xml:space="preserve"> </w:t>
      </w:r>
      <w:r w:rsidR="00ED11E4">
        <w:t xml:space="preserve">at the bottom of </w:t>
      </w:r>
      <w:r>
        <w:t xml:space="preserve">the </w:t>
      </w:r>
      <w:r w:rsidR="00ED11E4">
        <w:t xml:space="preserve">window to confirm the connection properties. A green </w:t>
      </w:r>
      <w:r w:rsidR="007869E2" w:rsidRPr="00EA3A91">
        <w:rPr>
          <w:b/>
          <w:rPrChange w:id="292" w:author="Kathryn Gillett" w:date="2016-12-14T20:28:00Z">
            <w:rPr/>
          </w:rPrChange>
        </w:rPr>
        <w:t>OK</w:t>
      </w:r>
      <w:r w:rsidR="007869E2">
        <w:t xml:space="preserve"> </w:t>
      </w:r>
      <w:r w:rsidR="00ED11E4">
        <w:t>sign will appear if all properties are correct.</w:t>
      </w:r>
    </w:p>
    <w:p w14:paraId="3CC2D32F" w14:textId="77777777" w:rsidR="00242718" w:rsidRDefault="00242718" w:rsidP="00242718">
      <w:pPr>
        <w:pStyle w:val="step3"/>
        <w:numPr>
          <w:ilvl w:val="0"/>
          <w:numId w:val="0"/>
        </w:numPr>
        <w:ind w:left="288"/>
      </w:pPr>
    </w:p>
    <w:p w14:paraId="192C82B3" w14:textId="7D9ED4EC" w:rsidR="00ED11E4" w:rsidRDefault="00F45FC5" w:rsidP="00465C81">
      <w:pPr>
        <w:pStyle w:val="step3"/>
      </w:pPr>
      <w:r>
        <w:t xml:space="preserve">Click on the </w:t>
      </w:r>
      <w:r w:rsidR="00ED11E4" w:rsidRPr="00ED11E4">
        <w:rPr>
          <w:b/>
        </w:rPr>
        <w:t>Save</w:t>
      </w:r>
      <w:r w:rsidR="00ED11E4">
        <w:t xml:space="preserve"> button to finalize all the properties for </w:t>
      </w:r>
      <w:r>
        <w:t xml:space="preserve">this </w:t>
      </w:r>
      <w:r w:rsidR="00ED11E4">
        <w:t>connection.</w:t>
      </w:r>
    </w:p>
    <w:p w14:paraId="5B9ED196" w14:textId="77777777" w:rsidR="00242718" w:rsidRDefault="00242718" w:rsidP="00242718">
      <w:pPr>
        <w:pStyle w:val="step3"/>
        <w:numPr>
          <w:ilvl w:val="0"/>
          <w:numId w:val="0"/>
        </w:numPr>
      </w:pPr>
    </w:p>
    <w:p w14:paraId="76DB490C" w14:textId="515B6D7A" w:rsidR="00ED11E4" w:rsidRDefault="00F45FC5" w:rsidP="00465C81">
      <w:pPr>
        <w:pStyle w:val="step3"/>
      </w:pPr>
      <w:r>
        <w:t xml:space="preserve">Click on the </w:t>
      </w:r>
      <w:r w:rsidR="00ED11E4" w:rsidRPr="00F345F9">
        <w:rPr>
          <w:b/>
        </w:rPr>
        <w:t>+ New Endpoint Connection</w:t>
      </w:r>
      <w:r w:rsidR="00ED11E4">
        <w:t xml:space="preserve"> menu again to set properties for </w:t>
      </w:r>
      <w:r>
        <w:t xml:space="preserve">a </w:t>
      </w:r>
      <w:r w:rsidR="00ED11E4">
        <w:t>new connection.</w:t>
      </w:r>
    </w:p>
    <w:p w14:paraId="558E3E3B" w14:textId="77777777" w:rsidR="00991992" w:rsidRDefault="00991992">
      <w:pPr>
        <w:rPr>
          <w:rFonts w:ascii="Open Sans" w:eastAsia="Open Sans" w:hAnsi="Open Sans" w:cs="Open Sans"/>
          <w:color w:val="444444"/>
          <w:szCs w:val="24"/>
        </w:rPr>
      </w:pPr>
      <w:r>
        <w:br w:type="page"/>
      </w:r>
    </w:p>
    <w:p w14:paraId="4CF6346D" w14:textId="68549DB1" w:rsidR="008F24CB" w:rsidRDefault="008F24CB" w:rsidP="00465C81">
      <w:pPr>
        <w:pStyle w:val="step3"/>
      </w:pPr>
      <w:r>
        <w:lastRenderedPageBreak/>
        <w:t xml:space="preserve">In the content section of </w:t>
      </w:r>
      <w:r w:rsidR="00F45FC5">
        <w:t xml:space="preserve">the </w:t>
      </w:r>
      <w:r>
        <w:t xml:space="preserve">popup window, set </w:t>
      </w:r>
      <w:r w:rsidR="007869E2">
        <w:t xml:space="preserve">the following </w:t>
      </w:r>
      <w:r>
        <w:t>properties for</w:t>
      </w:r>
      <w:r w:rsidR="00F45FC5">
        <w:t xml:space="preserve"> a</w:t>
      </w:r>
      <w:r>
        <w:t xml:space="preserve"> new endpoint connection:</w:t>
      </w:r>
    </w:p>
    <w:p w14:paraId="1C460F05" w14:textId="77777777" w:rsidR="00ED11E4" w:rsidRDefault="008F24CB" w:rsidP="009B6665">
      <w:pPr>
        <w:pStyle w:val="step3"/>
        <w:numPr>
          <w:ilvl w:val="0"/>
          <w:numId w:val="0"/>
        </w:numPr>
        <w:spacing w:before="240"/>
      </w:pPr>
      <w:r>
        <w:rPr>
          <w:noProof/>
        </w:rPr>
        <w:drawing>
          <wp:inline distT="0" distB="0" distL="0" distR="0" wp14:anchorId="6C4B768A" wp14:editId="260F7FF9">
            <wp:extent cx="3424867" cy="1248201"/>
            <wp:effectExtent l="19050" t="19050" r="2349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47811" cy="1256563"/>
                    </a:xfrm>
                    <a:prstGeom prst="rect">
                      <a:avLst/>
                    </a:prstGeom>
                    <a:ln>
                      <a:solidFill>
                        <a:schemeClr val="tx1"/>
                      </a:solidFill>
                    </a:ln>
                  </pic:spPr>
                </pic:pic>
              </a:graphicData>
            </a:graphic>
          </wp:inline>
        </w:drawing>
      </w:r>
    </w:p>
    <w:p w14:paraId="46BAE8FD" w14:textId="77777777" w:rsidR="008F24CB" w:rsidRDefault="008F24CB" w:rsidP="000D3F59">
      <w:pPr>
        <w:pStyle w:val="step3"/>
        <w:numPr>
          <w:ilvl w:val="0"/>
          <w:numId w:val="10"/>
        </w:numPr>
      </w:pPr>
      <w:r>
        <w:t>Name: Redshift</w:t>
      </w:r>
    </w:p>
    <w:p w14:paraId="0B891844" w14:textId="77777777" w:rsidR="008F24CB" w:rsidRDefault="008F24CB" w:rsidP="000D3F59">
      <w:pPr>
        <w:pStyle w:val="step3"/>
        <w:numPr>
          <w:ilvl w:val="0"/>
          <w:numId w:val="10"/>
        </w:numPr>
      </w:pPr>
      <w:r>
        <w:t>Role: Target</w:t>
      </w:r>
    </w:p>
    <w:p w14:paraId="2574A0D4" w14:textId="77777777" w:rsidR="008F24CB" w:rsidRDefault="008F24CB" w:rsidP="000D3F59">
      <w:pPr>
        <w:pStyle w:val="step3"/>
        <w:numPr>
          <w:ilvl w:val="0"/>
          <w:numId w:val="10"/>
        </w:numPr>
      </w:pPr>
      <w:r>
        <w:t>Type: Amazon Redshift</w:t>
      </w:r>
    </w:p>
    <w:p w14:paraId="064A9A5E" w14:textId="77777777" w:rsidR="008F24CB" w:rsidRDefault="008F24CB" w:rsidP="008F24CB">
      <w:pPr>
        <w:pStyle w:val="step3"/>
        <w:numPr>
          <w:ilvl w:val="0"/>
          <w:numId w:val="0"/>
        </w:numPr>
        <w:ind w:left="288" w:hanging="288"/>
      </w:pPr>
    </w:p>
    <w:p w14:paraId="7710C836" w14:textId="7B3A341D" w:rsidR="008F24CB" w:rsidRDefault="008F24CB" w:rsidP="003A6710">
      <w:pPr>
        <w:pStyle w:val="step2"/>
        <w:rPr>
          <w:b/>
        </w:rPr>
      </w:pPr>
      <w:r>
        <w:t xml:space="preserve">Expand </w:t>
      </w:r>
      <w:r w:rsidR="00F45FC5">
        <w:t xml:space="preserve">the </w:t>
      </w:r>
      <w:r>
        <w:t xml:space="preserve">Amazon Redshift target section and set </w:t>
      </w:r>
      <w:r w:rsidR="007869E2">
        <w:t xml:space="preserve">the </w:t>
      </w:r>
      <w:r>
        <w:t xml:space="preserve">properties of </w:t>
      </w:r>
      <w:r w:rsidR="00F45FC5">
        <w:t xml:space="preserve">the </w:t>
      </w:r>
      <w:r>
        <w:t>Amazon Redshift cluster created in</w:t>
      </w:r>
      <w:r w:rsidRPr="008F24CB">
        <w:rPr>
          <w:b/>
        </w:rPr>
        <w:t xml:space="preserve"> </w:t>
      </w:r>
      <w:r w:rsidR="00F837C6">
        <w:rPr>
          <w:b/>
        </w:rPr>
        <w:t>S</w:t>
      </w:r>
      <w:r w:rsidRPr="008F24CB">
        <w:rPr>
          <w:b/>
        </w:rPr>
        <w:t>ection 4.2: Setup the Warehouse using Amazon Redshift Data Warehouse (E)</w:t>
      </w:r>
    </w:p>
    <w:p w14:paraId="59DDA512" w14:textId="77777777" w:rsidR="00AF3011" w:rsidRDefault="00AF3011" w:rsidP="0054119F">
      <w:pPr>
        <w:pStyle w:val="step3"/>
        <w:numPr>
          <w:ilvl w:val="0"/>
          <w:numId w:val="0"/>
        </w:numPr>
        <w:ind w:left="288"/>
        <w:rPr>
          <w:b/>
        </w:rPr>
      </w:pPr>
    </w:p>
    <w:p w14:paraId="27127B48" w14:textId="77777777" w:rsidR="008F24CB" w:rsidRDefault="008F24CB" w:rsidP="003A6710">
      <w:pPr>
        <w:pStyle w:val="step3"/>
        <w:numPr>
          <w:ilvl w:val="0"/>
          <w:numId w:val="0"/>
        </w:numPr>
        <w:spacing w:line="240" w:lineRule="auto"/>
        <w:ind w:left="288" w:hanging="288"/>
      </w:pPr>
      <w:r>
        <w:rPr>
          <w:noProof/>
        </w:rPr>
        <w:drawing>
          <wp:inline distT="0" distB="0" distL="0" distR="0" wp14:anchorId="3BAD4667" wp14:editId="0172BA2F">
            <wp:extent cx="3453195" cy="2734574"/>
            <wp:effectExtent l="19050" t="19050" r="1397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68376" cy="2746596"/>
                    </a:xfrm>
                    <a:prstGeom prst="rect">
                      <a:avLst/>
                    </a:prstGeom>
                    <a:ln>
                      <a:solidFill>
                        <a:schemeClr val="tx1"/>
                      </a:solidFill>
                    </a:ln>
                  </pic:spPr>
                </pic:pic>
              </a:graphicData>
            </a:graphic>
          </wp:inline>
        </w:drawing>
      </w:r>
    </w:p>
    <w:p w14:paraId="0B104789" w14:textId="77777777" w:rsidR="00242718" w:rsidRDefault="00242718" w:rsidP="00242718">
      <w:pPr>
        <w:pStyle w:val="step3"/>
        <w:numPr>
          <w:ilvl w:val="0"/>
          <w:numId w:val="0"/>
        </w:numPr>
        <w:spacing w:line="240" w:lineRule="auto"/>
        <w:ind w:firstLine="431"/>
      </w:pPr>
    </w:p>
    <w:p w14:paraId="0A950619" w14:textId="759669B9" w:rsidR="008F24CB" w:rsidRDefault="008F24CB" w:rsidP="000D3F59">
      <w:pPr>
        <w:pStyle w:val="step3"/>
        <w:numPr>
          <w:ilvl w:val="0"/>
          <w:numId w:val="11"/>
        </w:numPr>
      </w:pPr>
      <w:r w:rsidRPr="007869E2">
        <w:rPr>
          <w:b/>
        </w:rPr>
        <w:t>Redshift cluster</w:t>
      </w:r>
      <w:r>
        <w:t xml:space="preserve">: </w:t>
      </w:r>
      <w:r w:rsidR="00F45FC5">
        <w:t xml:space="preserve">Type in </w:t>
      </w:r>
      <w:r w:rsidR="007869E2">
        <w:t xml:space="preserve">the </w:t>
      </w:r>
      <w:r>
        <w:t xml:space="preserve">Redshift cluster endpoint obtained in </w:t>
      </w:r>
      <w:r w:rsidR="00673F72" w:rsidRPr="00EE08F8">
        <w:rPr>
          <w:b/>
        </w:rPr>
        <w:t>Step</w:t>
      </w:r>
      <w:r w:rsidR="00EC030D" w:rsidRPr="00EE08F8">
        <w:rPr>
          <w:b/>
        </w:rPr>
        <w:t xml:space="preserve"> 15</w:t>
      </w:r>
      <w:r w:rsidR="0054119F" w:rsidRPr="00EE08F8">
        <w:rPr>
          <w:b/>
        </w:rPr>
        <w:t xml:space="preserve"> of </w:t>
      </w:r>
      <w:r w:rsidR="00EE08F8" w:rsidRPr="00EE08F8">
        <w:rPr>
          <w:b/>
        </w:rPr>
        <w:t>S</w:t>
      </w:r>
      <w:r w:rsidR="0054119F" w:rsidRPr="00EE08F8">
        <w:rPr>
          <w:b/>
        </w:rPr>
        <w:t>ection</w:t>
      </w:r>
      <w:r w:rsidR="0054119F" w:rsidRPr="008F24CB">
        <w:rPr>
          <w:b/>
        </w:rPr>
        <w:t xml:space="preserve"> 4.</w:t>
      </w:r>
      <w:ins w:id="293" w:author="Abhinandan" w:date="2016-12-13T15:13:00Z">
        <w:r w:rsidR="004F234D">
          <w:rPr>
            <w:b/>
          </w:rPr>
          <w:t>3</w:t>
        </w:r>
      </w:ins>
      <w:del w:id="294" w:author="Abhinandan" w:date="2016-12-13T15:13:00Z">
        <w:r w:rsidR="0054119F" w:rsidRPr="008F24CB" w:rsidDel="004F234D">
          <w:rPr>
            <w:b/>
          </w:rPr>
          <w:delText>2</w:delText>
        </w:r>
      </w:del>
      <w:r w:rsidR="0054119F" w:rsidRPr="008F24CB">
        <w:rPr>
          <w:b/>
        </w:rPr>
        <w:t>: Setup the Warehouse using Amazon Redshift Data Warehouse (E)</w:t>
      </w:r>
      <w:r w:rsidR="0054119F">
        <w:rPr>
          <w:b/>
        </w:rPr>
        <w:t xml:space="preserve">, </w:t>
      </w:r>
      <w:r w:rsidR="0054119F">
        <w:t xml:space="preserve">but remove </w:t>
      </w:r>
      <w:r w:rsidR="007869E2">
        <w:t xml:space="preserve">the </w:t>
      </w:r>
      <w:r w:rsidR="0054119F">
        <w:t xml:space="preserve">colon and port number at the end of </w:t>
      </w:r>
      <w:r w:rsidR="007869E2">
        <w:t>the string</w:t>
      </w:r>
      <w:r w:rsidR="0054119F">
        <w:t>.</w:t>
      </w:r>
    </w:p>
    <w:p w14:paraId="1217B0D2" w14:textId="77777777" w:rsidR="0054119F" w:rsidRDefault="0054119F" w:rsidP="0054119F">
      <w:pPr>
        <w:pStyle w:val="step3"/>
        <w:numPr>
          <w:ilvl w:val="0"/>
          <w:numId w:val="0"/>
        </w:numPr>
        <w:ind w:left="648"/>
      </w:pPr>
    </w:p>
    <w:p w14:paraId="31E7238F" w14:textId="37314FC6" w:rsidR="0054119F" w:rsidRPr="0054119F" w:rsidRDefault="0054119F" w:rsidP="0054119F">
      <w:pPr>
        <w:pStyle w:val="step3"/>
        <w:numPr>
          <w:ilvl w:val="0"/>
          <w:numId w:val="0"/>
        </w:numPr>
        <w:ind w:left="648"/>
      </w:pPr>
      <w:r>
        <w:t xml:space="preserve">Enter </w:t>
      </w:r>
      <w:r w:rsidR="007869E2">
        <w:t xml:space="preserve">the following </w:t>
      </w:r>
      <w:r>
        <w:t xml:space="preserve">details of </w:t>
      </w:r>
      <w:r w:rsidR="007869E2">
        <w:t xml:space="preserve">the </w:t>
      </w:r>
      <w:r>
        <w:t xml:space="preserve">Redshift cluster copied in </w:t>
      </w:r>
      <w:r w:rsidR="00673F72" w:rsidRPr="00EE08F8">
        <w:rPr>
          <w:b/>
        </w:rPr>
        <w:t>Step</w:t>
      </w:r>
      <w:r w:rsidRPr="00EE08F8">
        <w:rPr>
          <w:b/>
        </w:rPr>
        <w:t xml:space="preserve"> 8 of </w:t>
      </w:r>
      <w:r w:rsidR="00EE08F8" w:rsidRPr="00EE08F8">
        <w:rPr>
          <w:b/>
        </w:rPr>
        <w:t>S</w:t>
      </w:r>
      <w:r w:rsidRPr="00EE08F8">
        <w:rPr>
          <w:b/>
        </w:rPr>
        <w:t>ection</w:t>
      </w:r>
      <w:r w:rsidRPr="007869E2">
        <w:rPr>
          <w:b/>
        </w:rPr>
        <w:t xml:space="preserve"> 4.</w:t>
      </w:r>
      <w:ins w:id="295" w:author="Abhinandan" w:date="2016-12-13T15:13:00Z">
        <w:r w:rsidR="004F234D">
          <w:rPr>
            <w:b/>
          </w:rPr>
          <w:t>3</w:t>
        </w:r>
      </w:ins>
      <w:del w:id="296" w:author="Abhinandan" w:date="2016-12-13T15:13:00Z">
        <w:r w:rsidRPr="007869E2" w:rsidDel="004F234D">
          <w:rPr>
            <w:b/>
          </w:rPr>
          <w:delText>2</w:delText>
        </w:r>
      </w:del>
      <w:r w:rsidRPr="007869E2">
        <w:rPr>
          <w:b/>
        </w:rPr>
        <w:t>.1: Cluster Details</w:t>
      </w:r>
    </w:p>
    <w:p w14:paraId="0B4BF26E" w14:textId="77777777" w:rsidR="0054119F" w:rsidRDefault="0054119F" w:rsidP="000D3F59">
      <w:pPr>
        <w:pStyle w:val="step3"/>
        <w:numPr>
          <w:ilvl w:val="0"/>
          <w:numId w:val="11"/>
        </w:numPr>
      </w:pPr>
      <w:r>
        <w:t>Port = Database Port</w:t>
      </w:r>
    </w:p>
    <w:p w14:paraId="7BA01264" w14:textId="77777777" w:rsidR="0054119F" w:rsidRDefault="0054119F" w:rsidP="000D3F59">
      <w:pPr>
        <w:pStyle w:val="step3"/>
        <w:numPr>
          <w:ilvl w:val="0"/>
          <w:numId w:val="11"/>
        </w:numPr>
      </w:pPr>
      <w:r>
        <w:t>User name = Master User Name</w:t>
      </w:r>
    </w:p>
    <w:p w14:paraId="46EE7B84" w14:textId="77777777" w:rsidR="0054119F" w:rsidRDefault="0054119F" w:rsidP="000D3F59">
      <w:pPr>
        <w:pStyle w:val="step3"/>
        <w:numPr>
          <w:ilvl w:val="0"/>
          <w:numId w:val="11"/>
        </w:numPr>
      </w:pPr>
      <w:r>
        <w:t>Password = Master User Password</w:t>
      </w:r>
    </w:p>
    <w:p w14:paraId="46055417" w14:textId="77777777" w:rsidR="0054119F" w:rsidRPr="00ED11E4" w:rsidRDefault="0054119F" w:rsidP="000D3F59">
      <w:pPr>
        <w:pStyle w:val="step3"/>
        <w:numPr>
          <w:ilvl w:val="0"/>
          <w:numId w:val="11"/>
        </w:numPr>
      </w:pPr>
      <w:r>
        <w:t>Database name = Database name</w:t>
      </w:r>
    </w:p>
    <w:p w14:paraId="5577C7BA" w14:textId="1736F2A9" w:rsidR="008F24CB" w:rsidRDefault="00D45BEC" w:rsidP="00F3292F">
      <w:pPr>
        <w:pStyle w:val="step3"/>
        <w:numPr>
          <w:ilvl w:val="0"/>
          <w:numId w:val="0"/>
        </w:numPr>
        <w:spacing w:before="240" w:line="240" w:lineRule="auto"/>
        <w:rPr>
          <w:color w:val="404040" w:themeColor="text1" w:themeTint="BF"/>
          <w:szCs w:val="22"/>
        </w:rPr>
      </w:pPr>
      <w:r w:rsidRPr="00F3292F">
        <w:rPr>
          <w:color w:val="404040" w:themeColor="text1" w:themeTint="BF"/>
          <w:szCs w:val="22"/>
        </w:rPr>
        <w:lastRenderedPageBreak/>
        <w:t xml:space="preserve">Expand </w:t>
      </w:r>
      <w:r w:rsidR="00F45FC5">
        <w:rPr>
          <w:color w:val="404040" w:themeColor="text1" w:themeTint="BF"/>
          <w:szCs w:val="22"/>
        </w:rPr>
        <w:t xml:space="preserve">the </w:t>
      </w:r>
      <w:del w:id="297" w:author="Kathryn Gillett" w:date="2016-12-15T15:49:00Z">
        <w:r w:rsidRPr="00F3292F" w:rsidDel="00B26C45">
          <w:rPr>
            <w:color w:val="404040" w:themeColor="text1" w:themeTint="BF"/>
            <w:szCs w:val="22"/>
          </w:rPr>
          <w:delText xml:space="preserve">Attunity </w:delText>
        </w:r>
      </w:del>
      <w:ins w:id="298" w:author="Kathryn Gillett" w:date="2016-12-15T15:49:00Z">
        <w:r w:rsidR="00B26C45">
          <w:rPr>
            <w:color w:val="404040" w:themeColor="text1" w:themeTint="BF"/>
            <w:szCs w:val="22"/>
          </w:rPr>
          <w:t>ATTUNITY</w:t>
        </w:r>
        <w:r w:rsidR="00B26C45" w:rsidRPr="00F3292F">
          <w:rPr>
            <w:color w:val="404040" w:themeColor="text1" w:themeTint="BF"/>
            <w:szCs w:val="22"/>
          </w:rPr>
          <w:t xml:space="preserve"> </w:t>
        </w:r>
      </w:ins>
      <w:proofErr w:type="spellStart"/>
      <w:r w:rsidRPr="00F3292F">
        <w:rPr>
          <w:color w:val="404040" w:themeColor="text1" w:themeTint="BF"/>
          <w:szCs w:val="22"/>
        </w:rPr>
        <w:t>Cloud</w:t>
      </w:r>
      <w:ins w:id="299" w:author="Kathryn Gillett" w:date="2016-12-15T15:49:00Z">
        <w:r w:rsidR="00B26C45">
          <w:rPr>
            <w:color w:val="404040" w:themeColor="text1" w:themeTint="BF"/>
            <w:szCs w:val="22"/>
          </w:rPr>
          <w:t>Be</w:t>
        </w:r>
      </w:ins>
      <w:del w:id="300" w:author="Kathryn Gillett" w:date="2016-12-15T15:49:00Z">
        <w:r w:rsidRPr="00F3292F" w:rsidDel="00B26C45">
          <w:rPr>
            <w:color w:val="404040" w:themeColor="text1" w:themeTint="BF"/>
            <w:szCs w:val="22"/>
          </w:rPr>
          <w:delText>be</w:delText>
        </w:r>
      </w:del>
      <w:r w:rsidRPr="00F3292F">
        <w:rPr>
          <w:color w:val="404040" w:themeColor="text1" w:themeTint="BF"/>
          <w:szCs w:val="22"/>
        </w:rPr>
        <w:t>am</w:t>
      </w:r>
      <w:proofErr w:type="spellEnd"/>
      <w:r w:rsidRPr="00F3292F">
        <w:rPr>
          <w:color w:val="404040" w:themeColor="text1" w:themeTint="BF"/>
          <w:szCs w:val="22"/>
        </w:rPr>
        <w:t xml:space="preserve"> AMI section and set </w:t>
      </w:r>
      <w:r w:rsidR="00F45FC5">
        <w:rPr>
          <w:color w:val="404040" w:themeColor="text1" w:themeTint="BF"/>
          <w:szCs w:val="22"/>
        </w:rPr>
        <w:t xml:space="preserve">the </w:t>
      </w:r>
      <w:r w:rsidRPr="00F3292F">
        <w:rPr>
          <w:color w:val="404040" w:themeColor="text1" w:themeTint="BF"/>
          <w:szCs w:val="22"/>
        </w:rPr>
        <w:t>properties</w:t>
      </w:r>
      <w:r w:rsidR="00F3292F">
        <w:rPr>
          <w:color w:val="404040" w:themeColor="text1" w:themeTint="BF"/>
          <w:szCs w:val="22"/>
        </w:rPr>
        <w:t xml:space="preserve"> of ATTUNITY </w:t>
      </w:r>
      <w:proofErr w:type="spellStart"/>
      <w:r w:rsidR="00F3292F">
        <w:rPr>
          <w:color w:val="404040" w:themeColor="text1" w:themeTint="BF"/>
          <w:szCs w:val="22"/>
        </w:rPr>
        <w:t>CloudBeam</w:t>
      </w:r>
      <w:proofErr w:type="spellEnd"/>
      <w:r w:rsidR="00F3292F">
        <w:rPr>
          <w:color w:val="404040" w:themeColor="text1" w:themeTint="BF"/>
          <w:szCs w:val="22"/>
        </w:rPr>
        <w:t xml:space="preserve"> instance.</w:t>
      </w:r>
    </w:p>
    <w:p w14:paraId="6F360E72" w14:textId="77777777" w:rsidR="00F3292F" w:rsidRDefault="000D53B6" w:rsidP="003A6710">
      <w:pPr>
        <w:pStyle w:val="step3"/>
        <w:numPr>
          <w:ilvl w:val="0"/>
          <w:numId w:val="0"/>
        </w:numPr>
        <w:spacing w:before="240" w:line="360" w:lineRule="auto"/>
        <w:ind w:left="288" w:hanging="288"/>
        <w:rPr>
          <w:color w:val="404040" w:themeColor="text1" w:themeTint="BF"/>
          <w:szCs w:val="22"/>
        </w:rPr>
      </w:pPr>
      <w:r>
        <w:rPr>
          <w:noProof/>
        </w:rPr>
        <w:drawing>
          <wp:inline distT="0" distB="0" distL="0" distR="0" wp14:anchorId="295D4B9B" wp14:editId="7B2A4B6E">
            <wp:extent cx="3830129" cy="2794959"/>
            <wp:effectExtent l="19050" t="19050" r="18415"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35923" cy="2799187"/>
                    </a:xfrm>
                    <a:prstGeom prst="rect">
                      <a:avLst/>
                    </a:prstGeom>
                    <a:ln>
                      <a:solidFill>
                        <a:schemeClr val="tx1"/>
                      </a:solidFill>
                    </a:ln>
                  </pic:spPr>
                </pic:pic>
              </a:graphicData>
            </a:graphic>
          </wp:inline>
        </w:drawing>
      </w:r>
    </w:p>
    <w:p w14:paraId="07D5307E" w14:textId="4940C10A" w:rsidR="00337E13" w:rsidRPr="00337E13" w:rsidRDefault="00337E13" w:rsidP="000D3F59">
      <w:pPr>
        <w:pStyle w:val="step3"/>
        <w:numPr>
          <w:ilvl w:val="0"/>
          <w:numId w:val="12"/>
        </w:numPr>
        <w:spacing w:line="240" w:lineRule="auto"/>
        <w:rPr>
          <w:color w:val="404040" w:themeColor="text1" w:themeTint="BF"/>
          <w:szCs w:val="22"/>
        </w:rPr>
      </w:pPr>
      <w:proofErr w:type="spellStart"/>
      <w:r>
        <w:rPr>
          <w:color w:val="404040" w:themeColor="text1" w:themeTint="BF"/>
          <w:szCs w:val="22"/>
        </w:rPr>
        <w:t>CloudBeam</w:t>
      </w:r>
      <w:proofErr w:type="spellEnd"/>
      <w:r>
        <w:rPr>
          <w:color w:val="404040" w:themeColor="text1" w:themeTint="BF"/>
          <w:szCs w:val="22"/>
        </w:rPr>
        <w:t xml:space="preserve"> AMI Type: Select the </w:t>
      </w:r>
      <w:proofErr w:type="spellStart"/>
      <w:r>
        <w:rPr>
          <w:color w:val="404040" w:themeColor="text1" w:themeTint="BF"/>
          <w:szCs w:val="22"/>
        </w:rPr>
        <w:t>CloudBeam</w:t>
      </w:r>
      <w:proofErr w:type="spellEnd"/>
      <w:r>
        <w:rPr>
          <w:color w:val="404040" w:themeColor="text1" w:themeTint="BF"/>
          <w:szCs w:val="22"/>
        </w:rPr>
        <w:t xml:space="preserve"> AMI Type used for creating </w:t>
      </w:r>
      <w:r w:rsidR="00AC5702">
        <w:rPr>
          <w:color w:val="404040" w:themeColor="text1" w:themeTint="BF"/>
          <w:szCs w:val="22"/>
        </w:rPr>
        <w:t xml:space="preserve">the </w:t>
      </w:r>
      <w:r>
        <w:rPr>
          <w:color w:val="404040" w:themeColor="text1" w:themeTint="BF"/>
          <w:szCs w:val="22"/>
        </w:rPr>
        <w:t xml:space="preserve">instance in </w:t>
      </w:r>
      <w:r w:rsidR="00673F72">
        <w:rPr>
          <w:b/>
          <w:color w:val="404040" w:themeColor="text1" w:themeTint="BF"/>
          <w:szCs w:val="22"/>
        </w:rPr>
        <w:t>Step</w:t>
      </w:r>
      <w:r w:rsidR="00673F72" w:rsidRPr="00337E13">
        <w:rPr>
          <w:b/>
          <w:color w:val="404040" w:themeColor="text1" w:themeTint="BF"/>
          <w:szCs w:val="22"/>
        </w:rPr>
        <w:t xml:space="preserve"> </w:t>
      </w:r>
      <w:r w:rsidRPr="00337E13">
        <w:rPr>
          <w:b/>
          <w:color w:val="404040" w:themeColor="text1" w:themeTint="BF"/>
          <w:szCs w:val="22"/>
        </w:rPr>
        <w:t>4</w:t>
      </w:r>
      <w:r>
        <w:rPr>
          <w:color w:val="404040" w:themeColor="text1" w:themeTint="BF"/>
          <w:szCs w:val="22"/>
        </w:rPr>
        <w:t xml:space="preserve"> </w:t>
      </w:r>
      <w:r w:rsidRPr="00AC5702">
        <w:rPr>
          <w:b/>
          <w:color w:val="404040" w:themeColor="text1" w:themeTint="BF"/>
          <w:szCs w:val="22"/>
        </w:rPr>
        <w:t>of</w:t>
      </w:r>
      <w:r w:rsidR="00930E25">
        <w:rPr>
          <w:b/>
          <w:color w:val="404040" w:themeColor="text1" w:themeTint="BF"/>
          <w:szCs w:val="22"/>
        </w:rPr>
        <w:t xml:space="preserve"> </w:t>
      </w:r>
      <w:r w:rsidR="00AC5702">
        <w:rPr>
          <w:b/>
          <w:color w:val="404040" w:themeColor="text1" w:themeTint="BF"/>
          <w:szCs w:val="22"/>
        </w:rPr>
        <w:t>S</w:t>
      </w:r>
      <w:r w:rsidR="00930E25">
        <w:rPr>
          <w:b/>
          <w:color w:val="404040" w:themeColor="text1" w:themeTint="BF"/>
          <w:szCs w:val="22"/>
        </w:rPr>
        <w:t>ection 4.4</w:t>
      </w:r>
      <w:r w:rsidRPr="00337E13">
        <w:rPr>
          <w:b/>
          <w:color w:val="404040" w:themeColor="text1" w:themeTint="BF"/>
          <w:szCs w:val="22"/>
        </w:rPr>
        <w:t xml:space="preserve">.1: Launch ATTUNITY </w:t>
      </w:r>
      <w:proofErr w:type="spellStart"/>
      <w:r w:rsidRPr="00337E13">
        <w:rPr>
          <w:b/>
          <w:color w:val="404040" w:themeColor="text1" w:themeTint="BF"/>
          <w:szCs w:val="22"/>
        </w:rPr>
        <w:t>CloudBeam</w:t>
      </w:r>
      <w:proofErr w:type="spellEnd"/>
      <w:r w:rsidRPr="00337E13">
        <w:rPr>
          <w:b/>
          <w:color w:val="404040" w:themeColor="text1" w:themeTint="BF"/>
          <w:szCs w:val="22"/>
        </w:rPr>
        <w:t xml:space="preserve"> Instance</w:t>
      </w:r>
    </w:p>
    <w:p w14:paraId="18B1F5AB" w14:textId="54BEBC70" w:rsidR="00337E13" w:rsidRPr="00337E13" w:rsidRDefault="00337E13" w:rsidP="000D3F59">
      <w:pPr>
        <w:pStyle w:val="step3"/>
        <w:numPr>
          <w:ilvl w:val="0"/>
          <w:numId w:val="12"/>
        </w:numPr>
        <w:spacing w:line="240" w:lineRule="auto"/>
        <w:rPr>
          <w:color w:val="404040" w:themeColor="text1" w:themeTint="BF"/>
          <w:szCs w:val="22"/>
        </w:rPr>
      </w:pPr>
      <w:r w:rsidRPr="00337E13">
        <w:rPr>
          <w:color w:val="404040" w:themeColor="text1" w:themeTint="BF"/>
          <w:szCs w:val="22"/>
        </w:rPr>
        <w:t>AMI EC2 IP address</w:t>
      </w:r>
      <w:r>
        <w:rPr>
          <w:color w:val="404040" w:themeColor="text1" w:themeTint="BF"/>
          <w:szCs w:val="22"/>
        </w:rPr>
        <w:t xml:space="preserve">: </w:t>
      </w:r>
      <w:r w:rsidR="007869E2">
        <w:rPr>
          <w:color w:val="404040" w:themeColor="text1" w:themeTint="BF"/>
          <w:szCs w:val="22"/>
        </w:rPr>
        <w:t>Enter the P</w:t>
      </w:r>
      <w:r>
        <w:rPr>
          <w:color w:val="404040" w:themeColor="text1" w:themeTint="BF"/>
          <w:szCs w:val="22"/>
        </w:rPr>
        <w:t xml:space="preserve">ublic IP of ATTUNITY </w:t>
      </w:r>
      <w:proofErr w:type="spellStart"/>
      <w:r>
        <w:rPr>
          <w:color w:val="404040" w:themeColor="text1" w:themeTint="BF"/>
          <w:szCs w:val="22"/>
        </w:rPr>
        <w:t>Clou</w:t>
      </w:r>
      <w:r w:rsidR="0023597B">
        <w:rPr>
          <w:color w:val="404040" w:themeColor="text1" w:themeTint="BF"/>
          <w:szCs w:val="22"/>
        </w:rPr>
        <w:t>d</w:t>
      </w:r>
      <w:r>
        <w:rPr>
          <w:color w:val="404040" w:themeColor="text1" w:themeTint="BF"/>
          <w:szCs w:val="22"/>
        </w:rPr>
        <w:t>Beam</w:t>
      </w:r>
      <w:proofErr w:type="spellEnd"/>
      <w:r>
        <w:rPr>
          <w:color w:val="404040" w:themeColor="text1" w:themeTint="BF"/>
          <w:szCs w:val="22"/>
        </w:rPr>
        <w:t xml:space="preserve"> instance created in </w:t>
      </w:r>
      <w:r w:rsidRPr="00337E13">
        <w:rPr>
          <w:b/>
          <w:color w:val="404040" w:themeColor="text1" w:themeTint="BF"/>
          <w:szCs w:val="22"/>
        </w:rPr>
        <w:t>section 4.</w:t>
      </w:r>
      <w:ins w:id="301" w:author="Abhinandan" w:date="2016-12-13T15:16:00Z">
        <w:r w:rsidR="004F234D">
          <w:rPr>
            <w:b/>
            <w:color w:val="404040" w:themeColor="text1" w:themeTint="BF"/>
            <w:szCs w:val="22"/>
          </w:rPr>
          <w:t>4</w:t>
        </w:r>
      </w:ins>
      <w:del w:id="302" w:author="Abhinandan" w:date="2016-12-13T15:16:00Z">
        <w:r w:rsidRPr="00337E13" w:rsidDel="004F234D">
          <w:rPr>
            <w:b/>
            <w:color w:val="404040" w:themeColor="text1" w:themeTint="BF"/>
            <w:szCs w:val="22"/>
          </w:rPr>
          <w:delText>3</w:delText>
        </w:r>
      </w:del>
      <w:r w:rsidRPr="00337E13">
        <w:rPr>
          <w:b/>
          <w:color w:val="404040" w:themeColor="text1" w:themeTint="BF"/>
          <w:szCs w:val="22"/>
        </w:rPr>
        <w:t xml:space="preserve">.1: Launch ATTUNITY </w:t>
      </w:r>
      <w:proofErr w:type="spellStart"/>
      <w:r w:rsidRPr="00337E13">
        <w:rPr>
          <w:b/>
          <w:color w:val="404040" w:themeColor="text1" w:themeTint="BF"/>
          <w:szCs w:val="22"/>
        </w:rPr>
        <w:t>CloudBeam</w:t>
      </w:r>
      <w:proofErr w:type="spellEnd"/>
      <w:r w:rsidRPr="00337E13">
        <w:rPr>
          <w:b/>
          <w:color w:val="404040" w:themeColor="text1" w:themeTint="BF"/>
          <w:szCs w:val="22"/>
        </w:rPr>
        <w:t xml:space="preserve"> Instance</w:t>
      </w:r>
    </w:p>
    <w:p w14:paraId="7E2A54D1" w14:textId="7B0E3FF7" w:rsidR="00337E13" w:rsidRPr="000D53B6" w:rsidRDefault="00337E13" w:rsidP="000D3F59">
      <w:pPr>
        <w:pStyle w:val="step3"/>
        <w:numPr>
          <w:ilvl w:val="0"/>
          <w:numId w:val="12"/>
        </w:numPr>
        <w:spacing w:line="240" w:lineRule="auto"/>
        <w:rPr>
          <w:color w:val="404040" w:themeColor="text1" w:themeTint="BF"/>
          <w:szCs w:val="22"/>
        </w:rPr>
      </w:pPr>
      <w:proofErr w:type="spellStart"/>
      <w:r>
        <w:rPr>
          <w:color w:val="404040" w:themeColor="text1" w:themeTint="BF"/>
          <w:szCs w:val="22"/>
        </w:rPr>
        <w:t>CloudBeam</w:t>
      </w:r>
      <w:proofErr w:type="spellEnd"/>
      <w:r>
        <w:rPr>
          <w:color w:val="404040" w:themeColor="text1" w:themeTint="BF"/>
          <w:szCs w:val="22"/>
        </w:rPr>
        <w:t xml:space="preserve"> Password: Enter </w:t>
      </w:r>
      <w:r w:rsidR="007869E2">
        <w:rPr>
          <w:color w:val="404040" w:themeColor="text1" w:themeTint="BF"/>
          <w:szCs w:val="22"/>
        </w:rPr>
        <w:t xml:space="preserve">the </w:t>
      </w:r>
      <w:r>
        <w:rPr>
          <w:color w:val="404040" w:themeColor="text1" w:themeTint="BF"/>
          <w:szCs w:val="22"/>
        </w:rPr>
        <w:t xml:space="preserve">password set in </w:t>
      </w:r>
      <w:r w:rsidR="00673F72">
        <w:rPr>
          <w:b/>
          <w:color w:val="404040" w:themeColor="text1" w:themeTint="BF"/>
          <w:szCs w:val="22"/>
        </w:rPr>
        <w:t>Step</w:t>
      </w:r>
      <w:r w:rsidR="00673F72" w:rsidRPr="00337E13">
        <w:rPr>
          <w:b/>
          <w:color w:val="404040" w:themeColor="text1" w:themeTint="BF"/>
          <w:szCs w:val="22"/>
        </w:rPr>
        <w:t xml:space="preserve"> </w:t>
      </w:r>
      <w:r w:rsidRPr="00337E13">
        <w:rPr>
          <w:b/>
          <w:color w:val="404040" w:themeColor="text1" w:themeTint="BF"/>
          <w:szCs w:val="22"/>
        </w:rPr>
        <w:t>3</w:t>
      </w:r>
      <w:r>
        <w:rPr>
          <w:color w:val="404040" w:themeColor="text1" w:themeTint="BF"/>
          <w:szCs w:val="22"/>
        </w:rPr>
        <w:t xml:space="preserve"> </w:t>
      </w:r>
      <w:r w:rsidRPr="00AC5702">
        <w:rPr>
          <w:b/>
          <w:color w:val="404040" w:themeColor="text1" w:themeTint="BF"/>
          <w:szCs w:val="22"/>
        </w:rPr>
        <w:t>of</w:t>
      </w:r>
      <w:r>
        <w:rPr>
          <w:color w:val="404040" w:themeColor="text1" w:themeTint="BF"/>
          <w:szCs w:val="22"/>
        </w:rPr>
        <w:t xml:space="preserve"> </w:t>
      </w:r>
      <w:r w:rsidR="00AC5702">
        <w:rPr>
          <w:b/>
          <w:color w:val="404040" w:themeColor="text1" w:themeTint="BF"/>
          <w:szCs w:val="22"/>
        </w:rPr>
        <w:t>S</w:t>
      </w:r>
      <w:r w:rsidR="00930E25">
        <w:rPr>
          <w:b/>
          <w:color w:val="404040" w:themeColor="text1" w:themeTint="BF"/>
          <w:szCs w:val="22"/>
        </w:rPr>
        <w:t>ection 4.4</w:t>
      </w:r>
      <w:r w:rsidRPr="00337E13">
        <w:rPr>
          <w:b/>
          <w:color w:val="404040" w:themeColor="text1" w:themeTint="BF"/>
          <w:szCs w:val="22"/>
        </w:rPr>
        <w:t xml:space="preserve">.3: Set ATTUNITY </w:t>
      </w:r>
      <w:proofErr w:type="spellStart"/>
      <w:r w:rsidRPr="00337E13">
        <w:rPr>
          <w:b/>
          <w:color w:val="404040" w:themeColor="text1" w:themeTint="BF"/>
          <w:szCs w:val="22"/>
        </w:rPr>
        <w:t>CloudBeam</w:t>
      </w:r>
      <w:proofErr w:type="spellEnd"/>
      <w:r w:rsidRPr="00337E13">
        <w:rPr>
          <w:b/>
          <w:color w:val="404040" w:themeColor="text1" w:themeTint="BF"/>
          <w:szCs w:val="22"/>
        </w:rPr>
        <w:t xml:space="preserve"> Password</w:t>
      </w:r>
    </w:p>
    <w:p w14:paraId="3904E2DE" w14:textId="77777777" w:rsidR="000D53B6" w:rsidRDefault="000D53B6" w:rsidP="000D53B6">
      <w:pPr>
        <w:pStyle w:val="step3"/>
        <w:numPr>
          <w:ilvl w:val="0"/>
          <w:numId w:val="0"/>
        </w:numPr>
        <w:spacing w:line="240" w:lineRule="auto"/>
        <w:ind w:left="288" w:hanging="288"/>
        <w:rPr>
          <w:color w:val="404040" w:themeColor="text1" w:themeTint="BF"/>
          <w:szCs w:val="22"/>
        </w:rPr>
      </w:pPr>
    </w:p>
    <w:p w14:paraId="0B802BC1" w14:textId="77777777" w:rsidR="003A6710" w:rsidRDefault="003A6710">
      <w:pPr>
        <w:rPr>
          <w:rFonts w:ascii="Open Sans" w:hAnsi="Open Sans" w:cs="Open Sans"/>
          <w:color w:val="404040" w:themeColor="text1" w:themeTint="BF"/>
        </w:rPr>
      </w:pPr>
      <w:r>
        <w:rPr>
          <w:rFonts w:ascii="Open Sans" w:hAnsi="Open Sans" w:cs="Open Sans"/>
          <w:color w:val="404040" w:themeColor="text1" w:themeTint="BF"/>
        </w:rPr>
        <w:br w:type="page"/>
      </w:r>
    </w:p>
    <w:p w14:paraId="4F1B3B11" w14:textId="6E99E8E6" w:rsidR="000D53B6" w:rsidRPr="00AF3011" w:rsidRDefault="000D53B6" w:rsidP="00242718">
      <w:pPr>
        <w:rPr>
          <w:rFonts w:ascii="Open Sans" w:eastAsia="Open Sans" w:hAnsi="Open Sans" w:cs="Open Sans"/>
          <w:color w:val="404040" w:themeColor="text1" w:themeTint="BF"/>
        </w:rPr>
      </w:pPr>
      <w:r w:rsidRPr="00AF3011">
        <w:rPr>
          <w:rFonts w:ascii="Open Sans" w:hAnsi="Open Sans" w:cs="Open Sans"/>
          <w:color w:val="404040" w:themeColor="text1" w:themeTint="BF"/>
        </w:rPr>
        <w:lastRenderedPageBreak/>
        <w:t xml:space="preserve">Expand </w:t>
      </w:r>
      <w:r w:rsidR="00F45FC5">
        <w:rPr>
          <w:rFonts w:ascii="Open Sans" w:hAnsi="Open Sans" w:cs="Open Sans"/>
          <w:color w:val="404040" w:themeColor="text1" w:themeTint="BF"/>
        </w:rPr>
        <w:t xml:space="preserve">the </w:t>
      </w:r>
      <w:r w:rsidRPr="00AF3011">
        <w:rPr>
          <w:rFonts w:ascii="Open Sans" w:hAnsi="Open Sans" w:cs="Open Sans"/>
          <w:color w:val="404040" w:themeColor="text1" w:themeTint="BF"/>
        </w:rPr>
        <w:t>Amazon S3 staging section and set</w:t>
      </w:r>
      <w:r w:rsidR="008C6540">
        <w:rPr>
          <w:rFonts w:ascii="Open Sans" w:hAnsi="Open Sans" w:cs="Open Sans"/>
          <w:color w:val="404040" w:themeColor="text1" w:themeTint="BF"/>
        </w:rPr>
        <w:t xml:space="preserve"> the</w:t>
      </w:r>
      <w:r w:rsidRPr="00AF3011">
        <w:rPr>
          <w:rFonts w:ascii="Open Sans" w:hAnsi="Open Sans" w:cs="Open Sans"/>
          <w:color w:val="404040" w:themeColor="text1" w:themeTint="BF"/>
        </w:rPr>
        <w:t xml:space="preserve"> </w:t>
      </w:r>
      <w:r w:rsidR="0026668C">
        <w:rPr>
          <w:rFonts w:ascii="Open Sans" w:hAnsi="Open Sans" w:cs="Open Sans"/>
          <w:color w:val="404040" w:themeColor="text1" w:themeTint="BF"/>
        </w:rPr>
        <w:t>following</w:t>
      </w:r>
      <w:r w:rsidR="0026668C" w:rsidRPr="00AF3011">
        <w:rPr>
          <w:rFonts w:ascii="Open Sans" w:hAnsi="Open Sans" w:cs="Open Sans"/>
          <w:color w:val="404040" w:themeColor="text1" w:themeTint="BF"/>
        </w:rPr>
        <w:t xml:space="preserve"> </w:t>
      </w:r>
      <w:r w:rsidRPr="00AF3011">
        <w:rPr>
          <w:rFonts w:ascii="Open Sans" w:hAnsi="Open Sans" w:cs="Open Sans"/>
          <w:color w:val="404040" w:themeColor="text1" w:themeTint="BF"/>
        </w:rPr>
        <w:t>properties:</w:t>
      </w:r>
    </w:p>
    <w:p w14:paraId="62B5DE9B" w14:textId="77777777" w:rsidR="000D53B6" w:rsidRDefault="000D53B6" w:rsidP="000D53B6">
      <w:pPr>
        <w:pStyle w:val="step3"/>
        <w:numPr>
          <w:ilvl w:val="0"/>
          <w:numId w:val="0"/>
        </w:numPr>
        <w:spacing w:line="360" w:lineRule="auto"/>
        <w:ind w:left="288" w:hanging="288"/>
        <w:rPr>
          <w:color w:val="404040" w:themeColor="text1" w:themeTint="BF"/>
          <w:szCs w:val="22"/>
        </w:rPr>
      </w:pPr>
      <w:r>
        <w:rPr>
          <w:noProof/>
        </w:rPr>
        <w:drawing>
          <wp:inline distT="0" distB="0" distL="0" distR="0" wp14:anchorId="209CA34D" wp14:editId="3431853C">
            <wp:extent cx="3730995" cy="2872596"/>
            <wp:effectExtent l="19050" t="19050" r="2222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41803" cy="2880917"/>
                    </a:xfrm>
                    <a:prstGeom prst="rect">
                      <a:avLst/>
                    </a:prstGeom>
                    <a:ln>
                      <a:solidFill>
                        <a:schemeClr val="tx1"/>
                      </a:solidFill>
                    </a:ln>
                  </pic:spPr>
                </pic:pic>
              </a:graphicData>
            </a:graphic>
          </wp:inline>
        </w:drawing>
      </w:r>
    </w:p>
    <w:p w14:paraId="7629BB91" w14:textId="377AF9BB" w:rsidR="000D53B6" w:rsidRPr="002644E7" w:rsidRDefault="000D53B6" w:rsidP="000D3F59">
      <w:pPr>
        <w:pStyle w:val="step3"/>
        <w:numPr>
          <w:ilvl w:val="0"/>
          <w:numId w:val="13"/>
        </w:numPr>
        <w:spacing w:line="240" w:lineRule="auto"/>
        <w:rPr>
          <w:color w:val="404040" w:themeColor="text1" w:themeTint="BF"/>
          <w:szCs w:val="22"/>
        </w:rPr>
      </w:pPr>
      <w:r>
        <w:rPr>
          <w:color w:val="404040" w:themeColor="text1" w:themeTint="BF"/>
          <w:szCs w:val="22"/>
        </w:rPr>
        <w:t xml:space="preserve">Bucket Name: </w:t>
      </w:r>
      <w:r w:rsidR="008C6540">
        <w:rPr>
          <w:color w:val="404040" w:themeColor="text1" w:themeTint="BF"/>
          <w:szCs w:val="22"/>
        </w:rPr>
        <w:t xml:space="preserve">Type </w:t>
      </w:r>
      <w:r w:rsidR="0026668C">
        <w:rPr>
          <w:color w:val="404040" w:themeColor="text1" w:themeTint="BF"/>
          <w:szCs w:val="22"/>
        </w:rPr>
        <w:t xml:space="preserve">the </w:t>
      </w:r>
      <w:r>
        <w:rPr>
          <w:color w:val="404040" w:themeColor="text1" w:themeTint="BF"/>
          <w:szCs w:val="22"/>
        </w:rPr>
        <w:t xml:space="preserve">name of </w:t>
      </w:r>
      <w:r w:rsidR="0026668C">
        <w:rPr>
          <w:color w:val="404040" w:themeColor="text1" w:themeTint="BF"/>
          <w:szCs w:val="22"/>
        </w:rPr>
        <w:t xml:space="preserve">the </w:t>
      </w:r>
      <w:r w:rsidR="002644E7">
        <w:rPr>
          <w:color w:val="404040" w:themeColor="text1" w:themeTint="BF"/>
          <w:szCs w:val="22"/>
        </w:rPr>
        <w:t xml:space="preserve">S3 </w:t>
      </w:r>
      <w:r>
        <w:rPr>
          <w:color w:val="404040" w:themeColor="text1" w:themeTint="BF"/>
          <w:szCs w:val="22"/>
        </w:rPr>
        <w:t xml:space="preserve">bucket created in </w:t>
      </w:r>
      <w:r w:rsidR="00B80CB6">
        <w:rPr>
          <w:b/>
          <w:color w:val="404040" w:themeColor="text1" w:themeTint="BF"/>
          <w:szCs w:val="22"/>
        </w:rPr>
        <w:t>S</w:t>
      </w:r>
      <w:r w:rsidR="00930E25">
        <w:rPr>
          <w:b/>
          <w:color w:val="404040" w:themeColor="text1" w:themeTint="BF"/>
          <w:szCs w:val="22"/>
        </w:rPr>
        <w:t>ection 4.4</w:t>
      </w:r>
      <w:r w:rsidR="00953CB1">
        <w:rPr>
          <w:b/>
          <w:color w:val="404040" w:themeColor="text1" w:themeTint="BF"/>
          <w:szCs w:val="22"/>
        </w:rPr>
        <w:t>.8</w:t>
      </w:r>
      <w:r w:rsidRPr="002644E7">
        <w:rPr>
          <w:b/>
          <w:color w:val="404040" w:themeColor="text1" w:themeTint="BF"/>
          <w:szCs w:val="22"/>
        </w:rPr>
        <w:t>: Create Bucket</w:t>
      </w:r>
    </w:p>
    <w:p w14:paraId="3A0DB305" w14:textId="7241FBF5" w:rsidR="002644E7" w:rsidRDefault="002644E7" w:rsidP="000D3F59">
      <w:pPr>
        <w:pStyle w:val="step3"/>
        <w:numPr>
          <w:ilvl w:val="0"/>
          <w:numId w:val="13"/>
        </w:numPr>
        <w:spacing w:line="240" w:lineRule="auto"/>
        <w:rPr>
          <w:color w:val="404040" w:themeColor="text1" w:themeTint="BF"/>
          <w:szCs w:val="22"/>
        </w:rPr>
      </w:pPr>
      <w:r>
        <w:rPr>
          <w:color w:val="404040" w:themeColor="text1" w:themeTint="BF"/>
          <w:szCs w:val="22"/>
        </w:rPr>
        <w:t xml:space="preserve">Bucket Region: Set the same region used while creating </w:t>
      </w:r>
      <w:r w:rsidR="0026668C">
        <w:rPr>
          <w:color w:val="404040" w:themeColor="text1" w:themeTint="BF"/>
          <w:szCs w:val="22"/>
        </w:rPr>
        <w:t xml:space="preserve">the </w:t>
      </w:r>
      <w:r>
        <w:rPr>
          <w:color w:val="404040" w:themeColor="text1" w:themeTint="BF"/>
          <w:szCs w:val="22"/>
        </w:rPr>
        <w:t>above bucket.</w:t>
      </w:r>
    </w:p>
    <w:p w14:paraId="3A999EB5" w14:textId="03CB486A" w:rsidR="002644E7" w:rsidRDefault="002644E7" w:rsidP="000D3F59">
      <w:pPr>
        <w:pStyle w:val="step3"/>
        <w:numPr>
          <w:ilvl w:val="0"/>
          <w:numId w:val="13"/>
        </w:numPr>
        <w:spacing w:line="240" w:lineRule="auto"/>
        <w:rPr>
          <w:color w:val="404040" w:themeColor="text1" w:themeTint="BF"/>
          <w:szCs w:val="22"/>
        </w:rPr>
      </w:pPr>
      <w:r>
        <w:rPr>
          <w:color w:val="404040" w:themeColor="text1" w:themeTint="BF"/>
          <w:szCs w:val="22"/>
        </w:rPr>
        <w:t xml:space="preserve">Set </w:t>
      </w:r>
      <w:r w:rsidRPr="00EA3A91">
        <w:rPr>
          <w:b/>
          <w:color w:val="404040" w:themeColor="text1" w:themeTint="BF"/>
          <w:szCs w:val="22"/>
          <w:rPrChange w:id="303" w:author="Kathryn Gillett" w:date="2016-12-14T20:30:00Z">
            <w:rPr>
              <w:color w:val="404040" w:themeColor="text1" w:themeTint="BF"/>
              <w:szCs w:val="22"/>
            </w:rPr>
          </w:rPrChange>
        </w:rPr>
        <w:t>Access Key</w:t>
      </w:r>
      <w:r>
        <w:rPr>
          <w:color w:val="404040" w:themeColor="text1" w:themeTint="BF"/>
          <w:szCs w:val="22"/>
        </w:rPr>
        <w:t xml:space="preserve"> and </w:t>
      </w:r>
      <w:r w:rsidRPr="00EA3A91">
        <w:rPr>
          <w:b/>
          <w:color w:val="404040" w:themeColor="text1" w:themeTint="BF"/>
          <w:szCs w:val="22"/>
          <w:rPrChange w:id="304" w:author="Kathryn Gillett" w:date="2016-12-14T20:30:00Z">
            <w:rPr>
              <w:color w:val="404040" w:themeColor="text1" w:themeTint="BF"/>
              <w:szCs w:val="22"/>
            </w:rPr>
          </w:rPrChange>
        </w:rPr>
        <w:t>Secret Key</w:t>
      </w:r>
      <w:r>
        <w:rPr>
          <w:color w:val="404040" w:themeColor="text1" w:themeTint="BF"/>
          <w:szCs w:val="22"/>
        </w:rPr>
        <w:t xml:space="preserve"> to the </w:t>
      </w:r>
      <w:r w:rsidRPr="00EA3A91">
        <w:rPr>
          <w:i/>
          <w:color w:val="404040" w:themeColor="text1" w:themeTint="BF"/>
          <w:szCs w:val="22"/>
          <w:rPrChange w:id="305" w:author="Kathryn Gillett" w:date="2016-12-14T20:30:00Z">
            <w:rPr>
              <w:color w:val="404040" w:themeColor="text1" w:themeTint="BF"/>
              <w:szCs w:val="22"/>
            </w:rPr>
          </w:rPrChange>
        </w:rPr>
        <w:t>Access Key ID</w:t>
      </w:r>
      <w:r>
        <w:rPr>
          <w:color w:val="404040" w:themeColor="text1" w:themeTint="BF"/>
          <w:szCs w:val="22"/>
        </w:rPr>
        <w:t xml:space="preserve"> and </w:t>
      </w:r>
      <w:r w:rsidRPr="00EA3A91">
        <w:rPr>
          <w:i/>
          <w:color w:val="404040" w:themeColor="text1" w:themeTint="BF"/>
          <w:szCs w:val="22"/>
          <w:rPrChange w:id="306" w:author="Kathryn Gillett" w:date="2016-12-14T20:30:00Z">
            <w:rPr>
              <w:color w:val="404040" w:themeColor="text1" w:themeTint="BF"/>
              <w:szCs w:val="22"/>
            </w:rPr>
          </w:rPrChange>
        </w:rPr>
        <w:t>Secret Access Key</w:t>
      </w:r>
      <w:r>
        <w:rPr>
          <w:color w:val="404040" w:themeColor="text1" w:themeTint="BF"/>
          <w:szCs w:val="22"/>
        </w:rPr>
        <w:t xml:space="preserve"> respectively present in the file downloaded </w:t>
      </w:r>
      <w:r w:rsidRPr="00B80CB6">
        <w:rPr>
          <w:color w:val="404040" w:themeColor="text1" w:themeTint="BF"/>
          <w:szCs w:val="22"/>
        </w:rPr>
        <w:t>in</w:t>
      </w:r>
      <w:r w:rsidRPr="00B80CB6">
        <w:rPr>
          <w:b/>
          <w:color w:val="404040" w:themeColor="text1" w:themeTint="BF"/>
          <w:szCs w:val="22"/>
        </w:rPr>
        <w:t xml:space="preserve"> </w:t>
      </w:r>
      <w:r w:rsidR="00673F72" w:rsidRPr="00B80CB6">
        <w:rPr>
          <w:b/>
          <w:color w:val="404040" w:themeColor="text1" w:themeTint="BF"/>
          <w:szCs w:val="22"/>
        </w:rPr>
        <w:t xml:space="preserve">Step </w:t>
      </w:r>
      <w:r w:rsidRPr="00B80CB6">
        <w:rPr>
          <w:b/>
          <w:color w:val="404040" w:themeColor="text1" w:themeTint="BF"/>
          <w:szCs w:val="22"/>
        </w:rPr>
        <w:t xml:space="preserve">12 of </w:t>
      </w:r>
      <w:r w:rsidR="00B80CB6" w:rsidRPr="00B80CB6">
        <w:rPr>
          <w:b/>
          <w:color w:val="404040" w:themeColor="text1" w:themeTint="BF"/>
          <w:szCs w:val="22"/>
        </w:rPr>
        <w:t>S</w:t>
      </w:r>
      <w:r w:rsidRPr="00B80CB6">
        <w:rPr>
          <w:b/>
          <w:color w:val="404040" w:themeColor="text1" w:themeTint="BF"/>
          <w:szCs w:val="22"/>
        </w:rPr>
        <w:t xml:space="preserve">ection </w:t>
      </w:r>
      <w:r w:rsidR="00B80CB6">
        <w:rPr>
          <w:b/>
          <w:color w:val="404040" w:themeColor="text1" w:themeTint="BF"/>
          <w:szCs w:val="22"/>
        </w:rPr>
        <w:t>“</w:t>
      </w:r>
      <w:r w:rsidRPr="00B80CB6">
        <w:rPr>
          <w:b/>
          <w:color w:val="404040" w:themeColor="text1" w:themeTint="BF"/>
          <w:szCs w:val="22"/>
        </w:rPr>
        <w:t>Create</w:t>
      </w:r>
      <w:r w:rsidRPr="002644E7">
        <w:rPr>
          <w:b/>
          <w:color w:val="404040" w:themeColor="text1" w:themeTint="BF"/>
          <w:szCs w:val="22"/>
        </w:rPr>
        <w:t xml:space="preserve"> IAM Users</w:t>
      </w:r>
      <w:r w:rsidR="00B80CB6">
        <w:rPr>
          <w:b/>
          <w:color w:val="404040" w:themeColor="text1" w:themeTint="BF"/>
          <w:szCs w:val="22"/>
        </w:rPr>
        <w:t>”</w:t>
      </w:r>
      <w:r w:rsidRPr="002644E7">
        <w:rPr>
          <w:b/>
          <w:color w:val="404040" w:themeColor="text1" w:themeTint="BF"/>
          <w:szCs w:val="22"/>
        </w:rPr>
        <w:t xml:space="preserve"> </w:t>
      </w:r>
      <w:r w:rsidR="0026668C">
        <w:rPr>
          <w:color w:val="404040" w:themeColor="text1" w:themeTint="BF"/>
          <w:szCs w:val="22"/>
        </w:rPr>
        <w:t xml:space="preserve">in the </w:t>
      </w:r>
      <w:r w:rsidRPr="00B80CB6">
        <w:rPr>
          <w:b/>
          <w:color w:val="404040" w:themeColor="text1" w:themeTint="BF"/>
          <w:szCs w:val="22"/>
        </w:rPr>
        <w:t>Prerequisite</w:t>
      </w:r>
      <w:r>
        <w:rPr>
          <w:color w:val="404040" w:themeColor="text1" w:themeTint="BF"/>
          <w:szCs w:val="22"/>
        </w:rPr>
        <w:t xml:space="preserve"> document.</w:t>
      </w:r>
    </w:p>
    <w:p w14:paraId="326A6211" w14:textId="77777777" w:rsidR="002644E7" w:rsidRPr="00337E13" w:rsidRDefault="002644E7" w:rsidP="002644E7">
      <w:pPr>
        <w:pStyle w:val="step3"/>
        <w:numPr>
          <w:ilvl w:val="0"/>
          <w:numId w:val="0"/>
        </w:numPr>
        <w:spacing w:line="240" w:lineRule="auto"/>
        <w:ind w:left="720"/>
        <w:rPr>
          <w:color w:val="404040" w:themeColor="text1" w:themeTint="BF"/>
          <w:szCs w:val="22"/>
        </w:rPr>
      </w:pPr>
    </w:p>
    <w:p w14:paraId="3640F7A0" w14:textId="41494D75" w:rsidR="000D53B6" w:rsidRDefault="006774ED" w:rsidP="006774ED">
      <w:pPr>
        <w:pStyle w:val="step3"/>
        <w:numPr>
          <w:ilvl w:val="0"/>
          <w:numId w:val="0"/>
        </w:numPr>
        <w:ind w:left="288" w:hanging="288"/>
      </w:pPr>
      <w:r>
        <w:t xml:space="preserve">10. </w:t>
      </w:r>
      <w:r w:rsidR="008C6540">
        <w:t>Click on the</w:t>
      </w:r>
      <w:r w:rsidR="008C6540" w:rsidRPr="000D53B6">
        <w:t xml:space="preserve"> </w:t>
      </w:r>
      <w:r w:rsidR="000D53B6" w:rsidRPr="000D53B6">
        <w:rPr>
          <w:b/>
        </w:rPr>
        <w:t>Test Connection</w:t>
      </w:r>
      <w:r w:rsidR="000D53B6" w:rsidRPr="000D53B6">
        <w:t xml:space="preserve"> </w:t>
      </w:r>
      <w:r w:rsidR="008C6540">
        <w:t xml:space="preserve">button </w:t>
      </w:r>
      <w:r w:rsidR="000D53B6" w:rsidRPr="000D53B6">
        <w:t xml:space="preserve">at the bottom of </w:t>
      </w:r>
      <w:r w:rsidR="0026668C">
        <w:t xml:space="preserve">the </w:t>
      </w:r>
      <w:r w:rsidR="000D53B6" w:rsidRPr="000D53B6">
        <w:t xml:space="preserve">window to confirm the connection properties. A green </w:t>
      </w:r>
      <w:r w:rsidR="0026668C" w:rsidRPr="00EA3A91">
        <w:rPr>
          <w:b/>
          <w:rPrChange w:id="307" w:author="Kathryn Gillett" w:date="2016-12-14T20:30:00Z">
            <w:rPr/>
          </w:rPrChange>
        </w:rPr>
        <w:t>OK</w:t>
      </w:r>
      <w:r w:rsidR="0026668C" w:rsidRPr="000D53B6">
        <w:t xml:space="preserve"> </w:t>
      </w:r>
      <w:r w:rsidR="000D53B6" w:rsidRPr="000D53B6">
        <w:t>sign will appear if all properties are correct.</w:t>
      </w:r>
    </w:p>
    <w:p w14:paraId="7568799B" w14:textId="77777777" w:rsidR="00242718" w:rsidRPr="000D53B6" w:rsidRDefault="00242718" w:rsidP="00242718">
      <w:pPr>
        <w:pStyle w:val="step3"/>
        <w:numPr>
          <w:ilvl w:val="0"/>
          <w:numId w:val="0"/>
        </w:numPr>
      </w:pPr>
    </w:p>
    <w:p w14:paraId="440E3043" w14:textId="342D5CFE" w:rsidR="006774ED" w:rsidRDefault="000D53B6" w:rsidP="000D53B6">
      <w:pPr>
        <w:pStyle w:val="step3"/>
        <w:numPr>
          <w:ilvl w:val="0"/>
          <w:numId w:val="0"/>
        </w:numPr>
        <w:ind w:left="288" w:hanging="288"/>
      </w:pPr>
      <w:r>
        <w:t xml:space="preserve">11. </w:t>
      </w:r>
      <w:r w:rsidR="008C6540">
        <w:t>Click on the</w:t>
      </w:r>
      <w:r w:rsidR="008C6540" w:rsidRPr="000D53B6">
        <w:t xml:space="preserve"> </w:t>
      </w:r>
      <w:r w:rsidRPr="000D53B6">
        <w:rPr>
          <w:b/>
        </w:rPr>
        <w:t>Save</w:t>
      </w:r>
      <w:r w:rsidRPr="000D53B6">
        <w:t xml:space="preserve"> button to finalize all the properties for </w:t>
      </w:r>
      <w:r w:rsidR="008C6540">
        <w:t xml:space="preserve">this </w:t>
      </w:r>
      <w:r w:rsidRPr="000D53B6">
        <w:t>connection.</w:t>
      </w:r>
    </w:p>
    <w:p w14:paraId="6F5E450A" w14:textId="77777777" w:rsidR="006774ED" w:rsidRDefault="006774ED">
      <w:pPr>
        <w:rPr>
          <w:rFonts w:ascii="Open Sans" w:eastAsia="Open Sans" w:hAnsi="Open Sans" w:cs="Open Sans"/>
          <w:color w:val="444444"/>
          <w:szCs w:val="24"/>
        </w:rPr>
      </w:pPr>
      <w:r>
        <w:br w:type="page"/>
      </w:r>
    </w:p>
    <w:p w14:paraId="0E8B9483" w14:textId="77777777" w:rsidR="000D53B6" w:rsidRDefault="00BD042E" w:rsidP="006774ED">
      <w:pPr>
        <w:pStyle w:val="DocH3"/>
        <w:numPr>
          <w:ilvl w:val="0"/>
          <w:numId w:val="0"/>
        </w:numPr>
        <w:ind w:left="720" w:hanging="720"/>
      </w:pPr>
      <w:bookmarkStart w:id="308" w:name="_Toc468290070"/>
      <w:r>
        <w:lastRenderedPageBreak/>
        <w:t>4.4.10</w:t>
      </w:r>
      <w:r w:rsidR="006774ED">
        <w:t>. Create ATTUNITY Replicate Task</w:t>
      </w:r>
      <w:bookmarkEnd w:id="308"/>
    </w:p>
    <w:p w14:paraId="1BCD0D14" w14:textId="77777777" w:rsidR="00AF3811" w:rsidRPr="000D53B6" w:rsidRDefault="00AF3811" w:rsidP="00AF3811">
      <w:pPr>
        <w:pStyle w:val="Step"/>
      </w:pPr>
    </w:p>
    <w:p w14:paraId="247B878B" w14:textId="15197E23" w:rsidR="007A3F07" w:rsidRPr="003A6710" w:rsidRDefault="006774ED" w:rsidP="000D3F59">
      <w:pPr>
        <w:pStyle w:val="step3"/>
        <w:numPr>
          <w:ilvl w:val="0"/>
          <w:numId w:val="28"/>
        </w:numPr>
      </w:pPr>
      <w:r>
        <w:t xml:space="preserve">Open </w:t>
      </w:r>
      <w:r w:rsidR="008C6540">
        <w:t xml:space="preserve">the </w:t>
      </w:r>
      <w:r>
        <w:t xml:space="preserve">home page of </w:t>
      </w:r>
      <w:r w:rsidRPr="00BD042E">
        <w:t>ATTUNITY Replicate Web Console.</w:t>
      </w:r>
    </w:p>
    <w:p w14:paraId="320B99B7" w14:textId="77777777" w:rsidR="003A6710" w:rsidRPr="006774ED" w:rsidRDefault="003A6710" w:rsidP="003A6710">
      <w:pPr>
        <w:pStyle w:val="step3"/>
        <w:numPr>
          <w:ilvl w:val="0"/>
          <w:numId w:val="0"/>
        </w:numPr>
        <w:ind w:left="288"/>
      </w:pPr>
    </w:p>
    <w:p w14:paraId="0214E07E" w14:textId="4B554DCC" w:rsidR="006774ED" w:rsidRDefault="008C6540" w:rsidP="00456AF3">
      <w:pPr>
        <w:pStyle w:val="step3"/>
      </w:pPr>
      <w:r>
        <w:t xml:space="preserve">Click on the </w:t>
      </w:r>
      <w:r w:rsidR="006774ED" w:rsidRPr="00456AF3">
        <w:rPr>
          <w:b/>
        </w:rPr>
        <w:t>+ New</w:t>
      </w:r>
      <w:r w:rsidR="006774ED">
        <w:t xml:space="preserve"> Task button on menu bar.</w:t>
      </w:r>
    </w:p>
    <w:p w14:paraId="75F50189" w14:textId="77777777" w:rsidR="005A6828" w:rsidRDefault="005A6828" w:rsidP="005A6828">
      <w:pPr>
        <w:pStyle w:val="step3"/>
        <w:numPr>
          <w:ilvl w:val="0"/>
          <w:numId w:val="0"/>
        </w:numPr>
        <w:ind w:left="288"/>
      </w:pPr>
    </w:p>
    <w:p w14:paraId="5348D4B7" w14:textId="77777777" w:rsidR="006774ED" w:rsidRDefault="006774ED" w:rsidP="005A6828">
      <w:pPr>
        <w:pStyle w:val="step3"/>
        <w:numPr>
          <w:ilvl w:val="0"/>
          <w:numId w:val="0"/>
        </w:numPr>
        <w:ind w:left="288" w:hanging="288"/>
      </w:pPr>
      <w:r>
        <w:rPr>
          <w:noProof/>
        </w:rPr>
        <w:drawing>
          <wp:inline distT="0" distB="0" distL="0" distR="0" wp14:anchorId="6AD1147A" wp14:editId="720B89AC">
            <wp:extent cx="4610100" cy="9144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26568" cy="917666"/>
                    </a:xfrm>
                    <a:prstGeom prst="rect">
                      <a:avLst/>
                    </a:prstGeom>
                    <a:ln>
                      <a:solidFill>
                        <a:schemeClr val="tx1"/>
                      </a:solidFill>
                    </a:ln>
                  </pic:spPr>
                </pic:pic>
              </a:graphicData>
            </a:graphic>
          </wp:inline>
        </w:drawing>
      </w:r>
    </w:p>
    <w:p w14:paraId="2C154946" w14:textId="77777777" w:rsidR="005A6828" w:rsidRDefault="005A6828" w:rsidP="005A6828">
      <w:pPr>
        <w:pStyle w:val="step3"/>
        <w:numPr>
          <w:ilvl w:val="0"/>
          <w:numId w:val="0"/>
        </w:numPr>
        <w:ind w:left="288" w:hanging="288"/>
      </w:pPr>
    </w:p>
    <w:p w14:paraId="47A8BF45" w14:textId="2107E57E" w:rsidR="006774ED" w:rsidRDefault="008C6540" w:rsidP="00456AF3">
      <w:pPr>
        <w:pStyle w:val="step3"/>
      </w:pPr>
      <w:r>
        <w:t>In the</w:t>
      </w:r>
      <w:r w:rsidRPr="00925704">
        <w:rPr>
          <w:b/>
        </w:rPr>
        <w:t xml:space="preserve"> </w:t>
      </w:r>
      <w:r w:rsidR="00925704" w:rsidRPr="00925704">
        <w:rPr>
          <w:b/>
        </w:rPr>
        <w:t xml:space="preserve">New Task </w:t>
      </w:r>
      <w:r w:rsidR="00925704">
        <w:t>window</w:t>
      </w:r>
      <w:r w:rsidR="0026668C">
        <w:t>,</w:t>
      </w:r>
      <w:r w:rsidR="00925704">
        <w:t xml:space="preserve"> set </w:t>
      </w:r>
      <w:r>
        <w:t xml:space="preserve">the </w:t>
      </w:r>
      <w:r w:rsidR="00925704">
        <w:t xml:space="preserve">following properties and </w:t>
      </w:r>
      <w:r>
        <w:t xml:space="preserve">click on the </w:t>
      </w:r>
      <w:r w:rsidR="00925704" w:rsidRPr="00925704">
        <w:rPr>
          <w:b/>
        </w:rPr>
        <w:t>OK</w:t>
      </w:r>
      <w:r w:rsidR="00925704">
        <w:t xml:space="preserve"> button at the bottom to create </w:t>
      </w:r>
      <w:r>
        <w:t xml:space="preserve">a </w:t>
      </w:r>
      <w:r w:rsidR="00925704">
        <w:t>new task.</w:t>
      </w:r>
    </w:p>
    <w:p w14:paraId="2FBEA6CA" w14:textId="77777777" w:rsidR="005A6828" w:rsidRDefault="005A6828" w:rsidP="005A6828">
      <w:pPr>
        <w:pStyle w:val="step3"/>
        <w:numPr>
          <w:ilvl w:val="0"/>
          <w:numId w:val="0"/>
        </w:numPr>
        <w:ind w:left="288"/>
      </w:pPr>
    </w:p>
    <w:p w14:paraId="40115C5D" w14:textId="77777777" w:rsidR="00925704" w:rsidRDefault="00925704" w:rsidP="005A6828">
      <w:pPr>
        <w:pStyle w:val="step3"/>
        <w:numPr>
          <w:ilvl w:val="0"/>
          <w:numId w:val="0"/>
        </w:numPr>
        <w:ind w:left="288" w:hanging="288"/>
      </w:pPr>
      <w:r>
        <w:rPr>
          <w:noProof/>
        </w:rPr>
        <w:drawing>
          <wp:inline distT="0" distB="0" distL="0" distR="0" wp14:anchorId="3FAD8757" wp14:editId="7F2DF82E">
            <wp:extent cx="3089503" cy="3876675"/>
            <wp:effectExtent l="19050" t="19050" r="158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94053" cy="3882385"/>
                    </a:xfrm>
                    <a:prstGeom prst="rect">
                      <a:avLst/>
                    </a:prstGeom>
                    <a:ln>
                      <a:solidFill>
                        <a:schemeClr val="tx1"/>
                      </a:solidFill>
                    </a:ln>
                  </pic:spPr>
                </pic:pic>
              </a:graphicData>
            </a:graphic>
          </wp:inline>
        </w:drawing>
      </w:r>
    </w:p>
    <w:p w14:paraId="75113279" w14:textId="77777777" w:rsidR="00925704" w:rsidRDefault="00925704" w:rsidP="00925704">
      <w:pPr>
        <w:pStyle w:val="step3"/>
        <w:numPr>
          <w:ilvl w:val="0"/>
          <w:numId w:val="0"/>
        </w:numPr>
        <w:ind w:left="288"/>
      </w:pPr>
    </w:p>
    <w:p w14:paraId="2FCA523B" w14:textId="2C6DF2FD" w:rsidR="00925704" w:rsidRDefault="00925704" w:rsidP="000D3F59">
      <w:pPr>
        <w:pStyle w:val="step3"/>
        <w:numPr>
          <w:ilvl w:val="0"/>
          <w:numId w:val="16"/>
        </w:numPr>
      </w:pPr>
      <w:r>
        <w:t xml:space="preserve">Name: </w:t>
      </w:r>
      <w:r w:rsidR="008C6540">
        <w:t xml:space="preserve">Type in a </w:t>
      </w:r>
      <w:r>
        <w:t xml:space="preserve">suitable name for </w:t>
      </w:r>
      <w:r w:rsidR="008C6540">
        <w:t xml:space="preserve">the </w:t>
      </w:r>
      <w:r>
        <w:t>task</w:t>
      </w:r>
      <w:r w:rsidR="008C6540">
        <w:t>.</w:t>
      </w:r>
    </w:p>
    <w:p w14:paraId="7FC16816" w14:textId="77777777" w:rsidR="00925704" w:rsidRDefault="00925704" w:rsidP="000D3F59">
      <w:pPr>
        <w:pStyle w:val="step3"/>
        <w:numPr>
          <w:ilvl w:val="0"/>
          <w:numId w:val="16"/>
        </w:numPr>
      </w:pPr>
      <w:r>
        <w:t xml:space="preserve">Replicate Profile: </w:t>
      </w:r>
      <w:r w:rsidRPr="00925704">
        <w:rPr>
          <w:b/>
        </w:rPr>
        <w:t>Unidirectional</w:t>
      </w:r>
    </w:p>
    <w:p w14:paraId="39C31F36" w14:textId="110F97F3" w:rsidR="00925704" w:rsidRDefault="00925704" w:rsidP="000D3F59">
      <w:pPr>
        <w:pStyle w:val="step3"/>
        <w:numPr>
          <w:ilvl w:val="0"/>
          <w:numId w:val="16"/>
        </w:numPr>
      </w:pPr>
      <w:r>
        <w:t xml:space="preserve">Task Options: Select </w:t>
      </w:r>
      <w:r w:rsidRPr="00925704">
        <w:rPr>
          <w:b/>
        </w:rPr>
        <w:t>Full Load</w:t>
      </w:r>
      <w:r>
        <w:t xml:space="preserve"> and </w:t>
      </w:r>
      <w:r w:rsidRPr="00925704">
        <w:rPr>
          <w:b/>
        </w:rPr>
        <w:t>Apply Changes</w:t>
      </w:r>
      <w:r>
        <w:t xml:space="preserve"> options as </w:t>
      </w:r>
      <w:r w:rsidR="0026668C">
        <w:t xml:space="preserve">shown </w:t>
      </w:r>
      <w:r>
        <w:t xml:space="preserve">in </w:t>
      </w:r>
      <w:r w:rsidR="0026668C">
        <w:t xml:space="preserve">the above </w:t>
      </w:r>
      <w:r>
        <w:t>image. Selected options become light blue.</w:t>
      </w:r>
    </w:p>
    <w:p w14:paraId="0D9120FA" w14:textId="77777777" w:rsidR="003A6710" w:rsidRDefault="003A6710" w:rsidP="003A6710">
      <w:pPr>
        <w:pStyle w:val="step3"/>
        <w:numPr>
          <w:ilvl w:val="0"/>
          <w:numId w:val="0"/>
        </w:numPr>
        <w:ind w:left="288" w:hanging="288"/>
      </w:pPr>
    </w:p>
    <w:p w14:paraId="13AADFCE" w14:textId="1E44F60F" w:rsidR="00925704" w:rsidRDefault="008C6540" w:rsidP="00456AF3">
      <w:pPr>
        <w:pStyle w:val="step3"/>
      </w:pPr>
      <w:r>
        <w:lastRenderedPageBreak/>
        <w:t xml:space="preserve">In the </w:t>
      </w:r>
      <w:r w:rsidR="00925704" w:rsidRPr="00456AF3">
        <w:rPr>
          <w:b/>
        </w:rPr>
        <w:t>Task Editor</w:t>
      </w:r>
      <w:r>
        <w:rPr>
          <w:b/>
        </w:rPr>
        <w:t>,</w:t>
      </w:r>
      <w:r w:rsidR="00925704">
        <w:t xml:space="preserve"> you will be asked to prov</w:t>
      </w:r>
      <w:r w:rsidR="003A6710">
        <w:t xml:space="preserve">ide </w:t>
      </w:r>
      <w:r w:rsidR="003A6710" w:rsidRPr="00456AF3">
        <w:rPr>
          <w:b/>
        </w:rPr>
        <w:t>Source</w:t>
      </w:r>
      <w:r w:rsidR="003A6710">
        <w:t xml:space="preserve"> and </w:t>
      </w:r>
      <w:r w:rsidR="003A6710" w:rsidRPr="00456AF3">
        <w:rPr>
          <w:b/>
        </w:rPr>
        <w:t>Target</w:t>
      </w:r>
      <w:r w:rsidR="003A6710">
        <w:t xml:space="preserve"> endpoints.</w:t>
      </w:r>
    </w:p>
    <w:p w14:paraId="1D58922B" w14:textId="77777777" w:rsidR="003A6710" w:rsidRDefault="003A6710" w:rsidP="003A6710">
      <w:pPr>
        <w:pStyle w:val="step3"/>
        <w:numPr>
          <w:ilvl w:val="0"/>
          <w:numId w:val="0"/>
        </w:numPr>
        <w:ind w:left="288"/>
      </w:pPr>
    </w:p>
    <w:p w14:paraId="69EC352A" w14:textId="77777777" w:rsidR="00925704" w:rsidRDefault="00925704" w:rsidP="00456AF3">
      <w:pPr>
        <w:pStyle w:val="step3"/>
        <w:numPr>
          <w:ilvl w:val="0"/>
          <w:numId w:val="0"/>
        </w:numPr>
        <w:ind w:left="288" w:hanging="288"/>
      </w:pPr>
      <w:r>
        <w:rPr>
          <w:noProof/>
        </w:rPr>
        <w:drawing>
          <wp:inline distT="0" distB="0" distL="0" distR="0" wp14:anchorId="21970C47" wp14:editId="3ABEB42B">
            <wp:extent cx="3815372" cy="3295650"/>
            <wp:effectExtent l="19050" t="19050" r="1397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2258" cy="3301598"/>
                    </a:xfrm>
                    <a:prstGeom prst="rect">
                      <a:avLst/>
                    </a:prstGeom>
                    <a:ln>
                      <a:solidFill>
                        <a:schemeClr val="tx1"/>
                      </a:solidFill>
                    </a:ln>
                  </pic:spPr>
                </pic:pic>
              </a:graphicData>
            </a:graphic>
          </wp:inline>
        </w:drawing>
      </w:r>
    </w:p>
    <w:p w14:paraId="25C07948" w14:textId="77777777" w:rsidR="005A6828" w:rsidRDefault="005A6828" w:rsidP="00925704">
      <w:pPr>
        <w:pStyle w:val="step3"/>
        <w:numPr>
          <w:ilvl w:val="0"/>
          <w:numId w:val="0"/>
        </w:numPr>
        <w:ind w:left="288"/>
      </w:pPr>
    </w:p>
    <w:p w14:paraId="63F97DA5" w14:textId="6C349811" w:rsidR="00925704" w:rsidRDefault="00925704" w:rsidP="00456AF3">
      <w:pPr>
        <w:pStyle w:val="step3"/>
      </w:pPr>
      <w:r>
        <w:t xml:space="preserve">Drag and drop the respective endpoints (created in </w:t>
      </w:r>
      <w:r w:rsidR="00673F72">
        <w:t xml:space="preserve">Step </w:t>
      </w:r>
      <w:r>
        <w:t xml:space="preserve">4.4.7.) present in </w:t>
      </w:r>
      <w:r w:rsidR="008C6540">
        <w:t xml:space="preserve">the </w:t>
      </w:r>
      <w:r>
        <w:t>Endpoints pane to the</w:t>
      </w:r>
      <w:r w:rsidR="0026668C">
        <w:t xml:space="preserve">ir </w:t>
      </w:r>
      <w:r>
        <w:t>proper locations.</w:t>
      </w:r>
    </w:p>
    <w:p w14:paraId="75560F82" w14:textId="77777777" w:rsidR="003A6710" w:rsidRDefault="003A6710" w:rsidP="003A6710">
      <w:pPr>
        <w:pStyle w:val="step3"/>
        <w:numPr>
          <w:ilvl w:val="0"/>
          <w:numId w:val="0"/>
        </w:numPr>
        <w:ind w:left="288"/>
      </w:pPr>
    </w:p>
    <w:p w14:paraId="019DF600" w14:textId="54493A70" w:rsidR="00C75615" w:rsidRDefault="00B33240" w:rsidP="00456AF3">
      <w:pPr>
        <w:pStyle w:val="step3"/>
      </w:pPr>
      <w:r>
        <w:t xml:space="preserve">Click </w:t>
      </w:r>
      <w:r w:rsidR="008C6540">
        <w:t xml:space="preserve">on the </w:t>
      </w:r>
      <w:r w:rsidRPr="00B33240">
        <w:rPr>
          <w:b/>
        </w:rPr>
        <w:t>Table Selection</w:t>
      </w:r>
      <w:r>
        <w:t xml:space="preserve"> tab present in right pane of </w:t>
      </w:r>
      <w:r w:rsidR="008C6540">
        <w:t xml:space="preserve">the </w:t>
      </w:r>
      <w:r>
        <w:t>window.</w:t>
      </w:r>
    </w:p>
    <w:p w14:paraId="23F31693" w14:textId="77777777" w:rsidR="005A6828" w:rsidRDefault="005A6828" w:rsidP="005A6828">
      <w:pPr>
        <w:pStyle w:val="step3"/>
        <w:numPr>
          <w:ilvl w:val="0"/>
          <w:numId w:val="0"/>
        </w:numPr>
        <w:ind w:left="288"/>
      </w:pPr>
    </w:p>
    <w:p w14:paraId="3FB5BE33" w14:textId="77777777" w:rsidR="00B33240" w:rsidRDefault="00B33240" w:rsidP="003A6710">
      <w:pPr>
        <w:pStyle w:val="step3"/>
        <w:numPr>
          <w:ilvl w:val="0"/>
          <w:numId w:val="0"/>
        </w:numPr>
        <w:ind w:left="288"/>
      </w:pPr>
      <w:r>
        <w:rPr>
          <w:noProof/>
        </w:rPr>
        <w:drawing>
          <wp:inline distT="0" distB="0" distL="0" distR="0" wp14:anchorId="4112AE30" wp14:editId="04B135BE">
            <wp:extent cx="5198370" cy="1266825"/>
            <wp:effectExtent l="19050" t="19050" r="215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1634" cy="1267620"/>
                    </a:xfrm>
                    <a:prstGeom prst="rect">
                      <a:avLst/>
                    </a:prstGeom>
                    <a:ln>
                      <a:solidFill>
                        <a:schemeClr val="tx1"/>
                      </a:solidFill>
                    </a:ln>
                  </pic:spPr>
                </pic:pic>
              </a:graphicData>
            </a:graphic>
          </wp:inline>
        </w:drawing>
      </w:r>
    </w:p>
    <w:p w14:paraId="3A4E83BB" w14:textId="77777777" w:rsidR="005A6828" w:rsidRDefault="005A6828" w:rsidP="005A6828">
      <w:pPr>
        <w:pStyle w:val="step3"/>
        <w:numPr>
          <w:ilvl w:val="0"/>
          <w:numId w:val="0"/>
        </w:numPr>
        <w:ind w:left="288" w:hanging="288"/>
      </w:pPr>
    </w:p>
    <w:p w14:paraId="71206CF4" w14:textId="38BAC1FB" w:rsidR="00B33240" w:rsidRPr="00B33240" w:rsidRDefault="008C6540" w:rsidP="003A6710">
      <w:pPr>
        <w:pStyle w:val="step3"/>
      </w:pPr>
      <w:r>
        <w:t xml:space="preserve">In the </w:t>
      </w:r>
      <w:r w:rsidR="00B33240">
        <w:t>Select Tables popup window</w:t>
      </w:r>
      <w:r>
        <w:t>,</w:t>
      </w:r>
      <w:r w:rsidR="00B33240">
        <w:t xml:space="preserve"> expand </w:t>
      </w:r>
      <w:r>
        <w:t xml:space="preserve">the </w:t>
      </w:r>
      <w:r w:rsidR="00B33240" w:rsidRPr="00B33240">
        <w:rPr>
          <w:b/>
        </w:rPr>
        <w:t>Schema</w:t>
      </w:r>
      <w:r w:rsidR="00B33240">
        <w:t xml:space="preserve"> dropdown list and select </w:t>
      </w:r>
      <w:r>
        <w:t xml:space="preserve">the </w:t>
      </w:r>
      <w:r w:rsidR="00B33240">
        <w:t xml:space="preserve">MySQL database created in </w:t>
      </w:r>
      <w:r w:rsidR="00B33240" w:rsidRPr="00B33240">
        <w:rPr>
          <w:b/>
        </w:rPr>
        <w:t>Section 4.4.7: Create MySQL Database.</w:t>
      </w:r>
    </w:p>
    <w:p w14:paraId="0400CC8C" w14:textId="6FB0931F" w:rsidR="00B33240" w:rsidRDefault="008C6540" w:rsidP="003A6710">
      <w:pPr>
        <w:pStyle w:val="step3"/>
      </w:pPr>
      <w:r>
        <w:t xml:space="preserve">Click on the </w:t>
      </w:r>
      <w:r w:rsidR="00B33240" w:rsidRPr="00B33240">
        <w:rPr>
          <w:b/>
        </w:rPr>
        <w:t>Search</w:t>
      </w:r>
      <w:r w:rsidR="00B33240">
        <w:t xml:space="preserve"> button to search all tables present in </w:t>
      </w:r>
      <w:r>
        <w:t xml:space="preserve">the </w:t>
      </w:r>
      <w:r w:rsidR="00B33240">
        <w:t>selected database. After this step</w:t>
      </w:r>
      <w:r>
        <w:t>,</w:t>
      </w:r>
      <w:r w:rsidR="004352AD">
        <w:t xml:space="preserve"> the</w:t>
      </w:r>
      <w:r w:rsidR="00B33240">
        <w:t xml:space="preserve"> Table List will get populated with </w:t>
      </w:r>
      <w:r w:rsidR="003A6710">
        <w:t>name</w:t>
      </w:r>
      <w:r w:rsidR="004352AD">
        <w:t>s</w:t>
      </w:r>
      <w:r w:rsidR="003A6710">
        <w:t xml:space="preserve"> of tables present in </w:t>
      </w:r>
      <w:r w:rsidR="004352AD">
        <w:t xml:space="preserve">the </w:t>
      </w:r>
      <w:r w:rsidR="003A6710">
        <w:t>database</w:t>
      </w:r>
      <w:r w:rsidR="00B33240">
        <w:t>.</w:t>
      </w:r>
    </w:p>
    <w:p w14:paraId="2DB3CCBC" w14:textId="77777777" w:rsidR="003A6710" w:rsidRDefault="003A6710" w:rsidP="003A6710">
      <w:pPr>
        <w:pStyle w:val="step3"/>
        <w:numPr>
          <w:ilvl w:val="0"/>
          <w:numId w:val="0"/>
        </w:numPr>
        <w:ind w:left="288"/>
      </w:pPr>
    </w:p>
    <w:p w14:paraId="65C212C6" w14:textId="77777777" w:rsidR="00B33240" w:rsidRDefault="00B33240" w:rsidP="009B6665">
      <w:pPr>
        <w:pStyle w:val="step3"/>
        <w:numPr>
          <w:ilvl w:val="0"/>
          <w:numId w:val="0"/>
        </w:numPr>
        <w:spacing w:after="240"/>
        <w:ind w:left="288" w:hanging="288"/>
      </w:pPr>
      <w:r>
        <w:rPr>
          <w:noProof/>
        </w:rPr>
        <w:lastRenderedPageBreak/>
        <w:drawing>
          <wp:inline distT="0" distB="0" distL="0" distR="0" wp14:anchorId="1D676662" wp14:editId="22CF8576">
            <wp:extent cx="3936048" cy="2971800"/>
            <wp:effectExtent l="19050" t="19050" r="2667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2909" cy="2976980"/>
                    </a:xfrm>
                    <a:prstGeom prst="rect">
                      <a:avLst/>
                    </a:prstGeom>
                    <a:ln>
                      <a:solidFill>
                        <a:schemeClr val="tx1"/>
                      </a:solidFill>
                    </a:ln>
                  </pic:spPr>
                </pic:pic>
              </a:graphicData>
            </a:graphic>
          </wp:inline>
        </w:drawing>
      </w:r>
    </w:p>
    <w:p w14:paraId="615724E6" w14:textId="47EE3D0C" w:rsidR="00B33240" w:rsidRDefault="004352AD" w:rsidP="003A6710">
      <w:pPr>
        <w:pStyle w:val="step3"/>
      </w:pPr>
      <w:r>
        <w:t xml:space="preserve">Click on the </w:t>
      </w:r>
      <w:r w:rsidR="00B33240" w:rsidRPr="006E1088">
        <w:rPr>
          <w:b/>
        </w:rPr>
        <w:t>Add All</w:t>
      </w:r>
      <w:r w:rsidR="00B33240">
        <w:t xml:space="preserve"> button to select all </w:t>
      </w:r>
      <w:r>
        <w:t xml:space="preserve">the </w:t>
      </w:r>
      <w:r w:rsidR="00B33240">
        <w:t xml:space="preserve">tables for </w:t>
      </w:r>
      <w:r>
        <w:t xml:space="preserve">the </w:t>
      </w:r>
      <w:r w:rsidR="00B33240">
        <w:t>data transfer.</w:t>
      </w:r>
    </w:p>
    <w:p w14:paraId="672F65C4" w14:textId="77777777" w:rsidR="00B33240" w:rsidRDefault="00B33240" w:rsidP="009B6665">
      <w:pPr>
        <w:pStyle w:val="step3"/>
        <w:numPr>
          <w:ilvl w:val="0"/>
          <w:numId w:val="0"/>
        </w:numPr>
        <w:spacing w:before="240" w:after="240"/>
      </w:pPr>
      <w:r>
        <w:rPr>
          <w:noProof/>
        </w:rPr>
        <w:drawing>
          <wp:inline distT="0" distB="0" distL="0" distR="0" wp14:anchorId="0E3FBAC4" wp14:editId="3DEC9BD6">
            <wp:extent cx="3952084" cy="3000375"/>
            <wp:effectExtent l="19050" t="19050" r="1079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65748" cy="3010748"/>
                    </a:xfrm>
                    <a:prstGeom prst="rect">
                      <a:avLst/>
                    </a:prstGeom>
                    <a:ln>
                      <a:solidFill>
                        <a:schemeClr val="tx1"/>
                      </a:solidFill>
                    </a:ln>
                  </pic:spPr>
                </pic:pic>
              </a:graphicData>
            </a:graphic>
          </wp:inline>
        </w:drawing>
      </w:r>
    </w:p>
    <w:p w14:paraId="206004B8" w14:textId="19A8CD07" w:rsidR="006E1088" w:rsidRDefault="006E1088" w:rsidP="006E1088">
      <w:pPr>
        <w:pStyle w:val="step3"/>
        <w:numPr>
          <w:ilvl w:val="0"/>
          <w:numId w:val="0"/>
        </w:numPr>
        <w:spacing w:line="360" w:lineRule="auto"/>
        <w:ind w:left="288" w:hanging="288"/>
      </w:pPr>
      <w:r>
        <w:t xml:space="preserve">10. </w:t>
      </w:r>
      <w:r w:rsidR="004352AD">
        <w:t>Click on the</w:t>
      </w:r>
      <w:r>
        <w:t xml:space="preserve"> </w:t>
      </w:r>
      <w:r w:rsidRPr="006E1088">
        <w:rPr>
          <w:b/>
        </w:rPr>
        <w:t>OK</w:t>
      </w:r>
      <w:r>
        <w:t xml:space="preserve"> button present at the bottom of </w:t>
      </w:r>
      <w:r w:rsidR="004352AD">
        <w:t xml:space="preserve">the </w:t>
      </w:r>
      <w:r>
        <w:t>Select Tables popup window.</w:t>
      </w:r>
    </w:p>
    <w:p w14:paraId="1EA1CBA1" w14:textId="7BCE4CF2" w:rsidR="00925704" w:rsidRDefault="006E1088" w:rsidP="006E1088">
      <w:pPr>
        <w:pStyle w:val="step3"/>
        <w:numPr>
          <w:ilvl w:val="0"/>
          <w:numId w:val="0"/>
        </w:numPr>
        <w:ind w:left="288" w:hanging="288"/>
      </w:pPr>
      <w:r>
        <w:t xml:space="preserve">11. </w:t>
      </w:r>
      <w:r w:rsidR="004352AD">
        <w:t xml:space="preserve">Click on the </w:t>
      </w:r>
      <w:r w:rsidR="00925704" w:rsidRPr="00925704">
        <w:rPr>
          <w:b/>
        </w:rPr>
        <w:t>Save</w:t>
      </w:r>
      <w:r w:rsidR="00925704">
        <w:t xml:space="preserve"> button on </w:t>
      </w:r>
      <w:r w:rsidR="004352AD">
        <w:t xml:space="preserve">the </w:t>
      </w:r>
      <w:r w:rsidR="00925704">
        <w:t>menu bar to finalize the endpoints for task.</w:t>
      </w:r>
    </w:p>
    <w:p w14:paraId="400DAF96" w14:textId="77777777" w:rsidR="005A6828" w:rsidRDefault="005A6828" w:rsidP="005A6828">
      <w:pPr>
        <w:pStyle w:val="step3"/>
        <w:numPr>
          <w:ilvl w:val="0"/>
          <w:numId w:val="0"/>
        </w:numPr>
      </w:pPr>
    </w:p>
    <w:p w14:paraId="6815EDFF" w14:textId="77777777" w:rsidR="00925704" w:rsidRDefault="00925704" w:rsidP="009B6665">
      <w:pPr>
        <w:pStyle w:val="step3"/>
        <w:numPr>
          <w:ilvl w:val="0"/>
          <w:numId w:val="0"/>
        </w:numPr>
        <w:spacing w:after="240"/>
        <w:ind w:left="288" w:hanging="288"/>
      </w:pPr>
      <w:r>
        <w:rPr>
          <w:noProof/>
        </w:rPr>
        <w:lastRenderedPageBreak/>
        <w:drawing>
          <wp:inline distT="0" distB="0" distL="0" distR="0" wp14:anchorId="39234825" wp14:editId="19938065">
            <wp:extent cx="5162550" cy="622705"/>
            <wp:effectExtent l="19050" t="19050" r="19050"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36450" cy="631619"/>
                    </a:xfrm>
                    <a:prstGeom prst="rect">
                      <a:avLst/>
                    </a:prstGeom>
                    <a:ln>
                      <a:solidFill>
                        <a:schemeClr val="tx1"/>
                      </a:solidFill>
                    </a:ln>
                  </pic:spPr>
                </pic:pic>
              </a:graphicData>
            </a:graphic>
          </wp:inline>
        </w:drawing>
      </w:r>
    </w:p>
    <w:p w14:paraId="2C584E0B" w14:textId="062A96A3" w:rsidR="008A050F" w:rsidRPr="00C75615" w:rsidRDefault="006E1088" w:rsidP="006E1088">
      <w:pPr>
        <w:pStyle w:val="step3"/>
        <w:numPr>
          <w:ilvl w:val="0"/>
          <w:numId w:val="0"/>
        </w:numPr>
        <w:ind w:left="288" w:hanging="288"/>
      </w:pPr>
      <w:r>
        <w:t xml:space="preserve">12. </w:t>
      </w:r>
      <w:r w:rsidR="004352AD">
        <w:t>A newly</w:t>
      </w:r>
      <w:r w:rsidR="0026668C">
        <w:t>-</w:t>
      </w:r>
      <w:r w:rsidR="008A050F">
        <w:t xml:space="preserve">created task will appear on </w:t>
      </w:r>
      <w:r w:rsidR="008A050F" w:rsidRPr="00F451DC">
        <w:rPr>
          <w:b/>
        </w:rPr>
        <w:t>ATTUNITY Replicate</w:t>
      </w:r>
      <w:r w:rsidR="008A050F">
        <w:rPr>
          <w:b/>
        </w:rPr>
        <w:t xml:space="preserve"> Web</w:t>
      </w:r>
      <w:r w:rsidR="008A050F" w:rsidRPr="00F451DC">
        <w:rPr>
          <w:b/>
        </w:rPr>
        <w:t xml:space="preserve"> Console</w:t>
      </w:r>
      <w:r w:rsidR="008A050F">
        <w:rPr>
          <w:b/>
        </w:rPr>
        <w:t>.</w:t>
      </w:r>
    </w:p>
    <w:p w14:paraId="52B6BFE1" w14:textId="77777777" w:rsidR="00C75615" w:rsidRDefault="00C75615" w:rsidP="006E1088">
      <w:pPr>
        <w:pStyle w:val="step3"/>
        <w:numPr>
          <w:ilvl w:val="0"/>
          <w:numId w:val="0"/>
        </w:numPr>
        <w:ind w:left="288" w:hanging="288"/>
      </w:pPr>
    </w:p>
    <w:p w14:paraId="47EC0A4E" w14:textId="77777777" w:rsidR="00925704" w:rsidRDefault="00925704" w:rsidP="00925704">
      <w:pPr>
        <w:pStyle w:val="step3"/>
        <w:numPr>
          <w:ilvl w:val="0"/>
          <w:numId w:val="0"/>
        </w:numPr>
        <w:ind w:left="288"/>
      </w:pPr>
    </w:p>
    <w:p w14:paraId="45543DEF" w14:textId="77777777" w:rsidR="007A3F07" w:rsidRDefault="007A3F07" w:rsidP="007A3F07">
      <w:pPr>
        <w:spacing w:after="0"/>
      </w:pPr>
      <w:r>
        <w:rPr>
          <w:rFonts w:ascii="Open Sans" w:eastAsia="Open Sans" w:hAnsi="Open Sans" w:cs="Open Sans"/>
          <w:b/>
          <w:color w:val="444444"/>
          <w:sz w:val="24"/>
          <w:szCs w:val="24"/>
        </w:rPr>
        <w:t>Benefits:</w:t>
      </w:r>
    </w:p>
    <w:p w14:paraId="4BD8CD5E" w14:textId="77777777" w:rsidR="007A3F07" w:rsidRPr="007A3F07" w:rsidRDefault="007A3F07" w:rsidP="007A3F07">
      <w:pPr>
        <w:jc w:val="both"/>
      </w:pPr>
      <w:r w:rsidRPr="007A3F07">
        <w:rPr>
          <w:rFonts w:ascii="Open Sans" w:eastAsia="Open Sans" w:hAnsi="Open Sans" w:cs="Open Sans"/>
          <w:color w:val="333333"/>
        </w:rPr>
        <w:t xml:space="preserve">ATTUNITY </w:t>
      </w:r>
      <w:proofErr w:type="spellStart"/>
      <w:r w:rsidRPr="007A3F07">
        <w:rPr>
          <w:rFonts w:ascii="Open Sans" w:eastAsia="Open Sans" w:hAnsi="Open Sans" w:cs="Open Sans"/>
          <w:color w:val="333333"/>
        </w:rPr>
        <w:t>CloudBeam</w:t>
      </w:r>
      <w:proofErr w:type="spellEnd"/>
      <w:r w:rsidRPr="007A3F07">
        <w:rPr>
          <w:rFonts w:ascii="Open Sans" w:eastAsia="Open Sans" w:hAnsi="Open Sans" w:cs="Open Sans"/>
          <w:color w:val="333333"/>
        </w:rPr>
        <w:t xml:space="preserve"> for Amazon Redshift (Express) enables organizations to simplify, automate, and accelerate bulk data loading from database sources (Oracle, Microsoft SQL Server, and MySQL) to Amazon Redshift.</w:t>
      </w:r>
    </w:p>
    <w:p w14:paraId="574B7D4B" w14:textId="77777777" w:rsidR="007A3F07" w:rsidRPr="007A3F07" w:rsidRDefault="007A3F07" w:rsidP="007A3F07">
      <w:pPr>
        <w:spacing w:after="0"/>
      </w:pPr>
      <w:r w:rsidRPr="007A3F07">
        <w:rPr>
          <w:rFonts w:ascii="Open Sans" w:eastAsia="Open Sans" w:hAnsi="Open Sans" w:cs="Open Sans"/>
          <w:b/>
          <w:color w:val="444444"/>
        </w:rPr>
        <w:t xml:space="preserve">Alternatives: </w:t>
      </w:r>
    </w:p>
    <w:p w14:paraId="0612808A" w14:textId="77777777" w:rsidR="007A3F07" w:rsidRPr="007A3F07" w:rsidRDefault="007A3F07" w:rsidP="007A3F07">
      <w:pPr>
        <w:spacing w:after="0" w:line="240" w:lineRule="auto"/>
      </w:pPr>
      <w:r w:rsidRPr="007A3F07">
        <w:rPr>
          <w:rFonts w:ascii="Open Sans" w:eastAsia="Open Sans" w:hAnsi="Open Sans" w:cs="Open Sans"/>
        </w:rPr>
        <w:t xml:space="preserve">1. </w:t>
      </w:r>
      <w:proofErr w:type="spellStart"/>
      <w:r w:rsidRPr="007A3F07">
        <w:rPr>
          <w:rFonts w:ascii="Open Sans" w:eastAsia="Open Sans" w:hAnsi="Open Sans" w:cs="Open Sans"/>
        </w:rPr>
        <w:t>Informatica</w:t>
      </w:r>
      <w:proofErr w:type="spellEnd"/>
      <w:r w:rsidRPr="007A3F07">
        <w:rPr>
          <w:rFonts w:ascii="Open Sans" w:eastAsia="Open Sans" w:hAnsi="Open Sans" w:cs="Open Sans"/>
        </w:rPr>
        <w:t xml:space="preserve"> Cloud for Amazon Redshift (Screenshots) </w:t>
      </w:r>
    </w:p>
    <w:p w14:paraId="0ED9DCE4" w14:textId="77777777" w:rsidR="007A3F07" w:rsidRPr="007A3F07" w:rsidRDefault="007A3F07" w:rsidP="007A3F07">
      <w:pPr>
        <w:spacing w:after="0" w:line="240" w:lineRule="auto"/>
      </w:pPr>
      <w:r w:rsidRPr="007A3F07">
        <w:rPr>
          <w:rFonts w:ascii="Open Sans" w:eastAsia="Open Sans" w:hAnsi="Open Sans" w:cs="Open Sans"/>
        </w:rPr>
        <w:t xml:space="preserve">2. </w:t>
      </w:r>
      <w:proofErr w:type="spellStart"/>
      <w:r w:rsidRPr="007A3F07">
        <w:rPr>
          <w:rFonts w:ascii="Open Sans" w:eastAsia="Open Sans" w:hAnsi="Open Sans" w:cs="Open Sans"/>
        </w:rPr>
        <w:t>Matillion</w:t>
      </w:r>
      <w:proofErr w:type="spellEnd"/>
      <w:r w:rsidRPr="007A3F07">
        <w:rPr>
          <w:rFonts w:ascii="Open Sans" w:eastAsia="Open Sans" w:hAnsi="Open Sans" w:cs="Open Sans"/>
        </w:rPr>
        <w:t xml:space="preserve"> ETL for Redshift</w:t>
      </w:r>
    </w:p>
    <w:p w14:paraId="56FBD77D" w14:textId="77777777" w:rsidR="00597288" w:rsidRDefault="00597288">
      <w:pPr>
        <w:rPr>
          <w:rFonts w:ascii="Open Sans" w:eastAsia="Open Sans" w:hAnsi="Open Sans" w:cs="Open Sans"/>
          <w:b/>
          <w:color w:val="444444"/>
          <w:sz w:val="28"/>
          <w:szCs w:val="24"/>
        </w:rPr>
      </w:pPr>
      <w:r>
        <w:br w:type="page"/>
      </w:r>
    </w:p>
    <w:p w14:paraId="1686CD40" w14:textId="77777777" w:rsidR="00935CA9" w:rsidRDefault="00930E25" w:rsidP="00935CA9">
      <w:pPr>
        <w:pStyle w:val="DocH2"/>
      </w:pPr>
      <w:bookmarkStart w:id="309" w:name="_Toc468290071"/>
      <w:r>
        <w:lastRenderedPageBreak/>
        <w:t>4.5</w:t>
      </w:r>
      <w:r w:rsidR="00935CA9">
        <w:t xml:space="preserve">. Visualization setup using TIBCO </w:t>
      </w:r>
      <w:proofErr w:type="spellStart"/>
      <w:r w:rsidR="00935CA9">
        <w:t>Spotfire</w:t>
      </w:r>
      <w:proofErr w:type="spellEnd"/>
      <w:r w:rsidR="00935CA9">
        <w:t xml:space="preserve"> Analytics platform (G)</w:t>
      </w:r>
      <w:bookmarkEnd w:id="309"/>
    </w:p>
    <w:p w14:paraId="4C7CC6DF" w14:textId="77777777" w:rsidR="00FF4E97" w:rsidRDefault="00FF4E97" w:rsidP="00FF4E97">
      <w:pPr>
        <w:pStyle w:val="DocH3"/>
        <w:numPr>
          <w:ilvl w:val="0"/>
          <w:numId w:val="0"/>
        </w:numPr>
        <w:ind w:left="720" w:hanging="720"/>
      </w:pPr>
      <w:bookmarkStart w:id="310" w:name="_Toc468290072"/>
      <w:r>
        <w:t xml:space="preserve">4.5.1. Launch TIBCO </w:t>
      </w:r>
      <w:proofErr w:type="spellStart"/>
      <w:r>
        <w:t>Spotfire</w:t>
      </w:r>
      <w:proofErr w:type="spellEnd"/>
      <w:r>
        <w:t xml:space="preserve"> instance</w:t>
      </w:r>
      <w:bookmarkEnd w:id="310"/>
    </w:p>
    <w:p w14:paraId="69E642CF" w14:textId="77777777" w:rsidR="003A6710" w:rsidRPr="00FF4E97" w:rsidRDefault="003A6710" w:rsidP="003A6710">
      <w:pPr>
        <w:pStyle w:val="step2"/>
      </w:pPr>
    </w:p>
    <w:p w14:paraId="419DEB52" w14:textId="7A31B129" w:rsidR="00935CA9" w:rsidRDefault="00935CA9" w:rsidP="000D3F59">
      <w:pPr>
        <w:pStyle w:val="step3"/>
        <w:numPr>
          <w:ilvl w:val="0"/>
          <w:numId w:val="29"/>
        </w:numPr>
      </w:pPr>
      <w:r>
        <w:t>Log</w:t>
      </w:r>
      <w:r w:rsidR="004352AD">
        <w:t xml:space="preserve"> </w:t>
      </w:r>
      <w:r>
        <w:t xml:space="preserve">in to </w:t>
      </w:r>
      <w:hyperlink r:id="rId109" w:history="1">
        <w:r w:rsidRPr="00456AF3">
          <w:rPr>
            <w:rStyle w:val="Hyperlink"/>
            <w:i/>
          </w:rPr>
          <w:t>https://console.aws.amazon.com/console</w:t>
        </w:r>
      </w:hyperlink>
      <w:r>
        <w:t>.</w:t>
      </w:r>
    </w:p>
    <w:p w14:paraId="625986BF" w14:textId="77777777" w:rsidR="00242718" w:rsidRDefault="00242718" w:rsidP="00242718">
      <w:pPr>
        <w:pStyle w:val="step3"/>
        <w:numPr>
          <w:ilvl w:val="0"/>
          <w:numId w:val="0"/>
        </w:numPr>
        <w:ind w:left="288"/>
      </w:pPr>
    </w:p>
    <w:p w14:paraId="1F93450D" w14:textId="67F7D111" w:rsidR="00935CA9" w:rsidRDefault="00935CA9" w:rsidP="00456AF3">
      <w:pPr>
        <w:pStyle w:val="step3"/>
      </w:pPr>
      <w:r w:rsidRPr="00C004B3">
        <w:t xml:space="preserve">In </w:t>
      </w:r>
      <w:r w:rsidR="004352AD">
        <w:t xml:space="preserve">the </w:t>
      </w:r>
      <w:r w:rsidRPr="00C004B3">
        <w:t xml:space="preserve">right navigation panel, click </w:t>
      </w:r>
      <w:r w:rsidR="004352AD">
        <w:t xml:space="preserve">on the </w:t>
      </w:r>
      <w:r w:rsidRPr="00C004B3">
        <w:t xml:space="preserve">link </w:t>
      </w:r>
      <w:r w:rsidRPr="00D96340">
        <w:rPr>
          <w:b/>
        </w:rPr>
        <w:t>Find and buy software</w:t>
      </w:r>
      <w:r w:rsidRPr="00C004B3">
        <w:t xml:space="preserve"> to open AWS Marketplace.</w:t>
      </w:r>
    </w:p>
    <w:p w14:paraId="6FCCBA45" w14:textId="77777777" w:rsidR="003A6710" w:rsidRPr="004A4B0C" w:rsidRDefault="003A6710" w:rsidP="003A6710">
      <w:pPr>
        <w:pStyle w:val="step3"/>
        <w:numPr>
          <w:ilvl w:val="0"/>
          <w:numId w:val="0"/>
        </w:numPr>
        <w:spacing w:line="240" w:lineRule="auto"/>
        <w:ind w:left="288"/>
      </w:pPr>
    </w:p>
    <w:p w14:paraId="1C12CBE6" w14:textId="77777777" w:rsidR="00935CA9" w:rsidRDefault="00935CA9" w:rsidP="003A6710">
      <w:pPr>
        <w:spacing w:after="0"/>
      </w:pPr>
      <w:r>
        <w:rPr>
          <w:noProof/>
        </w:rPr>
        <w:drawing>
          <wp:inline distT="0" distB="0" distL="0" distR="0" wp14:anchorId="4AB16B12" wp14:editId="13657D37">
            <wp:extent cx="5943600" cy="2719070"/>
            <wp:effectExtent l="19050" t="19050" r="19050" b="24130"/>
            <wp:docPr id="1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
                    <a:srcRect/>
                    <a:stretch>
                      <a:fillRect/>
                    </a:stretch>
                  </pic:blipFill>
                  <pic:spPr>
                    <a:xfrm>
                      <a:off x="0" y="0"/>
                      <a:ext cx="5943600" cy="2719070"/>
                    </a:xfrm>
                    <a:prstGeom prst="rect">
                      <a:avLst/>
                    </a:prstGeom>
                    <a:ln>
                      <a:solidFill>
                        <a:schemeClr val="tx1"/>
                      </a:solidFill>
                    </a:ln>
                  </pic:spPr>
                </pic:pic>
              </a:graphicData>
            </a:graphic>
          </wp:inline>
        </w:drawing>
      </w:r>
    </w:p>
    <w:p w14:paraId="18250083" w14:textId="77777777" w:rsidR="003A6710" w:rsidRDefault="003A6710" w:rsidP="003A6710">
      <w:pPr>
        <w:spacing w:after="0"/>
      </w:pPr>
    </w:p>
    <w:p w14:paraId="5E915FC7" w14:textId="091C9ECC" w:rsidR="00935CA9" w:rsidRDefault="004352AD" w:rsidP="00456AF3">
      <w:pPr>
        <w:pStyle w:val="step3"/>
      </w:pPr>
      <w:r>
        <w:t>Type</w:t>
      </w:r>
      <w:r w:rsidRPr="00D96340">
        <w:t xml:space="preserve"> </w:t>
      </w:r>
      <w:r w:rsidR="00935CA9" w:rsidRPr="00D96340">
        <w:rPr>
          <w:b/>
        </w:rPr>
        <w:t xml:space="preserve">TIBCO </w:t>
      </w:r>
      <w:proofErr w:type="spellStart"/>
      <w:r w:rsidR="00935CA9" w:rsidRPr="00D96340">
        <w:rPr>
          <w:b/>
        </w:rPr>
        <w:t>Spotfire</w:t>
      </w:r>
      <w:proofErr w:type="spellEnd"/>
      <w:r w:rsidR="00935CA9" w:rsidRPr="00D96340">
        <w:rPr>
          <w:b/>
        </w:rPr>
        <w:t xml:space="preserve"> </w:t>
      </w:r>
      <w:r w:rsidR="00935CA9" w:rsidRPr="00D96340">
        <w:t xml:space="preserve">in the search box of AWS Marketplace and </w:t>
      </w:r>
      <w:r>
        <w:t xml:space="preserve">click on the </w:t>
      </w:r>
      <w:r w:rsidR="00935CA9" w:rsidRPr="00D96340">
        <w:rPr>
          <w:b/>
        </w:rPr>
        <w:t>Go</w:t>
      </w:r>
      <w:r w:rsidR="00935CA9" w:rsidRPr="00D96340">
        <w:t xml:space="preserve"> button.</w:t>
      </w:r>
    </w:p>
    <w:p w14:paraId="0A144C5C" w14:textId="77777777" w:rsidR="003A6710" w:rsidRDefault="003A6710" w:rsidP="003A6710">
      <w:pPr>
        <w:pStyle w:val="step3"/>
        <w:numPr>
          <w:ilvl w:val="0"/>
          <w:numId w:val="0"/>
        </w:numPr>
        <w:spacing w:line="240" w:lineRule="auto"/>
        <w:ind w:left="288"/>
      </w:pPr>
    </w:p>
    <w:p w14:paraId="47C20A96" w14:textId="77777777" w:rsidR="00935CA9" w:rsidRDefault="00935CA9" w:rsidP="00652716">
      <w:pPr>
        <w:pStyle w:val="step3"/>
        <w:numPr>
          <w:ilvl w:val="0"/>
          <w:numId w:val="0"/>
        </w:numPr>
        <w:spacing w:line="360" w:lineRule="auto"/>
      </w:pPr>
      <w:r>
        <w:rPr>
          <w:noProof/>
        </w:rPr>
        <w:drawing>
          <wp:inline distT="0" distB="0" distL="0" distR="0" wp14:anchorId="37815B22" wp14:editId="7891EB02">
            <wp:extent cx="4848225" cy="961357"/>
            <wp:effectExtent l="19050" t="19050" r="9525" b="107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9424" cy="965561"/>
                    </a:xfrm>
                    <a:prstGeom prst="rect">
                      <a:avLst/>
                    </a:prstGeom>
                    <a:ln>
                      <a:solidFill>
                        <a:schemeClr val="tx1"/>
                      </a:solidFill>
                    </a:ln>
                  </pic:spPr>
                </pic:pic>
              </a:graphicData>
            </a:graphic>
          </wp:inline>
        </w:drawing>
      </w:r>
    </w:p>
    <w:p w14:paraId="7A1CF9ED" w14:textId="77777777" w:rsidR="00AF4C0C" w:rsidRPr="00AF4C0C" w:rsidRDefault="00AF4C0C" w:rsidP="00AF4C0C">
      <w:pPr>
        <w:rPr>
          <w:rFonts w:ascii="Open Sans" w:eastAsia="Open Sans" w:hAnsi="Open Sans" w:cs="Open Sans"/>
          <w:color w:val="444444"/>
          <w:szCs w:val="24"/>
        </w:rPr>
      </w:pPr>
      <w:r>
        <w:br w:type="page"/>
      </w:r>
    </w:p>
    <w:p w14:paraId="44ACE658" w14:textId="5994F7B4" w:rsidR="00935CA9" w:rsidRDefault="00935CA9" w:rsidP="00456AF3">
      <w:pPr>
        <w:pStyle w:val="step3"/>
      </w:pPr>
      <w:r w:rsidRPr="00D96340">
        <w:lastRenderedPageBreak/>
        <w:t xml:space="preserve">Click on </w:t>
      </w:r>
      <w:r w:rsidRPr="00E12DCD">
        <w:rPr>
          <w:b/>
        </w:rPr>
        <w:t xml:space="preserve">TIBCO </w:t>
      </w:r>
      <w:proofErr w:type="spellStart"/>
      <w:r w:rsidRPr="00E12DCD">
        <w:rPr>
          <w:b/>
        </w:rPr>
        <w:t>Spotfire</w:t>
      </w:r>
      <w:proofErr w:type="spellEnd"/>
      <w:r w:rsidRPr="00E12DCD">
        <w:rPr>
          <w:b/>
        </w:rPr>
        <w:t xml:space="preserve"> Analytics Platform (Hourly)</w:t>
      </w:r>
      <w:r w:rsidRPr="00D96340">
        <w:t xml:space="preserve"> from </w:t>
      </w:r>
      <w:r w:rsidR="00E12DCD">
        <w:t xml:space="preserve">the </w:t>
      </w:r>
      <w:r w:rsidRPr="00D96340">
        <w:t>search result</w:t>
      </w:r>
      <w:r w:rsidR="00E12DCD">
        <w:t>s</w:t>
      </w:r>
      <w:r w:rsidRPr="00D96340">
        <w:t>.</w:t>
      </w:r>
    </w:p>
    <w:p w14:paraId="380D9184" w14:textId="77777777" w:rsidR="00242718" w:rsidRPr="00D96340" w:rsidRDefault="00242718" w:rsidP="00242718">
      <w:pPr>
        <w:pStyle w:val="step3"/>
        <w:numPr>
          <w:ilvl w:val="0"/>
          <w:numId w:val="0"/>
        </w:numPr>
      </w:pPr>
    </w:p>
    <w:p w14:paraId="7B943CBB" w14:textId="77777777" w:rsidR="00935CA9" w:rsidRDefault="00935CA9" w:rsidP="003A6710">
      <w:pPr>
        <w:pStyle w:val="step3"/>
        <w:numPr>
          <w:ilvl w:val="0"/>
          <w:numId w:val="0"/>
        </w:numPr>
        <w:spacing w:line="240" w:lineRule="auto"/>
        <w:rPr>
          <w:color w:val="404040"/>
          <w:sz w:val="24"/>
        </w:rPr>
      </w:pPr>
      <w:r>
        <w:rPr>
          <w:noProof/>
        </w:rPr>
        <w:drawing>
          <wp:inline distT="0" distB="0" distL="0" distR="0" wp14:anchorId="10F1ACC2" wp14:editId="227D39DD">
            <wp:extent cx="4067175" cy="2621937"/>
            <wp:effectExtent l="19050" t="19050" r="9525"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9585" cy="2629937"/>
                    </a:xfrm>
                    <a:prstGeom prst="rect">
                      <a:avLst/>
                    </a:prstGeom>
                    <a:ln>
                      <a:solidFill>
                        <a:schemeClr val="tx1"/>
                      </a:solidFill>
                    </a:ln>
                  </pic:spPr>
                </pic:pic>
              </a:graphicData>
            </a:graphic>
          </wp:inline>
        </w:drawing>
      </w:r>
    </w:p>
    <w:p w14:paraId="00EAD297" w14:textId="77777777" w:rsidR="003A6710" w:rsidRDefault="003A6710" w:rsidP="003A6710">
      <w:pPr>
        <w:pStyle w:val="step3"/>
        <w:numPr>
          <w:ilvl w:val="0"/>
          <w:numId w:val="0"/>
        </w:numPr>
        <w:spacing w:line="240" w:lineRule="auto"/>
        <w:rPr>
          <w:color w:val="404040"/>
          <w:sz w:val="24"/>
        </w:rPr>
      </w:pPr>
    </w:p>
    <w:p w14:paraId="4B9D99AF" w14:textId="42EF9CC4" w:rsidR="00935CA9" w:rsidRDefault="003F48BD" w:rsidP="00456AF3">
      <w:pPr>
        <w:pStyle w:val="step3"/>
      </w:pPr>
      <w:r>
        <w:t>Click on the</w:t>
      </w:r>
      <w:r w:rsidRPr="00D96340">
        <w:t xml:space="preserve"> </w:t>
      </w:r>
      <w:r w:rsidR="00935CA9" w:rsidRPr="00D96340">
        <w:rPr>
          <w:b/>
        </w:rPr>
        <w:t>Continue</w:t>
      </w:r>
      <w:r w:rsidR="00935CA9" w:rsidRPr="00D96340">
        <w:t xml:space="preserve"> button on </w:t>
      </w:r>
      <w:r>
        <w:t xml:space="preserve">the </w:t>
      </w:r>
      <w:r w:rsidR="00935CA9" w:rsidRPr="00D96340">
        <w:t xml:space="preserve">product description page of TIBCO </w:t>
      </w:r>
      <w:proofErr w:type="spellStart"/>
      <w:r w:rsidR="00935CA9" w:rsidRPr="00D96340">
        <w:t>Spotfire</w:t>
      </w:r>
      <w:proofErr w:type="spellEnd"/>
      <w:r w:rsidR="00935CA9" w:rsidRPr="00D96340">
        <w:t>.</w:t>
      </w:r>
    </w:p>
    <w:p w14:paraId="781DBC91" w14:textId="77777777" w:rsidR="003A6710" w:rsidRPr="00D96340" w:rsidRDefault="003A6710" w:rsidP="003A6710">
      <w:pPr>
        <w:pStyle w:val="step3"/>
        <w:numPr>
          <w:ilvl w:val="0"/>
          <w:numId w:val="0"/>
        </w:numPr>
        <w:spacing w:line="240" w:lineRule="auto"/>
        <w:ind w:left="288"/>
      </w:pPr>
    </w:p>
    <w:p w14:paraId="27D804DB" w14:textId="77777777" w:rsidR="00935CA9" w:rsidRDefault="00935CA9" w:rsidP="00935CA9">
      <w:r>
        <w:rPr>
          <w:noProof/>
        </w:rPr>
        <w:drawing>
          <wp:inline distT="0" distB="0" distL="0" distR="0" wp14:anchorId="39218D48" wp14:editId="5735CD42">
            <wp:extent cx="4853103" cy="2390775"/>
            <wp:effectExtent l="19050" t="19050" r="2413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3822" cy="2396055"/>
                    </a:xfrm>
                    <a:prstGeom prst="rect">
                      <a:avLst/>
                    </a:prstGeom>
                    <a:ln>
                      <a:solidFill>
                        <a:schemeClr val="tx1"/>
                      </a:solidFill>
                    </a:ln>
                  </pic:spPr>
                </pic:pic>
              </a:graphicData>
            </a:graphic>
          </wp:inline>
        </w:drawing>
      </w:r>
    </w:p>
    <w:p w14:paraId="253F1AE7" w14:textId="77777777" w:rsidR="00AF4C0C" w:rsidRDefault="00AF4C0C" w:rsidP="00935CA9">
      <w:r>
        <w:br w:type="page"/>
      </w:r>
    </w:p>
    <w:p w14:paraId="00F7E57E" w14:textId="4C457C04" w:rsidR="00935CA9" w:rsidRDefault="00935CA9" w:rsidP="00456AF3">
      <w:pPr>
        <w:pStyle w:val="step3"/>
      </w:pPr>
      <w:r>
        <w:lastRenderedPageBreak/>
        <w:t xml:space="preserve">On </w:t>
      </w:r>
      <w:r w:rsidR="003F48BD">
        <w:t xml:space="preserve">the </w:t>
      </w:r>
      <w:r w:rsidRPr="00E12DCD">
        <w:rPr>
          <w:b/>
        </w:rPr>
        <w:t>Launch on EC2</w:t>
      </w:r>
      <w:r>
        <w:t xml:space="preserve"> page, make sure</w:t>
      </w:r>
      <w:r w:rsidR="003F48BD">
        <w:t xml:space="preserve"> the</w:t>
      </w:r>
      <w:r>
        <w:t xml:space="preserve"> </w:t>
      </w:r>
      <w:r w:rsidRPr="00D96340">
        <w:rPr>
          <w:b/>
        </w:rPr>
        <w:t>1-Click Launch</w:t>
      </w:r>
      <w:r>
        <w:t xml:space="preserve"> tab is selected.</w:t>
      </w:r>
    </w:p>
    <w:p w14:paraId="412BB085" w14:textId="77777777" w:rsidR="00242718" w:rsidRDefault="00242718" w:rsidP="00242718">
      <w:pPr>
        <w:pStyle w:val="step3"/>
        <w:numPr>
          <w:ilvl w:val="0"/>
          <w:numId w:val="0"/>
        </w:numPr>
        <w:ind w:left="288"/>
      </w:pPr>
    </w:p>
    <w:p w14:paraId="441FBC6D" w14:textId="77777777" w:rsidR="00935CA9" w:rsidRDefault="00935CA9" w:rsidP="003A6710">
      <w:pPr>
        <w:pStyle w:val="Step"/>
      </w:pPr>
      <w:r>
        <w:rPr>
          <w:noProof/>
        </w:rPr>
        <w:drawing>
          <wp:inline distT="0" distB="0" distL="0" distR="0" wp14:anchorId="46104F78" wp14:editId="7AC5770C">
            <wp:extent cx="4267200" cy="1647157"/>
            <wp:effectExtent l="19050" t="19050" r="1905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2566" cy="1653088"/>
                    </a:xfrm>
                    <a:prstGeom prst="rect">
                      <a:avLst/>
                    </a:prstGeom>
                    <a:ln>
                      <a:solidFill>
                        <a:schemeClr val="tx1"/>
                      </a:solidFill>
                    </a:ln>
                  </pic:spPr>
                </pic:pic>
              </a:graphicData>
            </a:graphic>
          </wp:inline>
        </w:drawing>
      </w:r>
    </w:p>
    <w:p w14:paraId="108C8C4C" w14:textId="77777777" w:rsidR="003A6710" w:rsidRDefault="003A6710" w:rsidP="003A6710">
      <w:pPr>
        <w:pStyle w:val="Step"/>
      </w:pPr>
    </w:p>
    <w:p w14:paraId="7AEF0C42" w14:textId="77777777" w:rsidR="00935CA9" w:rsidRDefault="00935CA9" w:rsidP="00456AF3">
      <w:pPr>
        <w:pStyle w:val="step3"/>
      </w:pPr>
      <w:r>
        <w:t xml:space="preserve">Set </w:t>
      </w:r>
      <w:r w:rsidRPr="00D96340">
        <w:t>Subscription Term</w:t>
      </w:r>
      <w:r>
        <w:t xml:space="preserve"> to </w:t>
      </w:r>
      <w:r w:rsidRPr="00E12DCD">
        <w:rPr>
          <w:b/>
        </w:rPr>
        <w:t>Hourly</w:t>
      </w:r>
      <w:r>
        <w:t>.</w:t>
      </w:r>
    </w:p>
    <w:p w14:paraId="3FB63936" w14:textId="77777777" w:rsidR="003A6710" w:rsidRDefault="003A6710" w:rsidP="003A6710">
      <w:pPr>
        <w:pStyle w:val="step3"/>
        <w:numPr>
          <w:ilvl w:val="0"/>
          <w:numId w:val="0"/>
        </w:numPr>
        <w:spacing w:line="240" w:lineRule="auto"/>
        <w:ind w:left="288"/>
      </w:pPr>
    </w:p>
    <w:p w14:paraId="4CBDA28F" w14:textId="77777777" w:rsidR="00935CA9" w:rsidRDefault="00935CA9" w:rsidP="003A6710">
      <w:pPr>
        <w:pStyle w:val="step3"/>
        <w:numPr>
          <w:ilvl w:val="0"/>
          <w:numId w:val="0"/>
        </w:numPr>
        <w:spacing w:line="240" w:lineRule="auto"/>
        <w:jc w:val="both"/>
        <w:rPr>
          <w:sz w:val="24"/>
        </w:rPr>
      </w:pPr>
      <w:r>
        <w:rPr>
          <w:noProof/>
        </w:rPr>
        <w:drawing>
          <wp:inline distT="0" distB="0" distL="0" distR="0" wp14:anchorId="0474FA01" wp14:editId="16A7A88C">
            <wp:extent cx="3371506" cy="1699403"/>
            <wp:effectExtent l="19050" t="19050" r="19685" b="152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8082" cy="1707758"/>
                    </a:xfrm>
                    <a:prstGeom prst="rect">
                      <a:avLst/>
                    </a:prstGeom>
                    <a:ln>
                      <a:solidFill>
                        <a:schemeClr val="tx1"/>
                      </a:solidFill>
                    </a:ln>
                  </pic:spPr>
                </pic:pic>
              </a:graphicData>
            </a:graphic>
          </wp:inline>
        </w:drawing>
      </w:r>
    </w:p>
    <w:p w14:paraId="22122EE7" w14:textId="77777777" w:rsidR="003A6710" w:rsidRPr="00D96340" w:rsidRDefault="003A6710" w:rsidP="003A6710">
      <w:pPr>
        <w:pStyle w:val="step3"/>
        <w:numPr>
          <w:ilvl w:val="0"/>
          <w:numId w:val="0"/>
        </w:numPr>
        <w:spacing w:line="240" w:lineRule="auto"/>
        <w:jc w:val="both"/>
        <w:rPr>
          <w:sz w:val="24"/>
        </w:rPr>
      </w:pPr>
    </w:p>
    <w:p w14:paraId="2E9E1D6D" w14:textId="7D5DE603" w:rsidR="00935CA9" w:rsidRDefault="00935CA9" w:rsidP="00456AF3">
      <w:pPr>
        <w:pStyle w:val="step3"/>
      </w:pPr>
      <w:r>
        <w:t xml:space="preserve">In the </w:t>
      </w:r>
      <w:r w:rsidRPr="00242718">
        <w:rPr>
          <w:b/>
        </w:rPr>
        <w:t>Version</w:t>
      </w:r>
      <w:r>
        <w:t xml:space="preserve"> se</w:t>
      </w:r>
      <w:r w:rsidR="00242718">
        <w:t>ction</w:t>
      </w:r>
      <w:r w:rsidR="00E12DCD">
        <w:t>,</w:t>
      </w:r>
      <w:r w:rsidR="00242718">
        <w:t xml:space="preserve"> choose the latest version.</w:t>
      </w:r>
    </w:p>
    <w:p w14:paraId="02DB9958" w14:textId="77777777" w:rsidR="00242718" w:rsidRDefault="00242718" w:rsidP="00242718">
      <w:pPr>
        <w:pStyle w:val="step3"/>
        <w:numPr>
          <w:ilvl w:val="0"/>
          <w:numId w:val="0"/>
        </w:numPr>
        <w:ind w:left="288"/>
      </w:pPr>
    </w:p>
    <w:p w14:paraId="3D968808" w14:textId="43845144" w:rsidR="00935CA9" w:rsidRDefault="00935CA9" w:rsidP="00456AF3">
      <w:pPr>
        <w:pStyle w:val="step3"/>
        <w:rPr>
          <w:rStyle w:val="step2Char"/>
        </w:rPr>
      </w:pPr>
      <w:r>
        <w:t>S</w:t>
      </w:r>
      <w:r w:rsidRPr="00D96340">
        <w:rPr>
          <w:rStyle w:val="step2Char"/>
        </w:rPr>
        <w:t xml:space="preserve">elect </w:t>
      </w:r>
      <w:r w:rsidRPr="003A6710">
        <w:rPr>
          <w:rStyle w:val="step2Char"/>
          <w:b/>
        </w:rPr>
        <w:t xml:space="preserve">US-West (Oregon) </w:t>
      </w:r>
      <w:r w:rsidRPr="00D96340">
        <w:rPr>
          <w:rStyle w:val="step2Char"/>
        </w:rPr>
        <w:t xml:space="preserve">as </w:t>
      </w:r>
      <w:r w:rsidR="006F522C">
        <w:rPr>
          <w:rStyle w:val="step2Char"/>
        </w:rPr>
        <w:t xml:space="preserve">the </w:t>
      </w:r>
      <w:r w:rsidRPr="00D96340">
        <w:rPr>
          <w:rStyle w:val="step2Char"/>
        </w:rPr>
        <w:t>default region for this project.</w:t>
      </w:r>
    </w:p>
    <w:p w14:paraId="52ED6430" w14:textId="77777777" w:rsidR="003A6710" w:rsidRDefault="003A6710" w:rsidP="003A6710">
      <w:pPr>
        <w:pStyle w:val="step3"/>
        <w:numPr>
          <w:ilvl w:val="0"/>
          <w:numId w:val="0"/>
        </w:numPr>
        <w:rPr>
          <w:rStyle w:val="step2Char"/>
        </w:rPr>
      </w:pPr>
    </w:p>
    <w:p w14:paraId="782968A4" w14:textId="77777777" w:rsidR="00935CA9" w:rsidRDefault="00935CA9" w:rsidP="00935CA9">
      <w:pPr>
        <w:pStyle w:val="Step"/>
      </w:pPr>
      <w:r>
        <w:rPr>
          <w:noProof/>
        </w:rPr>
        <w:drawing>
          <wp:inline distT="0" distB="0" distL="0" distR="0" wp14:anchorId="38F9AE78" wp14:editId="5DA7007E">
            <wp:extent cx="4333875" cy="685800"/>
            <wp:effectExtent l="19050" t="19050" r="28575" b="19050"/>
            <wp:docPr id="109" name="image132.png" descr="Inline image 2"/>
            <wp:cNvGraphicFramePr/>
            <a:graphic xmlns:a="http://schemas.openxmlformats.org/drawingml/2006/main">
              <a:graphicData uri="http://schemas.openxmlformats.org/drawingml/2006/picture">
                <pic:pic xmlns:pic="http://schemas.openxmlformats.org/drawingml/2006/picture">
                  <pic:nvPicPr>
                    <pic:cNvPr id="0" name="image132.png" descr="Inline image 2"/>
                    <pic:cNvPicPr preferRelativeResize="0"/>
                  </pic:nvPicPr>
                  <pic:blipFill>
                    <a:blip r:embed="rId25"/>
                    <a:srcRect/>
                    <a:stretch>
                      <a:fillRect/>
                    </a:stretch>
                  </pic:blipFill>
                  <pic:spPr>
                    <a:xfrm>
                      <a:off x="0" y="0"/>
                      <a:ext cx="4333875" cy="685800"/>
                    </a:xfrm>
                    <a:prstGeom prst="rect">
                      <a:avLst/>
                    </a:prstGeom>
                    <a:ln>
                      <a:solidFill>
                        <a:schemeClr val="tx1"/>
                      </a:solidFill>
                    </a:ln>
                  </pic:spPr>
                </pic:pic>
              </a:graphicData>
            </a:graphic>
          </wp:inline>
        </w:drawing>
      </w:r>
    </w:p>
    <w:p w14:paraId="67A0484C" w14:textId="77777777" w:rsidR="00935CA9" w:rsidRDefault="00935CA9" w:rsidP="00935CA9">
      <w:pPr>
        <w:pStyle w:val="Step"/>
      </w:pPr>
    </w:p>
    <w:p w14:paraId="0B027B08" w14:textId="77777777" w:rsidR="00242718" w:rsidRDefault="00242718" w:rsidP="00935CA9">
      <w:pPr>
        <w:pStyle w:val="Step"/>
      </w:pPr>
    </w:p>
    <w:p w14:paraId="79369933" w14:textId="3FAE9FFB" w:rsidR="00242718" w:rsidRDefault="00242718" w:rsidP="00935CA9">
      <w:pPr>
        <w:pStyle w:val="Step"/>
      </w:pPr>
    </w:p>
    <w:p w14:paraId="3EA03BAE" w14:textId="77777777" w:rsidR="00242718" w:rsidRDefault="00242718" w:rsidP="00935CA9">
      <w:pPr>
        <w:pStyle w:val="Step"/>
      </w:pPr>
    </w:p>
    <w:p w14:paraId="241E4952" w14:textId="77777777" w:rsidR="00242718" w:rsidRDefault="00242718" w:rsidP="00935CA9">
      <w:pPr>
        <w:pStyle w:val="Step"/>
      </w:pPr>
    </w:p>
    <w:p w14:paraId="38EF90BA" w14:textId="77777777" w:rsidR="00242718" w:rsidRDefault="00242718" w:rsidP="00935CA9">
      <w:pPr>
        <w:pStyle w:val="Step"/>
      </w:pPr>
    </w:p>
    <w:p w14:paraId="5990036A" w14:textId="77777777" w:rsidR="00242718" w:rsidRDefault="00242718" w:rsidP="00935CA9">
      <w:pPr>
        <w:pStyle w:val="Step"/>
      </w:pPr>
    </w:p>
    <w:p w14:paraId="04DFDD2B" w14:textId="77777777" w:rsidR="00242718" w:rsidRDefault="00242718" w:rsidP="00935CA9">
      <w:pPr>
        <w:pStyle w:val="Step"/>
      </w:pPr>
    </w:p>
    <w:p w14:paraId="1B345E11" w14:textId="3785F982" w:rsidR="00242718" w:rsidRDefault="00242718" w:rsidP="00935CA9">
      <w:pPr>
        <w:pStyle w:val="Step"/>
        <w:rPr>
          <w:ins w:id="311" w:author="Kathryn Gillett" w:date="2016-12-14T20:32:00Z"/>
        </w:rPr>
      </w:pPr>
    </w:p>
    <w:p w14:paraId="29C1AF2B" w14:textId="112C411D" w:rsidR="00F976F5" w:rsidRDefault="00F976F5" w:rsidP="00935CA9">
      <w:pPr>
        <w:pStyle w:val="Step"/>
        <w:rPr>
          <w:ins w:id="312" w:author="Kathryn Gillett" w:date="2016-12-14T20:32:00Z"/>
        </w:rPr>
      </w:pPr>
    </w:p>
    <w:p w14:paraId="69CAB320" w14:textId="77777777" w:rsidR="00F976F5" w:rsidRDefault="00F976F5" w:rsidP="00935CA9">
      <w:pPr>
        <w:pStyle w:val="Step"/>
      </w:pPr>
    </w:p>
    <w:p w14:paraId="4309626E" w14:textId="77777777" w:rsidR="00242718" w:rsidRDefault="00242718" w:rsidP="00935CA9">
      <w:pPr>
        <w:pStyle w:val="Step"/>
      </w:pPr>
    </w:p>
    <w:p w14:paraId="5A11EEE6" w14:textId="77777777" w:rsidR="00242718" w:rsidRDefault="00935CA9" w:rsidP="00456AF3">
      <w:pPr>
        <w:pStyle w:val="step3"/>
      </w:pPr>
      <w:r>
        <w:lastRenderedPageBreak/>
        <w:t xml:space="preserve">Select </w:t>
      </w:r>
      <w:r w:rsidRPr="00242718">
        <w:rPr>
          <w:b/>
        </w:rPr>
        <w:t>m4.large</w:t>
      </w:r>
      <w:r>
        <w:t xml:space="preserve"> EC2 Instance type.</w:t>
      </w:r>
    </w:p>
    <w:p w14:paraId="7D06DEB1" w14:textId="77777777" w:rsidR="00242718" w:rsidRDefault="00242718" w:rsidP="00242718">
      <w:pPr>
        <w:pStyle w:val="step3"/>
        <w:numPr>
          <w:ilvl w:val="0"/>
          <w:numId w:val="0"/>
        </w:numPr>
        <w:ind w:left="288"/>
      </w:pPr>
    </w:p>
    <w:p w14:paraId="0B9A3725" w14:textId="77777777" w:rsidR="00935CA9" w:rsidRDefault="00935CA9" w:rsidP="003A6710">
      <w:pPr>
        <w:pStyle w:val="step2"/>
        <w:spacing w:line="240" w:lineRule="auto"/>
        <w:rPr>
          <w:noProof/>
        </w:rPr>
      </w:pPr>
      <w:r>
        <w:rPr>
          <w:noProof/>
        </w:rPr>
        <w:drawing>
          <wp:inline distT="0" distB="0" distL="0" distR="0" wp14:anchorId="6ACAC5E0" wp14:editId="001615FE">
            <wp:extent cx="3006940" cy="1880993"/>
            <wp:effectExtent l="19050" t="19050" r="22225" b="241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18497" cy="1888222"/>
                    </a:xfrm>
                    <a:prstGeom prst="rect">
                      <a:avLst/>
                    </a:prstGeom>
                    <a:ln>
                      <a:solidFill>
                        <a:schemeClr val="tx1"/>
                      </a:solidFill>
                    </a:ln>
                  </pic:spPr>
                </pic:pic>
              </a:graphicData>
            </a:graphic>
          </wp:inline>
        </w:drawing>
      </w:r>
      <w:r w:rsidDel="00287F86">
        <w:rPr>
          <w:noProof/>
        </w:rPr>
        <w:t xml:space="preserve"> </w:t>
      </w:r>
    </w:p>
    <w:p w14:paraId="3642503F" w14:textId="77777777" w:rsidR="003A6710" w:rsidRPr="00D96340" w:rsidRDefault="003A6710" w:rsidP="003A6710">
      <w:pPr>
        <w:pStyle w:val="step2"/>
        <w:spacing w:line="240" w:lineRule="auto"/>
      </w:pPr>
    </w:p>
    <w:p w14:paraId="290D5781" w14:textId="5A12F818" w:rsidR="00935CA9" w:rsidRDefault="00935CA9" w:rsidP="003A6710">
      <w:pPr>
        <w:pStyle w:val="step3"/>
        <w:rPr>
          <w:b/>
        </w:rPr>
      </w:pPr>
      <w:r w:rsidRPr="00D96340">
        <w:t xml:space="preserve">Select default </w:t>
      </w:r>
      <w:r w:rsidRPr="00D96340">
        <w:rPr>
          <w:b/>
        </w:rPr>
        <w:t>VPC</w:t>
      </w:r>
      <w:r w:rsidRPr="00374454">
        <w:t xml:space="preserve"> and </w:t>
      </w:r>
      <w:r>
        <w:t xml:space="preserve">default </w:t>
      </w:r>
      <w:r w:rsidRPr="00D96340">
        <w:rPr>
          <w:b/>
        </w:rPr>
        <w:t>Subnet</w:t>
      </w:r>
      <w:r w:rsidRPr="00D96340">
        <w:t>.</w:t>
      </w:r>
      <w:r>
        <w:t xml:space="preserve"> Default VPC and Subnet are marked </w:t>
      </w:r>
      <w:r w:rsidR="00E12DCD">
        <w:t xml:space="preserve">with an </w:t>
      </w:r>
      <w:r w:rsidRPr="00D96340">
        <w:rPr>
          <w:b/>
        </w:rPr>
        <w:t>asterisk</w:t>
      </w:r>
      <w:r>
        <w:t xml:space="preserve"> </w:t>
      </w:r>
      <w:r w:rsidRPr="00D96340">
        <w:rPr>
          <w:b/>
        </w:rPr>
        <w:t>“*”.</w:t>
      </w:r>
    </w:p>
    <w:p w14:paraId="7FE2C8CD" w14:textId="77777777" w:rsidR="00242718" w:rsidRPr="00374454" w:rsidRDefault="00242718" w:rsidP="00242718">
      <w:pPr>
        <w:pStyle w:val="step2"/>
        <w:ind w:left="288"/>
      </w:pPr>
    </w:p>
    <w:p w14:paraId="3A3E519D" w14:textId="77777777" w:rsidR="00935CA9" w:rsidRDefault="00935CA9" w:rsidP="003A6710">
      <w:pPr>
        <w:spacing w:after="0" w:line="240" w:lineRule="auto"/>
        <w:rPr>
          <w:noProof/>
        </w:rPr>
      </w:pPr>
      <w:r w:rsidRPr="00C63EBA">
        <w:rPr>
          <w:noProof/>
        </w:rPr>
        <w:t xml:space="preserve"> </w:t>
      </w:r>
      <w:r>
        <w:rPr>
          <w:noProof/>
        </w:rPr>
        <w:drawing>
          <wp:inline distT="0" distB="0" distL="0" distR="0" wp14:anchorId="6A566F3D" wp14:editId="10F65952">
            <wp:extent cx="2973048" cy="1219200"/>
            <wp:effectExtent l="19050" t="19050" r="1841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9415" cy="1234114"/>
                    </a:xfrm>
                    <a:prstGeom prst="rect">
                      <a:avLst/>
                    </a:prstGeom>
                    <a:ln>
                      <a:solidFill>
                        <a:schemeClr val="tx1"/>
                      </a:solidFill>
                    </a:ln>
                  </pic:spPr>
                </pic:pic>
              </a:graphicData>
            </a:graphic>
          </wp:inline>
        </w:drawing>
      </w:r>
    </w:p>
    <w:p w14:paraId="03CDD8AB" w14:textId="77777777" w:rsidR="003A6710" w:rsidRDefault="003A6710" w:rsidP="003A6710">
      <w:pPr>
        <w:spacing w:after="0" w:line="240" w:lineRule="auto"/>
      </w:pPr>
    </w:p>
    <w:p w14:paraId="0AFDC96D" w14:textId="77777777" w:rsidR="00935CA9" w:rsidRDefault="00935CA9" w:rsidP="00AC1F7A">
      <w:pPr>
        <w:pStyle w:val="step3"/>
      </w:pPr>
      <w:r>
        <w:t xml:space="preserve">Select </w:t>
      </w:r>
      <w:r w:rsidRPr="00D96340">
        <w:rPr>
          <w:b/>
        </w:rPr>
        <w:t>default</w:t>
      </w:r>
      <w:r w:rsidR="00991992">
        <w:t xml:space="preserve"> Security Group.</w:t>
      </w:r>
    </w:p>
    <w:p w14:paraId="45252201" w14:textId="77777777" w:rsidR="00935CA9" w:rsidRDefault="00935CA9" w:rsidP="00991992">
      <w:pPr>
        <w:pStyle w:val="step2"/>
        <w:spacing w:before="240"/>
      </w:pPr>
      <w:r w:rsidRPr="00C63EBA">
        <w:rPr>
          <w:noProof/>
        </w:rPr>
        <w:t xml:space="preserve"> </w:t>
      </w:r>
      <w:r>
        <w:rPr>
          <w:noProof/>
        </w:rPr>
        <w:drawing>
          <wp:inline distT="0" distB="0" distL="0" distR="0" wp14:anchorId="55CD5DF4" wp14:editId="429A3833">
            <wp:extent cx="3185160" cy="1930229"/>
            <wp:effectExtent l="19050" t="19050" r="15240" b="133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5950" cy="1936768"/>
                    </a:xfrm>
                    <a:prstGeom prst="rect">
                      <a:avLst/>
                    </a:prstGeom>
                    <a:ln>
                      <a:solidFill>
                        <a:schemeClr val="tx1"/>
                      </a:solidFill>
                    </a:ln>
                  </pic:spPr>
                </pic:pic>
              </a:graphicData>
            </a:graphic>
          </wp:inline>
        </w:drawing>
      </w:r>
    </w:p>
    <w:p w14:paraId="3C965E2D" w14:textId="77777777" w:rsidR="00935CA9" w:rsidRDefault="00935CA9" w:rsidP="00935CA9">
      <w:pPr>
        <w:pStyle w:val="step2"/>
      </w:pPr>
    </w:p>
    <w:p w14:paraId="6FA7A7B5" w14:textId="52847EBF" w:rsidR="00935CA9" w:rsidRDefault="00E12DCD" w:rsidP="00AC1F7A">
      <w:pPr>
        <w:pStyle w:val="step3"/>
      </w:pPr>
      <w:r>
        <w:t>If you have not done so already, f</w:t>
      </w:r>
      <w:r w:rsidR="00935CA9">
        <w:t xml:space="preserve">ollow </w:t>
      </w:r>
      <w:r>
        <w:t xml:space="preserve">the </w:t>
      </w:r>
      <w:r w:rsidR="00935CA9">
        <w:t xml:space="preserve">steps in </w:t>
      </w:r>
      <w:r w:rsidR="00935CA9" w:rsidRPr="00D96340">
        <w:rPr>
          <w:b/>
        </w:rPr>
        <w:t xml:space="preserve">Section </w:t>
      </w:r>
      <w:ins w:id="313" w:author="Abhinandan" w:date="2016-12-13T15:19:00Z">
        <w:r w:rsidR="004F234D">
          <w:rPr>
            <w:b/>
          </w:rPr>
          <w:t>1.4</w:t>
        </w:r>
      </w:ins>
      <w:del w:id="314" w:author="Abhinandan" w:date="2016-12-13T15:19:00Z">
        <w:r w:rsidR="00935CA9" w:rsidRPr="00D96340" w:rsidDel="004F234D">
          <w:rPr>
            <w:b/>
          </w:rPr>
          <w:delText>2</w:delText>
        </w:r>
      </w:del>
      <w:r w:rsidR="00935CA9" w:rsidRPr="00D96340">
        <w:rPr>
          <w:b/>
        </w:rPr>
        <w:t xml:space="preserve"> “Generate Your Private Keys” </w:t>
      </w:r>
      <w:r w:rsidRPr="00E12DCD">
        <w:t>in the</w:t>
      </w:r>
      <w:r w:rsidRPr="00D96340">
        <w:rPr>
          <w:b/>
        </w:rPr>
        <w:t xml:space="preserve"> </w:t>
      </w:r>
      <w:r w:rsidR="00935CA9" w:rsidRPr="00D96340">
        <w:rPr>
          <w:b/>
        </w:rPr>
        <w:t>Prerequisites</w:t>
      </w:r>
      <w:r w:rsidR="00935CA9">
        <w:t xml:space="preserve"> document to generate your key pai</w:t>
      </w:r>
      <w:r>
        <w:t>r.</w:t>
      </w:r>
    </w:p>
    <w:p w14:paraId="0DD9AFE9" w14:textId="30E60A18" w:rsidR="00935CA9" w:rsidRDefault="00935CA9" w:rsidP="00AC1F7A">
      <w:pPr>
        <w:pStyle w:val="step3"/>
      </w:pPr>
      <w:r>
        <w:t xml:space="preserve">Select the generated key pair for </w:t>
      </w:r>
      <w:r w:rsidR="00E12DCD">
        <w:t xml:space="preserve">the </w:t>
      </w:r>
      <w:r w:rsidRPr="00D96340">
        <w:rPr>
          <w:b/>
        </w:rPr>
        <w:t>Key Pair</w:t>
      </w:r>
      <w:r>
        <w:t xml:space="preserve"> selection box.</w:t>
      </w:r>
    </w:p>
    <w:p w14:paraId="733E3982" w14:textId="77777777" w:rsidR="00935CA9" w:rsidRPr="00D96340" w:rsidRDefault="00935CA9" w:rsidP="00935CA9">
      <w:pPr>
        <w:pStyle w:val="step2"/>
      </w:pPr>
    </w:p>
    <w:p w14:paraId="35313573" w14:textId="77777777" w:rsidR="00991992" w:rsidRPr="001672CA" w:rsidRDefault="00935CA9">
      <w:r w:rsidRPr="00C63EBA">
        <w:rPr>
          <w:noProof/>
        </w:rPr>
        <w:lastRenderedPageBreak/>
        <w:t xml:space="preserve"> </w:t>
      </w:r>
      <w:r>
        <w:rPr>
          <w:noProof/>
        </w:rPr>
        <w:drawing>
          <wp:inline distT="0" distB="0" distL="0" distR="0" wp14:anchorId="316ADF36" wp14:editId="6C01D68F">
            <wp:extent cx="3657600" cy="765908"/>
            <wp:effectExtent l="19050" t="19050" r="19050" b="152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0332" cy="783232"/>
                    </a:xfrm>
                    <a:prstGeom prst="rect">
                      <a:avLst/>
                    </a:prstGeom>
                    <a:ln>
                      <a:solidFill>
                        <a:schemeClr val="tx1"/>
                      </a:solidFill>
                    </a:ln>
                  </pic:spPr>
                </pic:pic>
              </a:graphicData>
            </a:graphic>
          </wp:inline>
        </w:drawing>
      </w:r>
    </w:p>
    <w:p w14:paraId="3BDC551E" w14:textId="42106B43" w:rsidR="00991992" w:rsidRDefault="00935CA9" w:rsidP="00AC1F7A">
      <w:pPr>
        <w:pStyle w:val="step3"/>
        <w:rPr>
          <w:rStyle w:val="step2Char"/>
        </w:rPr>
      </w:pPr>
      <w:r>
        <w:rPr>
          <w:rStyle w:val="step2Char"/>
        </w:rPr>
        <w:t>Scroll up and</w:t>
      </w:r>
      <w:r w:rsidRPr="00D96340">
        <w:rPr>
          <w:rStyle w:val="step2Char"/>
        </w:rPr>
        <w:t xml:space="preserve"> click</w:t>
      </w:r>
      <w:r w:rsidR="006F522C">
        <w:rPr>
          <w:rStyle w:val="step2Char"/>
        </w:rPr>
        <w:t xml:space="preserve"> on the</w:t>
      </w:r>
      <w:r w:rsidRPr="00D96340">
        <w:rPr>
          <w:rStyle w:val="step2Char"/>
        </w:rPr>
        <w:t xml:space="preserve"> </w:t>
      </w:r>
      <w:r>
        <w:rPr>
          <w:rStyle w:val="step2Char"/>
        </w:rPr>
        <w:t>button</w:t>
      </w:r>
      <w:r w:rsidRPr="00D96340">
        <w:rPr>
          <w:rStyle w:val="step2Char"/>
        </w:rPr>
        <w:t xml:space="preserve"> </w:t>
      </w:r>
      <w:r w:rsidR="00E12DCD" w:rsidRPr="00E12DCD">
        <w:rPr>
          <w:rStyle w:val="step2Char"/>
          <w:b/>
        </w:rPr>
        <w:t>Launch</w:t>
      </w:r>
      <w:r w:rsidR="00AE157A">
        <w:rPr>
          <w:rStyle w:val="step2Char"/>
          <w:b/>
        </w:rPr>
        <w:t xml:space="preserve"> with 1-click</w:t>
      </w:r>
      <w:r w:rsidR="00E12DCD">
        <w:rPr>
          <w:rStyle w:val="step2Char"/>
        </w:rPr>
        <w:t xml:space="preserve"> </w:t>
      </w:r>
      <w:r w:rsidRPr="00D96340">
        <w:rPr>
          <w:rStyle w:val="step2Char"/>
        </w:rPr>
        <w:t xml:space="preserve">to start </w:t>
      </w:r>
      <w:r w:rsidR="00E12DCD">
        <w:rPr>
          <w:rStyle w:val="step2Char"/>
        </w:rPr>
        <w:t xml:space="preserve">the </w:t>
      </w:r>
      <w:r>
        <w:rPr>
          <w:rStyle w:val="step2Char"/>
        </w:rPr>
        <w:t xml:space="preserve">TIBCO </w:t>
      </w:r>
      <w:proofErr w:type="spellStart"/>
      <w:r>
        <w:rPr>
          <w:rStyle w:val="step2Char"/>
        </w:rPr>
        <w:t>Spotfire</w:t>
      </w:r>
      <w:proofErr w:type="spellEnd"/>
      <w:r w:rsidRPr="00D96340">
        <w:rPr>
          <w:rStyle w:val="step2Char"/>
        </w:rPr>
        <w:t xml:space="preserve"> installation process.</w:t>
      </w:r>
    </w:p>
    <w:p w14:paraId="0EBA3FA9" w14:textId="77777777" w:rsidR="00935CA9" w:rsidRDefault="00935CA9" w:rsidP="00991992">
      <w:pPr>
        <w:spacing w:before="240" w:after="0" w:line="360" w:lineRule="auto"/>
      </w:pPr>
      <w:r w:rsidRPr="00C63EBA">
        <w:rPr>
          <w:noProof/>
        </w:rPr>
        <w:t xml:space="preserve"> </w:t>
      </w:r>
      <w:r>
        <w:rPr>
          <w:noProof/>
        </w:rPr>
        <w:drawing>
          <wp:inline distT="0" distB="0" distL="0" distR="0" wp14:anchorId="1D9111C7" wp14:editId="6163D370">
            <wp:extent cx="2611602" cy="2286000"/>
            <wp:effectExtent l="19050" t="19050" r="1778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31427" cy="2303353"/>
                    </a:xfrm>
                    <a:prstGeom prst="rect">
                      <a:avLst/>
                    </a:prstGeom>
                    <a:ln>
                      <a:solidFill>
                        <a:schemeClr val="tx1"/>
                      </a:solidFill>
                    </a:ln>
                  </pic:spPr>
                </pic:pic>
              </a:graphicData>
            </a:graphic>
          </wp:inline>
        </w:drawing>
      </w:r>
    </w:p>
    <w:p w14:paraId="1A28EF1E" w14:textId="7580682C" w:rsidR="00935CA9" w:rsidRDefault="00935CA9" w:rsidP="00935CA9">
      <w:pPr>
        <w:pStyle w:val="step2"/>
      </w:pPr>
      <w:r>
        <w:t xml:space="preserve">Wait </w:t>
      </w:r>
      <w:r w:rsidR="00FF4E97">
        <w:t xml:space="preserve">for </w:t>
      </w:r>
      <w:r>
        <w:t xml:space="preserve">few minutes </w:t>
      </w:r>
      <w:r w:rsidR="006F522C">
        <w:t xml:space="preserve">until the </w:t>
      </w:r>
      <w:r>
        <w:t xml:space="preserve">installation </w:t>
      </w:r>
      <w:r w:rsidR="006F522C">
        <w:t>is completed</w:t>
      </w:r>
      <w:r>
        <w:t>.</w:t>
      </w:r>
    </w:p>
    <w:p w14:paraId="2F6A18A2" w14:textId="77777777" w:rsidR="00EB61E5" w:rsidRDefault="00EB61E5" w:rsidP="00935CA9">
      <w:pPr>
        <w:pStyle w:val="step2"/>
      </w:pPr>
    </w:p>
    <w:p w14:paraId="143FC450" w14:textId="3D75D620" w:rsidR="00935CA9" w:rsidRDefault="00935CA9" w:rsidP="00652716">
      <w:pPr>
        <w:pStyle w:val="step3"/>
        <w:numPr>
          <w:ilvl w:val="0"/>
          <w:numId w:val="0"/>
        </w:numPr>
        <w:ind w:left="288" w:hanging="288"/>
        <w:rPr>
          <w:shd w:val="clear" w:color="auto" w:fill="FFFFFF"/>
        </w:rPr>
      </w:pPr>
      <w:r>
        <w:rPr>
          <w:shd w:val="clear" w:color="auto" w:fill="FFFFFF"/>
        </w:rPr>
        <w:t xml:space="preserve">16. </w:t>
      </w:r>
      <w:ins w:id="315" w:author="Abhinandan" w:date="2016-12-13T15:19:00Z">
        <w:r w:rsidR="004F234D">
          <w:rPr>
            <w:b/>
            <w:shd w:val="clear" w:color="auto" w:fill="FFFFFF"/>
          </w:rPr>
          <w:t xml:space="preserve">Go to </w:t>
        </w:r>
      </w:ins>
      <w:ins w:id="316" w:author="Kathryn Gillett" w:date="2016-12-14T20:34:00Z">
        <w:r w:rsidR="00F976F5">
          <w:rPr>
            <w:b/>
            <w:shd w:val="clear" w:color="auto" w:fill="FFFFFF"/>
          </w:rPr>
          <w:t xml:space="preserve">the </w:t>
        </w:r>
      </w:ins>
      <w:ins w:id="317" w:author="Abhinandan" w:date="2016-12-13T15:19:00Z">
        <w:r w:rsidR="004F234D">
          <w:rPr>
            <w:b/>
            <w:shd w:val="clear" w:color="auto" w:fill="FFFFFF"/>
          </w:rPr>
          <w:t>EC2 dashboard</w:t>
        </w:r>
      </w:ins>
      <w:del w:id="318" w:author="Abhinandan" w:date="2016-12-13T15:19:00Z">
        <w:r w:rsidRPr="00D96340" w:rsidDel="004F234D">
          <w:rPr>
            <w:shd w:val="clear" w:color="auto" w:fill="FFFFFF"/>
          </w:rPr>
          <w:delText xml:space="preserve">Follow </w:delText>
        </w:r>
        <w:r w:rsidR="006F522C" w:rsidDel="004F234D">
          <w:rPr>
            <w:shd w:val="clear" w:color="auto" w:fill="FFFFFF"/>
          </w:rPr>
          <w:delText xml:space="preserve">the </w:delText>
        </w:r>
        <w:r w:rsidRPr="00D96340" w:rsidDel="004F234D">
          <w:rPr>
            <w:shd w:val="clear" w:color="auto" w:fill="FFFFFF"/>
          </w:rPr>
          <w:delText xml:space="preserve">steps in </w:delText>
        </w:r>
        <w:r w:rsidRPr="00BC07EC" w:rsidDel="004F234D">
          <w:rPr>
            <w:b/>
            <w:shd w:val="clear" w:color="auto" w:fill="FFFFFF"/>
          </w:rPr>
          <w:delText xml:space="preserve">Section 3 </w:delText>
        </w:r>
        <w:r w:rsidRPr="00D96340" w:rsidDel="004F234D">
          <w:rPr>
            <w:b/>
            <w:shd w:val="clear" w:color="auto" w:fill="FFFFFF"/>
          </w:rPr>
          <w:delText>“Get list of EC2 Instances</w:delText>
        </w:r>
        <w:r w:rsidR="00BC07EC" w:rsidDel="004F234D">
          <w:rPr>
            <w:b/>
            <w:shd w:val="clear" w:color="auto" w:fill="FFFFFF"/>
          </w:rPr>
          <w:delText>,</w:delText>
        </w:r>
        <w:r w:rsidRPr="00D96340" w:rsidDel="004F234D">
          <w:rPr>
            <w:b/>
            <w:shd w:val="clear" w:color="auto" w:fill="FFFFFF"/>
          </w:rPr>
          <w:delText>”</w:delText>
        </w:r>
      </w:del>
      <w:ins w:id="319" w:author="Abhinandan" w:date="2016-12-13T15:19:00Z">
        <w:r w:rsidR="004F234D" w:rsidRPr="00D96340" w:rsidDel="004F234D">
          <w:rPr>
            <w:shd w:val="clear" w:color="auto" w:fill="FFFFFF"/>
          </w:rPr>
          <w:t xml:space="preserve"> </w:t>
        </w:r>
      </w:ins>
      <w:del w:id="320" w:author="Abhinandan" w:date="2016-12-13T15:19:00Z">
        <w:r w:rsidRPr="00D96340" w:rsidDel="004F234D">
          <w:rPr>
            <w:shd w:val="clear" w:color="auto" w:fill="FFFFFF"/>
          </w:rPr>
          <w:delText xml:space="preserve"> </w:delText>
        </w:r>
        <w:r w:rsidR="00BC07EC" w:rsidDel="004F234D">
          <w:rPr>
            <w:shd w:val="clear" w:color="auto" w:fill="FFFFFF"/>
          </w:rPr>
          <w:delText>in</w:delText>
        </w:r>
        <w:r w:rsidR="00BC07EC" w:rsidRPr="00D96340" w:rsidDel="004F234D">
          <w:rPr>
            <w:shd w:val="clear" w:color="auto" w:fill="FFFFFF"/>
          </w:rPr>
          <w:delText xml:space="preserve"> </w:delText>
        </w:r>
        <w:r w:rsidR="006F522C" w:rsidDel="004F234D">
          <w:rPr>
            <w:shd w:val="clear" w:color="auto" w:fill="FFFFFF"/>
          </w:rPr>
          <w:delText xml:space="preserve">the </w:delText>
        </w:r>
        <w:r w:rsidRPr="00D96340" w:rsidDel="004F234D">
          <w:rPr>
            <w:shd w:val="clear" w:color="auto" w:fill="FFFFFF"/>
          </w:rPr>
          <w:delText>Prerequisites document</w:delText>
        </w:r>
      </w:del>
      <w:r w:rsidRPr="00D96340">
        <w:rPr>
          <w:shd w:val="clear" w:color="auto" w:fill="FFFFFF"/>
        </w:rPr>
        <w:t xml:space="preserve"> to get </w:t>
      </w:r>
      <w:r w:rsidR="006F522C">
        <w:rPr>
          <w:shd w:val="clear" w:color="auto" w:fill="FFFFFF"/>
        </w:rPr>
        <w:t xml:space="preserve">a </w:t>
      </w:r>
      <w:r>
        <w:t>newly</w:t>
      </w:r>
      <w:ins w:id="321" w:author="Kathryn Gillett" w:date="2016-12-14T20:34:00Z">
        <w:r w:rsidR="00F976F5">
          <w:t>-</w:t>
        </w:r>
      </w:ins>
      <w:del w:id="322" w:author="Kathryn Gillett" w:date="2016-12-14T20:34:00Z">
        <w:r w:rsidDel="00F976F5">
          <w:delText xml:space="preserve"> </w:delText>
        </w:r>
      </w:del>
      <w:r>
        <w:t xml:space="preserve">created TIBCO </w:t>
      </w:r>
      <w:proofErr w:type="spellStart"/>
      <w:r>
        <w:t>Spotfire</w:t>
      </w:r>
      <w:proofErr w:type="spellEnd"/>
      <w:r>
        <w:t xml:space="preserve"> instance</w:t>
      </w:r>
      <w:r w:rsidR="00FF4E97">
        <w:t xml:space="preserve"> and provide</w:t>
      </w:r>
      <w:r w:rsidR="006F522C">
        <w:t xml:space="preserve"> a</w:t>
      </w:r>
      <w:r w:rsidR="00FF4E97">
        <w:t xml:space="preserve"> suitable name</w:t>
      </w:r>
      <w:r w:rsidRPr="00D96340">
        <w:rPr>
          <w:shd w:val="clear" w:color="auto" w:fill="FFFFFF"/>
        </w:rPr>
        <w:t>.</w:t>
      </w:r>
    </w:p>
    <w:p w14:paraId="6D5AF326" w14:textId="77777777" w:rsidR="00A81E72" w:rsidRDefault="00A81E72" w:rsidP="00652716">
      <w:pPr>
        <w:pStyle w:val="step3"/>
        <w:numPr>
          <w:ilvl w:val="0"/>
          <w:numId w:val="0"/>
        </w:numPr>
        <w:ind w:left="288" w:hanging="288"/>
        <w:rPr>
          <w:shd w:val="clear" w:color="auto" w:fill="FFFFFF"/>
        </w:rPr>
      </w:pPr>
    </w:p>
    <w:p w14:paraId="552EDA96" w14:textId="448074B9" w:rsidR="005D32BA" w:rsidRDefault="00A81E72" w:rsidP="005D32BA">
      <w:pPr>
        <w:pStyle w:val="step3"/>
        <w:numPr>
          <w:ilvl w:val="0"/>
          <w:numId w:val="0"/>
        </w:numPr>
        <w:ind w:left="288" w:hanging="288"/>
        <w:rPr>
          <w:shd w:val="clear" w:color="auto" w:fill="FFFFFF"/>
        </w:rPr>
      </w:pPr>
      <w:r>
        <w:rPr>
          <w:shd w:val="clear" w:color="auto" w:fill="FFFFFF"/>
        </w:rPr>
        <w:t xml:space="preserve">17. </w:t>
      </w:r>
      <w:r w:rsidR="00FF4E97">
        <w:rPr>
          <w:shd w:val="clear" w:color="auto" w:fill="FFFFFF"/>
        </w:rPr>
        <w:t xml:space="preserve">Make </w:t>
      </w:r>
      <w:r w:rsidR="006F522C">
        <w:rPr>
          <w:shd w:val="clear" w:color="auto" w:fill="FFFFFF"/>
        </w:rPr>
        <w:t xml:space="preserve">a </w:t>
      </w:r>
      <w:r w:rsidR="00FF4E97">
        <w:rPr>
          <w:shd w:val="clear" w:color="auto" w:fill="FFFFFF"/>
        </w:rPr>
        <w:t xml:space="preserve">remote connection to </w:t>
      </w:r>
      <w:r w:rsidR="006F522C">
        <w:rPr>
          <w:shd w:val="clear" w:color="auto" w:fill="FFFFFF"/>
        </w:rPr>
        <w:t xml:space="preserve">the </w:t>
      </w:r>
      <w:r w:rsidR="00FF4E97">
        <w:rPr>
          <w:shd w:val="clear" w:color="auto" w:fill="FFFFFF"/>
        </w:rPr>
        <w:t>newly</w:t>
      </w:r>
      <w:ins w:id="323" w:author="Kathryn Gillett" w:date="2016-12-14T20:34:00Z">
        <w:r w:rsidR="00F976F5">
          <w:rPr>
            <w:shd w:val="clear" w:color="auto" w:fill="FFFFFF"/>
          </w:rPr>
          <w:t>-</w:t>
        </w:r>
      </w:ins>
      <w:del w:id="324" w:author="Kathryn Gillett" w:date="2016-12-14T20:34:00Z">
        <w:r w:rsidR="00FF4E97" w:rsidDel="00F976F5">
          <w:rPr>
            <w:shd w:val="clear" w:color="auto" w:fill="FFFFFF"/>
          </w:rPr>
          <w:delText xml:space="preserve"> </w:delText>
        </w:r>
      </w:del>
      <w:r w:rsidR="00FF4E97">
        <w:rPr>
          <w:shd w:val="clear" w:color="auto" w:fill="FFFFFF"/>
        </w:rPr>
        <w:t xml:space="preserve">created TIBCO </w:t>
      </w:r>
      <w:proofErr w:type="spellStart"/>
      <w:r w:rsidR="00FF4E97">
        <w:rPr>
          <w:shd w:val="clear" w:color="auto" w:fill="FFFFFF"/>
        </w:rPr>
        <w:t>SpotFire</w:t>
      </w:r>
      <w:proofErr w:type="spellEnd"/>
      <w:r w:rsidR="00FF4E97">
        <w:rPr>
          <w:shd w:val="clear" w:color="auto" w:fill="FFFFFF"/>
        </w:rPr>
        <w:t xml:space="preserve"> instance by following </w:t>
      </w:r>
      <w:r w:rsidR="006F522C">
        <w:rPr>
          <w:shd w:val="clear" w:color="auto" w:fill="FFFFFF"/>
        </w:rPr>
        <w:t xml:space="preserve">the </w:t>
      </w:r>
      <w:r w:rsidR="00FF4E97">
        <w:rPr>
          <w:shd w:val="clear" w:color="auto" w:fill="FFFFFF"/>
        </w:rPr>
        <w:t xml:space="preserve">same steps mentioned in </w:t>
      </w:r>
      <w:r w:rsidR="00B80CB6">
        <w:rPr>
          <w:b/>
          <w:shd w:val="clear" w:color="auto" w:fill="FFFFFF"/>
        </w:rPr>
        <w:t>S</w:t>
      </w:r>
      <w:r w:rsidR="00FF4E97" w:rsidRPr="00FF4E97">
        <w:rPr>
          <w:b/>
          <w:shd w:val="clear" w:color="auto" w:fill="FFFFFF"/>
        </w:rPr>
        <w:t xml:space="preserve">ection 4.4.2: Connect to ATTUNITY </w:t>
      </w:r>
      <w:proofErr w:type="spellStart"/>
      <w:r w:rsidR="00FF4E97" w:rsidRPr="00FF4E97">
        <w:rPr>
          <w:b/>
          <w:shd w:val="clear" w:color="auto" w:fill="FFFFFF"/>
        </w:rPr>
        <w:t>CloudBeam</w:t>
      </w:r>
      <w:proofErr w:type="spellEnd"/>
      <w:r w:rsidR="00FF4E97" w:rsidRPr="00FF4E97">
        <w:rPr>
          <w:b/>
          <w:shd w:val="clear" w:color="auto" w:fill="FFFFFF"/>
        </w:rPr>
        <w:t xml:space="preserve"> Instance Remotely</w:t>
      </w:r>
      <w:r w:rsidR="00FF4E97">
        <w:rPr>
          <w:shd w:val="clear" w:color="auto" w:fill="FFFFFF"/>
        </w:rPr>
        <w:t>.</w:t>
      </w:r>
    </w:p>
    <w:p w14:paraId="018487FC" w14:textId="77777777" w:rsidR="00A81E72" w:rsidRPr="005D32BA" w:rsidRDefault="005D32BA" w:rsidP="005D32BA">
      <w:pPr>
        <w:rPr>
          <w:rFonts w:ascii="Open Sans" w:eastAsia="Open Sans" w:hAnsi="Open Sans" w:cs="Open Sans"/>
          <w:color w:val="444444"/>
          <w:szCs w:val="24"/>
          <w:shd w:val="clear" w:color="auto" w:fill="FFFFFF"/>
        </w:rPr>
      </w:pPr>
      <w:r>
        <w:rPr>
          <w:shd w:val="clear" w:color="auto" w:fill="FFFFFF"/>
        </w:rPr>
        <w:br w:type="page"/>
      </w:r>
    </w:p>
    <w:p w14:paraId="546179B4" w14:textId="1465CD17" w:rsidR="005D32BA" w:rsidRDefault="005D32BA" w:rsidP="00FF4E97">
      <w:pPr>
        <w:pStyle w:val="step3"/>
        <w:numPr>
          <w:ilvl w:val="0"/>
          <w:numId w:val="0"/>
        </w:numPr>
        <w:ind w:left="288" w:hanging="288"/>
        <w:rPr>
          <w:shd w:val="clear" w:color="auto" w:fill="FFFFFF"/>
        </w:rPr>
      </w:pPr>
      <w:r>
        <w:rPr>
          <w:shd w:val="clear" w:color="auto" w:fill="FFFFFF"/>
        </w:rPr>
        <w:lastRenderedPageBreak/>
        <w:t xml:space="preserve">18. </w:t>
      </w:r>
      <w:r w:rsidR="00FF4E97">
        <w:rPr>
          <w:shd w:val="clear" w:color="auto" w:fill="FFFFFF"/>
        </w:rPr>
        <w:t xml:space="preserve"> </w:t>
      </w:r>
      <w:r w:rsidR="003C4C43">
        <w:rPr>
          <w:shd w:val="clear" w:color="auto" w:fill="FFFFFF"/>
        </w:rPr>
        <w:t xml:space="preserve">After establishing </w:t>
      </w:r>
      <w:r w:rsidR="00BC07EC">
        <w:rPr>
          <w:shd w:val="clear" w:color="auto" w:fill="FFFFFF"/>
        </w:rPr>
        <w:t xml:space="preserve">a </w:t>
      </w:r>
      <w:r w:rsidR="003C4C43">
        <w:rPr>
          <w:shd w:val="clear" w:color="auto" w:fill="FFFFFF"/>
        </w:rPr>
        <w:t xml:space="preserve">successful remote connection to </w:t>
      </w:r>
      <w:r w:rsidR="00BC07EC">
        <w:rPr>
          <w:shd w:val="clear" w:color="auto" w:fill="FFFFFF"/>
        </w:rPr>
        <w:t xml:space="preserve">the </w:t>
      </w:r>
      <w:r w:rsidR="003C4C43">
        <w:rPr>
          <w:shd w:val="clear" w:color="auto" w:fill="FFFFFF"/>
        </w:rPr>
        <w:t xml:space="preserve">EC2 instance, a web </w:t>
      </w:r>
      <w:r w:rsidR="00690850">
        <w:rPr>
          <w:shd w:val="clear" w:color="auto" w:fill="FFFFFF"/>
        </w:rPr>
        <w:t>form</w:t>
      </w:r>
      <w:r w:rsidR="003C4C43">
        <w:rPr>
          <w:shd w:val="clear" w:color="auto" w:fill="FFFFFF"/>
        </w:rPr>
        <w:t xml:space="preserve"> will </w:t>
      </w:r>
      <w:r w:rsidR="006F522C">
        <w:rPr>
          <w:shd w:val="clear" w:color="auto" w:fill="FFFFFF"/>
        </w:rPr>
        <w:t>open</w:t>
      </w:r>
      <w:r w:rsidR="003C4C43">
        <w:rPr>
          <w:shd w:val="clear" w:color="auto" w:fill="FFFFFF"/>
        </w:rPr>
        <w:t xml:space="preserve"> </w:t>
      </w:r>
      <w:r w:rsidR="00690850">
        <w:rPr>
          <w:shd w:val="clear" w:color="auto" w:fill="FFFFFF"/>
        </w:rPr>
        <w:t>to collect details for</w:t>
      </w:r>
      <w:r w:rsidR="006F522C">
        <w:rPr>
          <w:shd w:val="clear" w:color="auto" w:fill="FFFFFF"/>
        </w:rPr>
        <w:t xml:space="preserve"> the</w:t>
      </w:r>
      <w:r w:rsidR="00690850">
        <w:rPr>
          <w:shd w:val="clear" w:color="auto" w:fill="FFFFFF"/>
        </w:rPr>
        <w:t xml:space="preserve"> product registration.</w:t>
      </w:r>
    </w:p>
    <w:p w14:paraId="3A86E035" w14:textId="77777777" w:rsidR="00AC1F7A" w:rsidRDefault="00AC1F7A" w:rsidP="00FF4E97">
      <w:pPr>
        <w:pStyle w:val="step3"/>
        <w:numPr>
          <w:ilvl w:val="0"/>
          <w:numId w:val="0"/>
        </w:numPr>
        <w:ind w:left="288" w:hanging="288"/>
        <w:rPr>
          <w:shd w:val="clear" w:color="auto" w:fill="FFFFFF"/>
        </w:rPr>
      </w:pPr>
    </w:p>
    <w:p w14:paraId="6354332F" w14:textId="769DEE3A" w:rsidR="00690850" w:rsidRDefault="00690850" w:rsidP="00690850">
      <w:pPr>
        <w:pStyle w:val="step3"/>
        <w:numPr>
          <w:ilvl w:val="0"/>
          <w:numId w:val="0"/>
        </w:numPr>
        <w:ind w:left="288" w:hanging="288"/>
        <w:rPr>
          <w:shd w:val="clear" w:color="auto" w:fill="FFFFFF"/>
        </w:rPr>
      </w:pPr>
      <w:r>
        <w:rPr>
          <w:shd w:val="clear" w:color="auto" w:fill="FFFFFF"/>
        </w:rPr>
        <w:t xml:space="preserve">19. Fill </w:t>
      </w:r>
      <w:r w:rsidR="006F522C">
        <w:rPr>
          <w:shd w:val="clear" w:color="auto" w:fill="FFFFFF"/>
        </w:rPr>
        <w:t xml:space="preserve">in </w:t>
      </w:r>
      <w:r>
        <w:rPr>
          <w:shd w:val="clear" w:color="auto" w:fill="FFFFFF"/>
        </w:rPr>
        <w:t xml:space="preserve">the details and register the product or click </w:t>
      </w:r>
      <w:r w:rsidR="006F522C">
        <w:rPr>
          <w:shd w:val="clear" w:color="auto" w:fill="FFFFFF"/>
        </w:rPr>
        <w:t xml:space="preserve">the </w:t>
      </w:r>
      <w:r w:rsidRPr="00690850">
        <w:rPr>
          <w:b/>
          <w:shd w:val="clear" w:color="auto" w:fill="FFFFFF"/>
        </w:rPr>
        <w:t>No Thanks</w:t>
      </w:r>
      <w:r>
        <w:rPr>
          <w:shd w:val="clear" w:color="auto" w:fill="FFFFFF"/>
        </w:rPr>
        <w:t xml:space="preserve"> link at the bottom of </w:t>
      </w:r>
      <w:r w:rsidR="006F522C">
        <w:rPr>
          <w:shd w:val="clear" w:color="auto" w:fill="FFFFFF"/>
        </w:rPr>
        <w:t xml:space="preserve">the </w:t>
      </w:r>
      <w:r>
        <w:rPr>
          <w:shd w:val="clear" w:color="auto" w:fill="FFFFFF"/>
        </w:rPr>
        <w:t>form to skip registration.</w:t>
      </w:r>
    </w:p>
    <w:p w14:paraId="303C7B6D" w14:textId="77777777" w:rsidR="005A6828" w:rsidRDefault="005A6828" w:rsidP="00690850">
      <w:pPr>
        <w:pStyle w:val="step3"/>
        <w:numPr>
          <w:ilvl w:val="0"/>
          <w:numId w:val="0"/>
        </w:numPr>
        <w:ind w:left="288" w:hanging="288"/>
        <w:rPr>
          <w:shd w:val="clear" w:color="auto" w:fill="FFFFFF"/>
        </w:rPr>
      </w:pPr>
    </w:p>
    <w:p w14:paraId="1B57C6E9" w14:textId="77777777" w:rsidR="00690850" w:rsidRDefault="009B6665" w:rsidP="007663BB">
      <w:pPr>
        <w:pStyle w:val="step3"/>
        <w:numPr>
          <w:ilvl w:val="0"/>
          <w:numId w:val="0"/>
        </w:numPr>
        <w:ind w:left="288" w:hanging="288"/>
        <w:rPr>
          <w:shd w:val="clear" w:color="auto" w:fill="FFFFFF"/>
        </w:rPr>
      </w:pPr>
      <w:r>
        <w:rPr>
          <w:shd w:val="clear" w:color="auto" w:fill="FFFFFF"/>
        </w:rPr>
        <w:t xml:space="preserve"> </w:t>
      </w:r>
      <w:r w:rsidR="00690850">
        <w:rPr>
          <w:noProof/>
        </w:rPr>
        <w:drawing>
          <wp:inline distT="0" distB="0" distL="0" distR="0" wp14:anchorId="4DB348DA" wp14:editId="71FEB2E0">
            <wp:extent cx="3733800" cy="3190484"/>
            <wp:effectExtent l="19050" t="19050" r="1905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48209" cy="3202796"/>
                    </a:xfrm>
                    <a:prstGeom prst="rect">
                      <a:avLst/>
                    </a:prstGeom>
                    <a:ln>
                      <a:solidFill>
                        <a:schemeClr val="tx1"/>
                      </a:solidFill>
                    </a:ln>
                  </pic:spPr>
                </pic:pic>
              </a:graphicData>
            </a:graphic>
          </wp:inline>
        </w:drawing>
      </w:r>
    </w:p>
    <w:p w14:paraId="1176A8F9" w14:textId="77777777" w:rsidR="005A6828" w:rsidRDefault="005A6828" w:rsidP="00690850">
      <w:pPr>
        <w:pStyle w:val="step3"/>
        <w:numPr>
          <w:ilvl w:val="0"/>
          <w:numId w:val="0"/>
        </w:numPr>
        <w:ind w:left="288"/>
        <w:rPr>
          <w:shd w:val="clear" w:color="auto" w:fill="FFFFFF"/>
        </w:rPr>
      </w:pPr>
    </w:p>
    <w:p w14:paraId="103D0125" w14:textId="23C91B83" w:rsidR="00690850" w:rsidRDefault="00690850" w:rsidP="00690850">
      <w:pPr>
        <w:pStyle w:val="step3"/>
        <w:numPr>
          <w:ilvl w:val="0"/>
          <w:numId w:val="0"/>
        </w:numPr>
        <w:ind w:left="288" w:hanging="288"/>
        <w:rPr>
          <w:shd w:val="clear" w:color="auto" w:fill="FFFFFF"/>
        </w:rPr>
      </w:pPr>
      <w:r>
        <w:rPr>
          <w:shd w:val="clear" w:color="auto" w:fill="FFFFFF"/>
        </w:rPr>
        <w:t xml:space="preserve">20. Now you will be redirected to </w:t>
      </w:r>
      <w:r w:rsidR="006F522C">
        <w:rPr>
          <w:shd w:val="clear" w:color="auto" w:fill="FFFFFF"/>
        </w:rPr>
        <w:t xml:space="preserve">the </w:t>
      </w:r>
      <w:r>
        <w:rPr>
          <w:shd w:val="clear" w:color="auto" w:fill="FFFFFF"/>
        </w:rPr>
        <w:t xml:space="preserve">login page of TIBCO </w:t>
      </w:r>
      <w:proofErr w:type="spellStart"/>
      <w:r>
        <w:rPr>
          <w:shd w:val="clear" w:color="auto" w:fill="FFFFFF"/>
        </w:rPr>
        <w:t>Spotfire</w:t>
      </w:r>
      <w:proofErr w:type="spellEnd"/>
      <w:r>
        <w:rPr>
          <w:shd w:val="clear" w:color="auto" w:fill="FFFFFF"/>
        </w:rPr>
        <w:t xml:space="preserve"> Web Player.</w:t>
      </w:r>
    </w:p>
    <w:p w14:paraId="0F61B41F" w14:textId="45A7923A" w:rsidR="00690850" w:rsidRDefault="00690850" w:rsidP="00690850">
      <w:pPr>
        <w:pStyle w:val="step3"/>
        <w:numPr>
          <w:ilvl w:val="0"/>
          <w:numId w:val="0"/>
        </w:numPr>
        <w:ind w:left="288" w:hanging="288"/>
        <w:rPr>
          <w:shd w:val="clear" w:color="auto" w:fill="FFFFFF"/>
        </w:rPr>
      </w:pPr>
      <w:r>
        <w:rPr>
          <w:shd w:val="clear" w:color="auto" w:fill="FFFFFF"/>
        </w:rPr>
        <w:tab/>
        <w:t xml:space="preserve">Use </w:t>
      </w:r>
      <w:r w:rsidR="006F522C">
        <w:rPr>
          <w:shd w:val="clear" w:color="auto" w:fill="FFFFFF"/>
        </w:rPr>
        <w:t xml:space="preserve">the </w:t>
      </w:r>
      <w:r>
        <w:rPr>
          <w:shd w:val="clear" w:color="auto" w:fill="FFFFFF"/>
        </w:rPr>
        <w:t>following credentials to log</w:t>
      </w:r>
      <w:r w:rsidR="006F522C">
        <w:rPr>
          <w:shd w:val="clear" w:color="auto" w:fill="FFFFFF"/>
        </w:rPr>
        <w:t xml:space="preserve"> </w:t>
      </w:r>
      <w:r>
        <w:rPr>
          <w:shd w:val="clear" w:color="auto" w:fill="FFFFFF"/>
        </w:rPr>
        <w:t xml:space="preserve">in to </w:t>
      </w:r>
      <w:r w:rsidR="006F522C">
        <w:rPr>
          <w:shd w:val="clear" w:color="auto" w:fill="FFFFFF"/>
        </w:rPr>
        <w:t xml:space="preserve">the </w:t>
      </w:r>
      <w:r>
        <w:rPr>
          <w:shd w:val="clear" w:color="auto" w:fill="FFFFFF"/>
        </w:rPr>
        <w:t xml:space="preserve">TIBCO </w:t>
      </w:r>
      <w:proofErr w:type="spellStart"/>
      <w:r>
        <w:rPr>
          <w:shd w:val="clear" w:color="auto" w:fill="FFFFFF"/>
        </w:rPr>
        <w:t>Spotfire</w:t>
      </w:r>
      <w:proofErr w:type="spellEnd"/>
      <w:r>
        <w:rPr>
          <w:shd w:val="clear" w:color="auto" w:fill="FFFFFF"/>
        </w:rPr>
        <w:t xml:space="preserve"> Web Player.</w:t>
      </w:r>
    </w:p>
    <w:p w14:paraId="3247CE46" w14:textId="77777777" w:rsidR="00690850" w:rsidRDefault="00690850" w:rsidP="00690850">
      <w:pPr>
        <w:pStyle w:val="step3"/>
        <w:numPr>
          <w:ilvl w:val="0"/>
          <w:numId w:val="0"/>
        </w:numPr>
        <w:ind w:left="288" w:hanging="288"/>
        <w:rPr>
          <w:shd w:val="clear" w:color="auto" w:fill="FFFFFF"/>
        </w:rPr>
      </w:pPr>
      <w:r>
        <w:rPr>
          <w:shd w:val="clear" w:color="auto" w:fill="FFFFFF"/>
        </w:rPr>
        <w:tab/>
      </w:r>
      <w:r w:rsidRPr="00E13AD3">
        <w:rPr>
          <w:b/>
          <w:shd w:val="clear" w:color="auto" w:fill="FFFFFF"/>
        </w:rPr>
        <w:t>Username</w:t>
      </w:r>
      <w:r>
        <w:rPr>
          <w:shd w:val="clear" w:color="auto" w:fill="FFFFFF"/>
        </w:rPr>
        <w:t xml:space="preserve">: </w:t>
      </w:r>
      <w:proofErr w:type="spellStart"/>
      <w:r>
        <w:rPr>
          <w:shd w:val="clear" w:color="auto" w:fill="FFFFFF"/>
        </w:rPr>
        <w:t>spotfireadmin</w:t>
      </w:r>
      <w:proofErr w:type="spellEnd"/>
    </w:p>
    <w:p w14:paraId="07C11213" w14:textId="77777777" w:rsidR="005D32BA" w:rsidRDefault="00690850" w:rsidP="00E13AD3">
      <w:pPr>
        <w:pStyle w:val="step3"/>
        <w:numPr>
          <w:ilvl w:val="0"/>
          <w:numId w:val="0"/>
        </w:numPr>
        <w:ind w:left="288" w:hanging="288"/>
        <w:rPr>
          <w:shd w:val="clear" w:color="auto" w:fill="FFFFFF"/>
        </w:rPr>
      </w:pPr>
      <w:r>
        <w:rPr>
          <w:shd w:val="clear" w:color="auto" w:fill="FFFFFF"/>
        </w:rPr>
        <w:tab/>
      </w:r>
      <w:r w:rsidRPr="00E13AD3">
        <w:rPr>
          <w:b/>
          <w:shd w:val="clear" w:color="auto" w:fill="FFFFFF"/>
        </w:rPr>
        <w:t>Password</w:t>
      </w:r>
      <w:r>
        <w:rPr>
          <w:shd w:val="clear" w:color="auto" w:fill="FFFFFF"/>
        </w:rPr>
        <w:t xml:space="preserve">: </w:t>
      </w:r>
      <w:r w:rsidR="00E13AD3">
        <w:rPr>
          <w:shd w:val="clear" w:color="auto" w:fill="FFFFFF"/>
        </w:rPr>
        <w:t xml:space="preserve">instance ID of TIBCO </w:t>
      </w:r>
      <w:proofErr w:type="spellStart"/>
      <w:r w:rsidR="00E13AD3">
        <w:rPr>
          <w:shd w:val="clear" w:color="auto" w:fill="FFFFFF"/>
        </w:rPr>
        <w:t>Spotfire</w:t>
      </w:r>
      <w:proofErr w:type="spellEnd"/>
      <w:r w:rsidR="00E13AD3">
        <w:rPr>
          <w:shd w:val="clear" w:color="auto" w:fill="FFFFFF"/>
        </w:rPr>
        <w:t xml:space="preserve"> EC2 instance.</w:t>
      </w:r>
    </w:p>
    <w:p w14:paraId="14DF10B0" w14:textId="77777777" w:rsidR="00E13AD3" w:rsidRDefault="00E13AD3" w:rsidP="00E13AD3">
      <w:pPr>
        <w:pStyle w:val="step3"/>
        <w:numPr>
          <w:ilvl w:val="0"/>
          <w:numId w:val="0"/>
        </w:numPr>
        <w:ind w:left="288" w:hanging="288"/>
        <w:rPr>
          <w:shd w:val="clear" w:color="auto" w:fill="FFFFFF"/>
        </w:rPr>
      </w:pPr>
    </w:p>
    <w:p w14:paraId="4C8FE2BD" w14:textId="77777777" w:rsidR="00E13AD3" w:rsidRDefault="00E13AD3" w:rsidP="00E13AD3">
      <w:pPr>
        <w:pStyle w:val="step3"/>
        <w:numPr>
          <w:ilvl w:val="0"/>
          <w:numId w:val="0"/>
        </w:numPr>
        <w:ind w:left="288" w:hanging="288"/>
        <w:rPr>
          <w:ins w:id="325" w:author="Abhinandan" w:date="2016-12-13T15:22:00Z"/>
          <w:shd w:val="clear" w:color="auto" w:fill="FFFFFF"/>
        </w:rPr>
      </w:pPr>
      <w:r>
        <w:rPr>
          <w:noProof/>
        </w:rPr>
        <w:drawing>
          <wp:inline distT="0" distB="0" distL="0" distR="0" wp14:anchorId="532139DA" wp14:editId="15A49437">
            <wp:extent cx="1933575" cy="1974283"/>
            <wp:effectExtent l="19050" t="19050" r="9525" b="260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33575" cy="1974283"/>
                    </a:xfrm>
                    <a:prstGeom prst="rect">
                      <a:avLst/>
                    </a:prstGeom>
                    <a:ln>
                      <a:solidFill>
                        <a:schemeClr val="tx1"/>
                      </a:solidFill>
                    </a:ln>
                  </pic:spPr>
                </pic:pic>
              </a:graphicData>
            </a:graphic>
          </wp:inline>
        </w:drawing>
      </w:r>
    </w:p>
    <w:p w14:paraId="674B48BB" w14:textId="77777777" w:rsidR="004F234D" w:rsidRDefault="004F234D" w:rsidP="00E13AD3">
      <w:pPr>
        <w:pStyle w:val="step3"/>
        <w:numPr>
          <w:ilvl w:val="0"/>
          <w:numId w:val="0"/>
        </w:numPr>
        <w:ind w:left="288" w:hanging="288"/>
        <w:rPr>
          <w:ins w:id="326" w:author="Abhinandan" w:date="2016-12-13T15:22:00Z"/>
          <w:shd w:val="clear" w:color="auto" w:fill="FFFFFF"/>
        </w:rPr>
      </w:pPr>
    </w:p>
    <w:p w14:paraId="4FA0EEEE" w14:textId="77777777" w:rsidR="004F234D" w:rsidRDefault="004F234D" w:rsidP="00E13AD3">
      <w:pPr>
        <w:pStyle w:val="step3"/>
        <w:numPr>
          <w:ilvl w:val="0"/>
          <w:numId w:val="0"/>
        </w:numPr>
        <w:ind w:left="288" w:hanging="288"/>
        <w:rPr>
          <w:ins w:id="327" w:author="Abhinandan" w:date="2016-12-13T15:22:00Z"/>
          <w:shd w:val="clear" w:color="auto" w:fill="FFFFFF"/>
        </w:rPr>
      </w:pPr>
    </w:p>
    <w:p w14:paraId="77BD0987" w14:textId="77777777" w:rsidR="004F234D" w:rsidRDefault="004F234D" w:rsidP="00E13AD3">
      <w:pPr>
        <w:pStyle w:val="step3"/>
        <w:numPr>
          <w:ilvl w:val="0"/>
          <w:numId w:val="0"/>
        </w:numPr>
        <w:ind w:left="288" w:hanging="288"/>
        <w:rPr>
          <w:ins w:id="328" w:author="Abhinandan" w:date="2016-12-13T15:22:00Z"/>
          <w:shd w:val="clear" w:color="auto" w:fill="FFFFFF"/>
        </w:rPr>
      </w:pPr>
    </w:p>
    <w:p w14:paraId="2E7A6888" w14:textId="77777777" w:rsidR="004F234D" w:rsidRDefault="004F234D" w:rsidP="004F234D">
      <w:pPr>
        <w:spacing w:after="0"/>
        <w:rPr>
          <w:ins w:id="329" w:author="Abhinandan" w:date="2016-12-13T15:22:00Z"/>
        </w:rPr>
      </w:pPr>
      <w:ins w:id="330" w:author="Abhinandan" w:date="2016-12-13T15:22:00Z">
        <w:r>
          <w:rPr>
            <w:rFonts w:ascii="Open Sans" w:eastAsia="Open Sans" w:hAnsi="Open Sans" w:cs="Open Sans"/>
            <w:b/>
            <w:color w:val="444444"/>
            <w:sz w:val="24"/>
            <w:szCs w:val="24"/>
          </w:rPr>
          <w:t>Benefits:</w:t>
        </w:r>
      </w:ins>
    </w:p>
    <w:p w14:paraId="2908E400" w14:textId="77777777" w:rsidR="004F234D" w:rsidRDefault="004F234D" w:rsidP="004F234D">
      <w:pPr>
        <w:pStyle w:val="step2"/>
        <w:rPr>
          <w:ins w:id="331" w:author="Abhinandan" w:date="2016-12-13T15:22:00Z"/>
        </w:rPr>
      </w:pPr>
    </w:p>
    <w:p w14:paraId="551FAF7D" w14:textId="77777777" w:rsidR="004F234D" w:rsidRDefault="004F234D" w:rsidP="004F234D">
      <w:pPr>
        <w:pStyle w:val="step2"/>
        <w:rPr>
          <w:ins w:id="332" w:author="Abhinandan" w:date="2016-12-13T15:22:00Z"/>
        </w:rPr>
      </w:pPr>
      <w:ins w:id="333" w:author="Abhinandan" w:date="2016-12-13T15:22:00Z">
        <w:r>
          <w:t xml:space="preserve">TIBCO </w:t>
        </w:r>
        <w:proofErr w:type="spellStart"/>
        <w:r>
          <w:t>Spotfire</w:t>
        </w:r>
        <w:proofErr w:type="spellEnd"/>
        <w:r>
          <w:t xml:space="preserve">® Analytics Platform (Hourly) - TIBCO </w:t>
        </w:r>
        <w:proofErr w:type="spellStart"/>
        <w:r>
          <w:t>Spotfire</w:t>
        </w:r>
        <w:proofErr w:type="spellEnd"/>
        <w:r>
          <w:t xml:space="preserve"> is a complete analytics solution that helps you quickly uncover insights for better decision-making. Within minutes, you can explore, visualize, and create dashboards for Amazon Redshift, RDS, Microsoft Excel, SQL Server, Oracle, and more. You can also easily scale from a small team to an entire organization with </w:t>
        </w:r>
        <w:proofErr w:type="spellStart"/>
        <w:r>
          <w:t>Spotfire</w:t>
        </w:r>
        <w:proofErr w:type="spellEnd"/>
        <w:r>
          <w:t xml:space="preserve"> for AWS.</w:t>
        </w:r>
      </w:ins>
    </w:p>
    <w:p w14:paraId="3B9C1FEF" w14:textId="77777777" w:rsidR="004F234D" w:rsidRDefault="004F234D" w:rsidP="004F234D">
      <w:pPr>
        <w:pStyle w:val="step2"/>
        <w:rPr>
          <w:ins w:id="334" w:author="Abhinandan" w:date="2016-12-13T15:22:00Z"/>
        </w:rPr>
      </w:pPr>
    </w:p>
    <w:p w14:paraId="6F81DF46" w14:textId="77777777" w:rsidR="004F234D" w:rsidRDefault="004F234D" w:rsidP="004F234D">
      <w:pPr>
        <w:spacing w:after="0"/>
        <w:rPr>
          <w:ins w:id="335" w:author="Abhinandan" w:date="2016-12-13T15:22:00Z"/>
        </w:rPr>
      </w:pPr>
      <w:ins w:id="336" w:author="Abhinandan" w:date="2016-12-13T15:22:00Z">
        <w:r>
          <w:rPr>
            <w:rFonts w:ascii="Open Sans" w:eastAsia="Open Sans" w:hAnsi="Open Sans" w:cs="Open Sans"/>
            <w:b/>
            <w:color w:val="444444"/>
            <w:sz w:val="24"/>
            <w:szCs w:val="24"/>
          </w:rPr>
          <w:t xml:space="preserve">Alternatives: </w:t>
        </w:r>
      </w:ins>
    </w:p>
    <w:p w14:paraId="645F7D42" w14:textId="77777777" w:rsidR="004F234D" w:rsidRDefault="004F234D" w:rsidP="004F234D">
      <w:pPr>
        <w:pStyle w:val="step2"/>
        <w:rPr>
          <w:ins w:id="337" w:author="Abhinandan" w:date="2016-12-13T15:22:00Z"/>
        </w:rPr>
      </w:pPr>
    </w:p>
    <w:p w14:paraId="3E553E7E" w14:textId="77777777" w:rsidR="004F234D" w:rsidRPr="00D4146A" w:rsidRDefault="004F234D" w:rsidP="004F234D">
      <w:pPr>
        <w:pStyle w:val="step2"/>
        <w:rPr>
          <w:ins w:id="338" w:author="Abhinandan" w:date="2016-12-13T15:22:00Z"/>
        </w:rPr>
      </w:pPr>
      <w:ins w:id="339" w:author="Abhinandan" w:date="2016-12-13T15:22:00Z">
        <w:r w:rsidRPr="00D4146A">
          <w:t>Tableau Server</w:t>
        </w:r>
        <w:r>
          <w:t>, and many more.</w:t>
        </w:r>
      </w:ins>
    </w:p>
    <w:p w14:paraId="2A237CE0" w14:textId="77777777" w:rsidR="004F234D" w:rsidRDefault="004F234D" w:rsidP="00E13AD3">
      <w:pPr>
        <w:pStyle w:val="step3"/>
        <w:numPr>
          <w:ilvl w:val="0"/>
          <w:numId w:val="0"/>
        </w:numPr>
        <w:ind w:left="288" w:hanging="288"/>
        <w:rPr>
          <w:shd w:val="clear" w:color="auto" w:fill="FFFFFF"/>
        </w:rPr>
      </w:pPr>
    </w:p>
    <w:p w14:paraId="46FA4C58" w14:textId="77777777" w:rsidR="00FF4E97" w:rsidRDefault="00FF4E97" w:rsidP="00FF4E97">
      <w:pPr>
        <w:pStyle w:val="DocH3"/>
        <w:numPr>
          <w:ilvl w:val="0"/>
          <w:numId w:val="0"/>
        </w:numPr>
        <w:ind w:left="720" w:hanging="720"/>
        <w:rPr>
          <w:shd w:val="clear" w:color="auto" w:fill="FFFFFF"/>
        </w:rPr>
      </w:pPr>
      <w:bookmarkStart w:id="340" w:name="_Toc468290073"/>
      <w:r>
        <w:rPr>
          <w:shd w:val="clear" w:color="auto" w:fill="FFFFFF"/>
        </w:rPr>
        <w:t>4.5.2. Install Python</w:t>
      </w:r>
      <w:bookmarkEnd w:id="340"/>
    </w:p>
    <w:p w14:paraId="0B4FA417" w14:textId="77777777" w:rsidR="00AC1F7A" w:rsidRDefault="00AC1F7A" w:rsidP="00AC1F7A">
      <w:pPr>
        <w:pStyle w:val="Step"/>
        <w:rPr>
          <w:shd w:val="clear" w:color="auto" w:fill="FFFFFF"/>
        </w:rPr>
      </w:pPr>
    </w:p>
    <w:p w14:paraId="0956AAD9" w14:textId="7AD3DFBD" w:rsidR="00FF4E97" w:rsidRPr="00456AF3" w:rsidRDefault="006F522C" w:rsidP="000D3F59">
      <w:pPr>
        <w:pStyle w:val="step3"/>
        <w:numPr>
          <w:ilvl w:val="0"/>
          <w:numId w:val="30"/>
        </w:numPr>
        <w:rPr>
          <w:shd w:val="clear" w:color="auto" w:fill="FFFFFF"/>
        </w:rPr>
      </w:pPr>
      <w:r>
        <w:rPr>
          <w:shd w:val="clear" w:color="auto" w:fill="FFFFFF"/>
        </w:rPr>
        <w:t>Click on the</w:t>
      </w:r>
      <w:r w:rsidRPr="00456AF3">
        <w:rPr>
          <w:shd w:val="clear" w:color="auto" w:fill="FFFFFF"/>
        </w:rPr>
        <w:t xml:space="preserve"> </w:t>
      </w:r>
      <w:r w:rsidR="00FF4E97" w:rsidRPr="00456AF3">
        <w:rPr>
          <w:shd w:val="clear" w:color="auto" w:fill="FFFFFF"/>
        </w:rPr>
        <w:t xml:space="preserve">URL </w:t>
      </w:r>
      <w:hyperlink r:id="rId119" w:tgtFrame="_blank" w:history="1">
        <w:r w:rsidR="00FF4E97" w:rsidRPr="00456AF3">
          <w:rPr>
            <w:i/>
            <w:color w:val="2E74B5" w:themeColor="accent1" w:themeShade="BF"/>
            <w:u w:val="single"/>
          </w:rPr>
          <w:t>https://www.python.org/downloads</w:t>
        </w:r>
        <w:r w:rsidR="00FF4E97" w:rsidRPr="00FF4E97">
          <w:t>/</w:t>
        </w:r>
      </w:hyperlink>
      <w:r w:rsidR="00681E49">
        <w:t xml:space="preserve"> in the browser of </w:t>
      </w:r>
      <w:r w:rsidR="00BC07EC">
        <w:t xml:space="preserve">the </w:t>
      </w:r>
      <w:r w:rsidR="00681E49">
        <w:t xml:space="preserve">TIBCO </w:t>
      </w:r>
      <w:proofErr w:type="spellStart"/>
      <w:r w:rsidR="00681E49">
        <w:t>SpotFire</w:t>
      </w:r>
      <w:proofErr w:type="spellEnd"/>
      <w:r w:rsidR="00681E49">
        <w:t xml:space="preserve"> EC2 instance to download </w:t>
      </w:r>
      <w:r>
        <w:t xml:space="preserve">the </w:t>
      </w:r>
      <w:r w:rsidR="00681E49">
        <w:t>latest version of Python for Windows.</w:t>
      </w:r>
    </w:p>
    <w:p w14:paraId="5CE50BEA" w14:textId="77777777" w:rsidR="00AC1F7A" w:rsidRPr="00AC1F7A" w:rsidRDefault="00AC1F7A" w:rsidP="00AC1F7A">
      <w:pPr>
        <w:pStyle w:val="step3"/>
        <w:numPr>
          <w:ilvl w:val="0"/>
          <w:numId w:val="0"/>
        </w:numPr>
        <w:ind w:left="288"/>
        <w:rPr>
          <w:shd w:val="clear" w:color="auto" w:fill="FFFFFF"/>
        </w:rPr>
      </w:pPr>
    </w:p>
    <w:p w14:paraId="5A06FBFA" w14:textId="2D3B5411" w:rsidR="00681E49" w:rsidRPr="00AC1F7A" w:rsidRDefault="00681E49" w:rsidP="00AC1F7A">
      <w:pPr>
        <w:pStyle w:val="step3"/>
        <w:rPr>
          <w:shd w:val="clear" w:color="auto" w:fill="FFFFFF"/>
        </w:rPr>
      </w:pPr>
      <w:r>
        <w:t xml:space="preserve">Download and install </w:t>
      </w:r>
      <w:r w:rsidRPr="00AC1F7A">
        <w:rPr>
          <w:b/>
        </w:rPr>
        <w:t>Python 2.7.12</w:t>
      </w:r>
      <w:r>
        <w:t xml:space="preserve"> on </w:t>
      </w:r>
      <w:r w:rsidR="00BC07EC">
        <w:t xml:space="preserve">the </w:t>
      </w:r>
      <w:r>
        <w:t xml:space="preserve">TIBCO </w:t>
      </w:r>
      <w:proofErr w:type="spellStart"/>
      <w:r>
        <w:t>SpotFire</w:t>
      </w:r>
      <w:proofErr w:type="spellEnd"/>
      <w:r>
        <w:t xml:space="preserve"> EC2 instance.</w:t>
      </w:r>
    </w:p>
    <w:p w14:paraId="58FD9C35" w14:textId="77777777" w:rsidR="00AC1F7A" w:rsidRPr="00681E49" w:rsidRDefault="00AC1F7A" w:rsidP="00AC1F7A">
      <w:pPr>
        <w:pStyle w:val="step3"/>
        <w:numPr>
          <w:ilvl w:val="0"/>
          <w:numId w:val="0"/>
        </w:numPr>
        <w:ind w:left="288"/>
        <w:rPr>
          <w:shd w:val="clear" w:color="auto" w:fill="FFFFFF"/>
        </w:rPr>
      </w:pPr>
    </w:p>
    <w:p w14:paraId="145E76CC" w14:textId="321B12E4" w:rsidR="00681E49" w:rsidRDefault="00681E49" w:rsidP="00AC1F7A">
      <w:pPr>
        <w:pStyle w:val="step3"/>
      </w:pPr>
      <w:r w:rsidRPr="00681E49">
        <w:t xml:space="preserve">Follow </w:t>
      </w:r>
      <w:r w:rsidR="006F522C">
        <w:t>the</w:t>
      </w:r>
      <w:r w:rsidR="006F522C" w:rsidRPr="00681E49">
        <w:t xml:space="preserve"> </w:t>
      </w:r>
      <w:r w:rsidRPr="00681E49">
        <w:t>steps</w:t>
      </w:r>
      <w:r w:rsidR="006F522C">
        <w:t xml:space="preserve"> below</w:t>
      </w:r>
      <w:r w:rsidRPr="00681E49">
        <w:t xml:space="preserve"> to set </w:t>
      </w:r>
      <w:r w:rsidR="006F522C">
        <w:t xml:space="preserve">a </w:t>
      </w:r>
      <w:r w:rsidRPr="00681E49">
        <w:t xml:space="preserve">Path environment variable for </w:t>
      </w:r>
      <w:r w:rsidR="00BC07EC">
        <w:t xml:space="preserve">the </w:t>
      </w:r>
      <w:r>
        <w:t>Python</w:t>
      </w:r>
      <w:r w:rsidRPr="00681E49">
        <w:t xml:space="preserve"> installation:</w:t>
      </w:r>
    </w:p>
    <w:p w14:paraId="070025E9" w14:textId="77777777" w:rsidR="003A67AD" w:rsidRPr="00681E49" w:rsidRDefault="003A67AD" w:rsidP="003A67AD">
      <w:pPr>
        <w:pStyle w:val="step3"/>
        <w:numPr>
          <w:ilvl w:val="0"/>
          <w:numId w:val="0"/>
        </w:numPr>
        <w:ind w:left="288"/>
      </w:pPr>
    </w:p>
    <w:p w14:paraId="2BBB1F28" w14:textId="53B075F1" w:rsidR="00681E49" w:rsidRPr="00681E49" w:rsidRDefault="00681E49" w:rsidP="000D3F59">
      <w:pPr>
        <w:numPr>
          <w:ilvl w:val="0"/>
          <w:numId w:val="17"/>
        </w:numPr>
        <w:spacing w:after="0"/>
        <w:rPr>
          <w:rFonts w:ascii="Open Sans" w:eastAsia="Times New Roman" w:hAnsi="Open Sans" w:cs="Open Sans"/>
          <w:color w:val="444444"/>
          <w:szCs w:val="24"/>
        </w:rPr>
      </w:pPr>
      <w:r w:rsidRPr="00681E49">
        <w:rPr>
          <w:rFonts w:ascii="Open Sans" w:eastAsia="Times New Roman" w:hAnsi="Open Sans" w:cs="Open Sans"/>
          <w:color w:val="444444"/>
          <w:szCs w:val="24"/>
        </w:rPr>
        <w:t xml:space="preserve">For </w:t>
      </w:r>
      <w:r w:rsidRPr="00681E49">
        <w:rPr>
          <w:rFonts w:ascii="Open Sans" w:eastAsia="Times New Roman" w:hAnsi="Open Sans" w:cs="Open Sans"/>
          <w:b/>
          <w:color w:val="444444"/>
          <w:szCs w:val="24"/>
        </w:rPr>
        <w:t>Windows Server 2012</w:t>
      </w:r>
      <w:r w:rsidRPr="00681E49">
        <w:rPr>
          <w:rFonts w:ascii="Open Sans" w:eastAsia="Times New Roman" w:hAnsi="Open Sans" w:cs="Open Sans"/>
          <w:color w:val="444444"/>
          <w:szCs w:val="24"/>
        </w:rPr>
        <w:t xml:space="preserve"> follow </w:t>
      </w:r>
      <w:r w:rsidR="006F522C">
        <w:rPr>
          <w:rFonts w:ascii="Open Sans" w:eastAsia="Times New Roman" w:hAnsi="Open Sans" w:cs="Open Sans"/>
          <w:color w:val="444444"/>
          <w:szCs w:val="24"/>
        </w:rPr>
        <w:t>the</w:t>
      </w:r>
      <w:r w:rsidR="006F522C" w:rsidRPr="00681E49">
        <w:rPr>
          <w:rFonts w:ascii="Open Sans" w:eastAsia="Times New Roman" w:hAnsi="Open Sans" w:cs="Open Sans"/>
          <w:color w:val="444444"/>
          <w:szCs w:val="24"/>
        </w:rPr>
        <w:t xml:space="preserve"> </w:t>
      </w:r>
      <w:r w:rsidRPr="00681E49">
        <w:rPr>
          <w:rFonts w:ascii="Open Sans" w:eastAsia="Times New Roman" w:hAnsi="Open Sans" w:cs="Open Sans"/>
          <w:color w:val="444444"/>
          <w:szCs w:val="24"/>
        </w:rPr>
        <w:t>path</w:t>
      </w:r>
      <w:r w:rsidR="006F522C">
        <w:rPr>
          <w:rFonts w:ascii="Open Sans" w:eastAsia="Times New Roman" w:hAnsi="Open Sans" w:cs="Open Sans"/>
          <w:color w:val="444444"/>
          <w:szCs w:val="24"/>
        </w:rPr>
        <w:t xml:space="preserve"> below</w:t>
      </w:r>
      <w:r w:rsidRPr="00681E49">
        <w:rPr>
          <w:rFonts w:ascii="Open Sans" w:eastAsia="Times New Roman" w:hAnsi="Open Sans" w:cs="Open Sans"/>
          <w:color w:val="444444"/>
          <w:szCs w:val="24"/>
        </w:rPr>
        <w:t xml:space="preserve"> to open Advanced System Settings</w:t>
      </w:r>
    </w:p>
    <w:p w14:paraId="44A70E42" w14:textId="77777777" w:rsidR="00681E49" w:rsidRPr="00BC07EC" w:rsidRDefault="00681E49" w:rsidP="000D3F59">
      <w:pPr>
        <w:pStyle w:val="ListParagraph"/>
        <w:numPr>
          <w:ilvl w:val="1"/>
          <w:numId w:val="17"/>
        </w:numPr>
        <w:spacing w:after="0"/>
        <w:rPr>
          <w:rFonts w:ascii="Open Sans" w:eastAsia="Times New Roman" w:hAnsi="Open Sans" w:cs="Open Sans"/>
          <w:b/>
          <w:color w:val="444444"/>
          <w:szCs w:val="24"/>
        </w:rPr>
      </w:pPr>
      <w:r w:rsidRPr="00BC07EC">
        <w:rPr>
          <w:rFonts w:ascii="Open Sans" w:eastAsia="Times New Roman" w:hAnsi="Open Sans" w:cs="Open Sans"/>
          <w:b/>
          <w:color w:val="444444"/>
          <w:szCs w:val="24"/>
        </w:rPr>
        <w:t>Select Start &gt; Control Panel &gt; System and Security &gt; System &gt; Advanced System Settings</w:t>
      </w:r>
    </w:p>
    <w:p w14:paraId="57DAD3D1" w14:textId="77777777" w:rsidR="00681E49" w:rsidRPr="00681E49" w:rsidRDefault="00681E49" w:rsidP="00AC1F7A">
      <w:pPr>
        <w:spacing w:after="0"/>
        <w:rPr>
          <w:rFonts w:ascii="Open Sans" w:eastAsia="Times New Roman" w:hAnsi="Open Sans" w:cs="Open Sans"/>
          <w:color w:val="444444"/>
          <w:szCs w:val="24"/>
        </w:rPr>
      </w:pPr>
    </w:p>
    <w:p w14:paraId="00FCCA9A" w14:textId="061333FA" w:rsidR="00681E49" w:rsidRPr="00681E49" w:rsidRDefault="006F522C" w:rsidP="000D3F59">
      <w:pPr>
        <w:numPr>
          <w:ilvl w:val="0"/>
          <w:numId w:val="17"/>
        </w:numPr>
        <w:spacing w:after="0"/>
        <w:rPr>
          <w:rFonts w:ascii="Open Sans" w:eastAsia="Times New Roman" w:hAnsi="Open Sans" w:cs="Open Sans"/>
          <w:color w:val="444444"/>
          <w:szCs w:val="24"/>
        </w:rPr>
      </w:pPr>
      <w:r>
        <w:rPr>
          <w:rFonts w:ascii="Open Sans" w:eastAsia="Times New Roman" w:hAnsi="Open Sans" w:cs="Open Sans"/>
          <w:color w:val="444444"/>
          <w:szCs w:val="24"/>
        </w:rPr>
        <w:t>In the</w:t>
      </w:r>
      <w:r w:rsidRPr="00681E49">
        <w:rPr>
          <w:rFonts w:ascii="Open Sans" w:eastAsia="Times New Roman" w:hAnsi="Open Sans" w:cs="Open Sans"/>
          <w:color w:val="444444"/>
          <w:szCs w:val="24"/>
        </w:rPr>
        <w:t xml:space="preserve"> </w:t>
      </w:r>
      <w:r w:rsidR="00681E49" w:rsidRPr="00681E49">
        <w:rPr>
          <w:rFonts w:ascii="Open Sans" w:eastAsia="Times New Roman" w:hAnsi="Open Sans" w:cs="Open Sans"/>
          <w:color w:val="444444"/>
          <w:szCs w:val="24"/>
        </w:rPr>
        <w:t>System Properties dialog window, select</w:t>
      </w:r>
      <w:r>
        <w:rPr>
          <w:rFonts w:ascii="Open Sans" w:eastAsia="Times New Roman" w:hAnsi="Open Sans" w:cs="Open Sans"/>
          <w:color w:val="444444"/>
          <w:szCs w:val="24"/>
        </w:rPr>
        <w:t xml:space="preserve"> the</w:t>
      </w:r>
      <w:r w:rsidR="00681E49" w:rsidRPr="00681E49">
        <w:rPr>
          <w:rFonts w:ascii="Open Sans" w:eastAsia="Times New Roman" w:hAnsi="Open Sans" w:cs="Open Sans"/>
          <w:color w:val="444444"/>
          <w:szCs w:val="24"/>
        </w:rPr>
        <w:t xml:space="preserve"> </w:t>
      </w:r>
      <w:proofErr w:type="gramStart"/>
      <w:r w:rsidR="00681E49" w:rsidRPr="00681E49">
        <w:rPr>
          <w:rFonts w:ascii="Open Sans" w:eastAsia="Times New Roman" w:hAnsi="Open Sans" w:cs="Open Sans"/>
          <w:b/>
          <w:color w:val="444444"/>
          <w:szCs w:val="24"/>
        </w:rPr>
        <w:t>Advanced</w:t>
      </w:r>
      <w:proofErr w:type="gramEnd"/>
      <w:r w:rsidR="00681E49" w:rsidRPr="00681E49">
        <w:rPr>
          <w:rFonts w:ascii="Open Sans" w:eastAsia="Times New Roman" w:hAnsi="Open Sans" w:cs="Open Sans"/>
          <w:color w:val="444444"/>
          <w:szCs w:val="24"/>
        </w:rPr>
        <w:t xml:space="preserve"> tab and </w:t>
      </w:r>
      <w:r>
        <w:rPr>
          <w:rFonts w:ascii="Open Sans" w:eastAsia="Times New Roman" w:hAnsi="Open Sans" w:cs="Open Sans"/>
          <w:color w:val="444444"/>
          <w:szCs w:val="24"/>
        </w:rPr>
        <w:t>click on the</w:t>
      </w:r>
      <w:r w:rsidRPr="00681E49">
        <w:rPr>
          <w:rFonts w:ascii="Open Sans" w:eastAsia="Times New Roman" w:hAnsi="Open Sans" w:cs="Open Sans"/>
          <w:color w:val="444444"/>
          <w:szCs w:val="24"/>
        </w:rPr>
        <w:t xml:space="preserve"> </w:t>
      </w:r>
      <w:r w:rsidR="00681E49" w:rsidRPr="00681E49">
        <w:rPr>
          <w:rFonts w:ascii="Open Sans" w:eastAsia="Times New Roman" w:hAnsi="Open Sans" w:cs="Open Sans"/>
          <w:b/>
          <w:color w:val="444444"/>
          <w:szCs w:val="24"/>
        </w:rPr>
        <w:t>Environment Variable</w:t>
      </w:r>
      <w:r w:rsidR="00681E49" w:rsidRPr="00681E49">
        <w:rPr>
          <w:rFonts w:ascii="Open Sans" w:eastAsia="Times New Roman" w:hAnsi="Open Sans" w:cs="Open Sans"/>
          <w:color w:val="444444"/>
          <w:szCs w:val="24"/>
        </w:rPr>
        <w:t xml:space="preserve"> button</w:t>
      </w:r>
      <w:r>
        <w:rPr>
          <w:rFonts w:ascii="Open Sans" w:eastAsia="Times New Roman" w:hAnsi="Open Sans" w:cs="Open Sans"/>
          <w:color w:val="444444"/>
          <w:szCs w:val="24"/>
        </w:rPr>
        <w:t>.</w:t>
      </w:r>
      <w:r w:rsidR="00681E49" w:rsidRPr="00681E49">
        <w:rPr>
          <w:rFonts w:ascii="Open Sans" w:eastAsia="Times New Roman" w:hAnsi="Open Sans" w:cs="Open Sans"/>
          <w:color w:val="444444"/>
          <w:szCs w:val="24"/>
        </w:rPr>
        <w:t xml:space="preserve"> </w:t>
      </w:r>
    </w:p>
    <w:p w14:paraId="7CF528F8" w14:textId="77777777" w:rsidR="00681E49" w:rsidRPr="00681E49" w:rsidRDefault="00681E49" w:rsidP="00681E49">
      <w:pPr>
        <w:spacing w:after="0"/>
        <w:ind w:left="1008"/>
        <w:rPr>
          <w:rFonts w:ascii="Open Sans" w:eastAsia="Times New Roman" w:hAnsi="Open Sans" w:cs="Open Sans"/>
          <w:color w:val="444444"/>
          <w:szCs w:val="24"/>
        </w:rPr>
      </w:pPr>
    </w:p>
    <w:p w14:paraId="6431A6AE" w14:textId="6F278CAE" w:rsidR="00681E49" w:rsidRPr="00681E49" w:rsidRDefault="006F522C" w:rsidP="000D3F59">
      <w:pPr>
        <w:numPr>
          <w:ilvl w:val="0"/>
          <w:numId w:val="17"/>
        </w:numPr>
        <w:spacing w:after="0"/>
        <w:rPr>
          <w:rFonts w:ascii="Open Sans" w:eastAsia="Times New Roman" w:hAnsi="Open Sans" w:cs="Open Sans"/>
          <w:color w:val="444444"/>
          <w:szCs w:val="24"/>
        </w:rPr>
      </w:pPr>
      <w:r>
        <w:rPr>
          <w:rFonts w:ascii="Open Sans" w:eastAsia="Times New Roman" w:hAnsi="Open Sans" w:cs="Open Sans"/>
          <w:color w:val="444444"/>
          <w:szCs w:val="24"/>
        </w:rPr>
        <w:t>In the</w:t>
      </w:r>
      <w:r w:rsidRPr="00681E49">
        <w:rPr>
          <w:rFonts w:ascii="Open Sans" w:eastAsia="Times New Roman" w:hAnsi="Open Sans" w:cs="Open Sans"/>
          <w:color w:val="444444"/>
          <w:szCs w:val="24"/>
        </w:rPr>
        <w:t xml:space="preserve"> </w:t>
      </w:r>
      <w:r w:rsidR="00681E49" w:rsidRPr="00681E49">
        <w:rPr>
          <w:rFonts w:ascii="Open Sans" w:eastAsia="Times New Roman" w:hAnsi="Open Sans" w:cs="Open Sans"/>
          <w:color w:val="444444"/>
          <w:szCs w:val="24"/>
        </w:rPr>
        <w:t xml:space="preserve">Environment Variables dialog window, </w:t>
      </w:r>
      <w:r w:rsidR="00586F3B">
        <w:rPr>
          <w:rFonts w:ascii="Open Sans" w:eastAsia="Times New Roman" w:hAnsi="Open Sans" w:cs="Open Sans"/>
          <w:color w:val="444444"/>
          <w:szCs w:val="24"/>
        </w:rPr>
        <w:t>click on the</w:t>
      </w:r>
      <w:r w:rsidR="00586F3B" w:rsidRPr="00681E49">
        <w:rPr>
          <w:rFonts w:ascii="Open Sans" w:eastAsia="Times New Roman" w:hAnsi="Open Sans" w:cs="Open Sans"/>
          <w:color w:val="444444"/>
          <w:szCs w:val="24"/>
        </w:rPr>
        <w:t xml:space="preserve"> </w:t>
      </w:r>
      <w:proofErr w:type="gramStart"/>
      <w:r w:rsidR="00681E49" w:rsidRPr="00681E49">
        <w:rPr>
          <w:rFonts w:ascii="Open Sans" w:eastAsia="Times New Roman" w:hAnsi="Open Sans" w:cs="Open Sans"/>
          <w:b/>
          <w:color w:val="444444"/>
          <w:szCs w:val="24"/>
        </w:rPr>
        <w:t>New</w:t>
      </w:r>
      <w:proofErr w:type="gramEnd"/>
      <w:r w:rsidR="00681E49" w:rsidRPr="00681E49">
        <w:rPr>
          <w:rFonts w:ascii="Open Sans" w:eastAsia="Times New Roman" w:hAnsi="Open Sans" w:cs="Open Sans"/>
          <w:color w:val="444444"/>
          <w:szCs w:val="24"/>
        </w:rPr>
        <w:t xml:space="preserve"> button in </w:t>
      </w:r>
      <w:r w:rsidR="00BC07EC">
        <w:rPr>
          <w:rFonts w:ascii="Open Sans" w:eastAsia="Times New Roman" w:hAnsi="Open Sans" w:cs="Open Sans"/>
          <w:color w:val="444444"/>
          <w:szCs w:val="24"/>
        </w:rPr>
        <w:t xml:space="preserve">the </w:t>
      </w:r>
      <w:r w:rsidR="00681E49" w:rsidRPr="00681E49">
        <w:rPr>
          <w:rFonts w:ascii="Open Sans" w:eastAsia="Times New Roman" w:hAnsi="Open Sans" w:cs="Open Sans"/>
          <w:color w:val="444444"/>
          <w:szCs w:val="24"/>
        </w:rPr>
        <w:t xml:space="preserve">System Variables section to add </w:t>
      </w:r>
      <w:r w:rsidR="00BC07EC">
        <w:rPr>
          <w:rFonts w:ascii="Open Sans" w:eastAsia="Times New Roman" w:hAnsi="Open Sans" w:cs="Open Sans"/>
          <w:color w:val="444444"/>
          <w:szCs w:val="24"/>
        </w:rPr>
        <w:t xml:space="preserve">a </w:t>
      </w:r>
      <w:r w:rsidR="00681E49" w:rsidRPr="00681E49">
        <w:rPr>
          <w:rFonts w:ascii="Open Sans" w:eastAsia="Times New Roman" w:hAnsi="Open Sans" w:cs="Open Sans"/>
          <w:color w:val="444444"/>
          <w:szCs w:val="24"/>
        </w:rPr>
        <w:t>variable.</w:t>
      </w:r>
    </w:p>
    <w:p w14:paraId="5FD45EDD" w14:textId="77777777" w:rsidR="00681E49" w:rsidRPr="00681E49" w:rsidRDefault="00681E49" w:rsidP="00681E49">
      <w:pPr>
        <w:spacing w:after="0"/>
        <w:rPr>
          <w:rFonts w:ascii="Open Sans" w:eastAsia="Times New Roman" w:hAnsi="Open Sans" w:cs="Open Sans"/>
          <w:color w:val="444444"/>
          <w:szCs w:val="24"/>
        </w:rPr>
      </w:pPr>
    </w:p>
    <w:p w14:paraId="71483593" w14:textId="610B2CCE" w:rsidR="00681E49" w:rsidRPr="00681E49" w:rsidRDefault="00586F3B" w:rsidP="000D3F59">
      <w:pPr>
        <w:numPr>
          <w:ilvl w:val="0"/>
          <w:numId w:val="17"/>
        </w:numPr>
        <w:spacing w:after="0"/>
        <w:rPr>
          <w:rFonts w:ascii="Open Sans" w:eastAsia="Times New Roman" w:hAnsi="Open Sans" w:cs="Open Sans"/>
          <w:color w:val="444444"/>
          <w:szCs w:val="24"/>
        </w:rPr>
      </w:pPr>
      <w:r>
        <w:rPr>
          <w:rFonts w:ascii="Open Sans" w:eastAsia="Times New Roman" w:hAnsi="Open Sans" w:cs="Open Sans"/>
          <w:color w:val="444444"/>
          <w:szCs w:val="24"/>
        </w:rPr>
        <w:t>In the</w:t>
      </w:r>
      <w:r w:rsidRPr="00681E49">
        <w:rPr>
          <w:rFonts w:ascii="Open Sans" w:eastAsia="Times New Roman" w:hAnsi="Open Sans" w:cs="Open Sans"/>
          <w:color w:val="444444"/>
          <w:szCs w:val="24"/>
        </w:rPr>
        <w:t xml:space="preserve"> </w:t>
      </w:r>
      <w:r w:rsidR="00681E49" w:rsidRPr="00681E49">
        <w:rPr>
          <w:rFonts w:ascii="Open Sans" w:eastAsia="Times New Roman" w:hAnsi="Open Sans" w:cs="Open Sans"/>
          <w:color w:val="444444"/>
          <w:szCs w:val="24"/>
        </w:rPr>
        <w:t xml:space="preserve">New System Variable window, </w:t>
      </w:r>
      <w:r>
        <w:rPr>
          <w:rFonts w:ascii="Open Sans" w:eastAsia="Times New Roman" w:hAnsi="Open Sans" w:cs="Open Sans"/>
          <w:color w:val="444444"/>
          <w:szCs w:val="24"/>
        </w:rPr>
        <w:t>type</w:t>
      </w:r>
      <w:r w:rsidRPr="00681E49">
        <w:rPr>
          <w:rFonts w:ascii="Open Sans" w:eastAsia="Times New Roman" w:hAnsi="Open Sans" w:cs="Open Sans"/>
          <w:color w:val="444444"/>
          <w:szCs w:val="24"/>
        </w:rPr>
        <w:t xml:space="preserve"> </w:t>
      </w:r>
      <w:r w:rsidR="003A67AD">
        <w:rPr>
          <w:rFonts w:ascii="Open Sans" w:eastAsia="Times New Roman" w:hAnsi="Open Sans" w:cs="Open Sans"/>
          <w:b/>
          <w:color w:val="444444"/>
          <w:szCs w:val="24"/>
        </w:rPr>
        <w:t>PY_HOME</w:t>
      </w:r>
      <w:r w:rsidR="00681E49" w:rsidRPr="00681E49">
        <w:rPr>
          <w:rFonts w:ascii="Open Sans" w:eastAsia="Times New Roman" w:hAnsi="Open Sans" w:cs="Open Sans"/>
          <w:color w:val="444444"/>
          <w:szCs w:val="24"/>
        </w:rPr>
        <w:t xml:space="preserve"> as </w:t>
      </w:r>
      <w:r>
        <w:rPr>
          <w:rFonts w:ascii="Open Sans" w:eastAsia="Times New Roman" w:hAnsi="Open Sans" w:cs="Open Sans"/>
          <w:color w:val="444444"/>
          <w:szCs w:val="24"/>
        </w:rPr>
        <w:t xml:space="preserve">a </w:t>
      </w:r>
      <w:r w:rsidR="00681E49" w:rsidRPr="00681E49">
        <w:rPr>
          <w:rFonts w:ascii="Open Sans" w:eastAsia="Times New Roman" w:hAnsi="Open Sans" w:cs="Open Sans"/>
          <w:color w:val="444444"/>
          <w:szCs w:val="24"/>
        </w:rPr>
        <w:t xml:space="preserve">Variable name and enter </w:t>
      </w:r>
      <w:r>
        <w:rPr>
          <w:rFonts w:ascii="Open Sans" w:eastAsia="Times New Roman" w:hAnsi="Open Sans" w:cs="Open Sans"/>
          <w:color w:val="444444"/>
          <w:szCs w:val="24"/>
        </w:rPr>
        <w:t xml:space="preserve">a </w:t>
      </w:r>
      <w:r w:rsidR="00681E49" w:rsidRPr="00681E49">
        <w:rPr>
          <w:rFonts w:ascii="Open Sans" w:eastAsia="Times New Roman" w:hAnsi="Open Sans" w:cs="Open Sans"/>
          <w:b/>
          <w:color w:val="444444"/>
          <w:szCs w:val="24"/>
        </w:rPr>
        <w:t xml:space="preserve">path to </w:t>
      </w:r>
      <w:r>
        <w:rPr>
          <w:rFonts w:ascii="Open Sans" w:eastAsia="Times New Roman" w:hAnsi="Open Sans" w:cs="Open Sans"/>
          <w:b/>
          <w:color w:val="444444"/>
          <w:szCs w:val="24"/>
        </w:rPr>
        <w:t xml:space="preserve">the </w:t>
      </w:r>
      <w:r w:rsidR="003A67AD">
        <w:rPr>
          <w:rFonts w:ascii="Open Sans" w:eastAsia="Times New Roman" w:hAnsi="Open Sans" w:cs="Open Sans"/>
          <w:b/>
          <w:color w:val="444444"/>
          <w:szCs w:val="24"/>
        </w:rPr>
        <w:t>Python</w:t>
      </w:r>
      <w:r w:rsidR="00681E49" w:rsidRPr="00681E49">
        <w:rPr>
          <w:rFonts w:ascii="Open Sans" w:eastAsia="Times New Roman" w:hAnsi="Open Sans" w:cs="Open Sans"/>
          <w:b/>
          <w:color w:val="444444"/>
          <w:szCs w:val="24"/>
        </w:rPr>
        <w:t xml:space="preserve"> installation directory</w:t>
      </w:r>
      <w:r>
        <w:rPr>
          <w:rFonts w:ascii="Open Sans" w:eastAsia="Times New Roman" w:hAnsi="Open Sans" w:cs="Open Sans"/>
          <w:b/>
          <w:color w:val="444444"/>
          <w:szCs w:val="24"/>
        </w:rPr>
        <w:t>.</w:t>
      </w:r>
      <w:r w:rsidR="003A67AD">
        <w:rPr>
          <w:rFonts w:ascii="Open Sans" w:eastAsia="Times New Roman" w:hAnsi="Open Sans" w:cs="Open Sans"/>
          <w:color w:val="444444"/>
          <w:szCs w:val="24"/>
        </w:rPr>
        <w:t xml:space="preserve"> </w:t>
      </w:r>
      <w:r>
        <w:rPr>
          <w:rFonts w:ascii="Open Sans" w:eastAsia="Times New Roman" w:hAnsi="Open Sans" w:cs="Open Sans"/>
          <w:color w:val="444444"/>
          <w:szCs w:val="24"/>
        </w:rPr>
        <w:t>The</w:t>
      </w:r>
      <w:r w:rsidR="003A67AD">
        <w:rPr>
          <w:rFonts w:ascii="Open Sans" w:eastAsia="Times New Roman" w:hAnsi="Open Sans" w:cs="Open Sans"/>
          <w:color w:val="444444"/>
          <w:szCs w:val="24"/>
        </w:rPr>
        <w:t xml:space="preserve"> default is C:\PythonXX (XX is </w:t>
      </w:r>
      <w:r w:rsidR="00BC07EC">
        <w:rPr>
          <w:rFonts w:ascii="Open Sans" w:eastAsia="Times New Roman" w:hAnsi="Open Sans" w:cs="Open Sans"/>
          <w:color w:val="444444"/>
          <w:szCs w:val="24"/>
        </w:rPr>
        <w:t xml:space="preserve">the </w:t>
      </w:r>
      <w:r w:rsidR="003A67AD">
        <w:rPr>
          <w:rFonts w:ascii="Open Sans" w:eastAsia="Times New Roman" w:hAnsi="Open Sans" w:cs="Open Sans"/>
          <w:color w:val="444444"/>
          <w:szCs w:val="24"/>
        </w:rPr>
        <w:t xml:space="preserve">version number). </w:t>
      </w:r>
    </w:p>
    <w:p w14:paraId="7A3C3AD1" w14:textId="77777777" w:rsidR="00681E49" w:rsidRPr="00681E49" w:rsidRDefault="00681E49" w:rsidP="00681E49">
      <w:pPr>
        <w:spacing w:after="0"/>
        <w:rPr>
          <w:rFonts w:ascii="Open Sans" w:eastAsia="Times New Roman" w:hAnsi="Open Sans" w:cs="Open Sans"/>
          <w:color w:val="444444"/>
          <w:szCs w:val="24"/>
        </w:rPr>
      </w:pPr>
    </w:p>
    <w:p w14:paraId="73A94BD9" w14:textId="77777777" w:rsidR="00681E49" w:rsidRPr="003A67AD" w:rsidRDefault="003A67AD" w:rsidP="003A67AD">
      <w:pPr>
        <w:spacing w:after="0"/>
        <w:ind w:firstLine="720"/>
        <w:rPr>
          <w:rFonts w:ascii="Open Sans" w:eastAsia="Times New Roman" w:hAnsi="Open Sans" w:cs="Open Sans"/>
          <w:color w:val="444444"/>
          <w:szCs w:val="24"/>
        </w:rPr>
      </w:pPr>
      <w:r>
        <w:rPr>
          <w:noProof/>
        </w:rPr>
        <w:drawing>
          <wp:inline distT="0" distB="0" distL="0" distR="0" wp14:anchorId="13011498" wp14:editId="2B7FD0D4">
            <wp:extent cx="2495550" cy="1059364"/>
            <wp:effectExtent l="19050" t="19050" r="1905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3789" cy="1067106"/>
                    </a:xfrm>
                    <a:prstGeom prst="rect">
                      <a:avLst/>
                    </a:prstGeom>
                    <a:ln>
                      <a:solidFill>
                        <a:schemeClr val="tx1"/>
                      </a:solidFill>
                    </a:ln>
                  </pic:spPr>
                </pic:pic>
              </a:graphicData>
            </a:graphic>
          </wp:inline>
        </w:drawing>
      </w:r>
    </w:p>
    <w:p w14:paraId="40CFC1A3" w14:textId="77777777" w:rsidR="00681E49" w:rsidRPr="00681E49" w:rsidRDefault="00681E49" w:rsidP="00681E49">
      <w:pPr>
        <w:spacing w:after="0"/>
        <w:ind w:left="1008"/>
        <w:rPr>
          <w:rFonts w:ascii="Open Sans" w:eastAsia="Times New Roman" w:hAnsi="Open Sans" w:cs="Open Sans"/>
          <w:color w:val="444444"/>
          <w:szCs w:val="24"/>
        </w:rPr>
      </w:pPr>
    </w:p>
    <w:p w14:paraId="7D446327" w14:textId="4B5665DB" w:rsidR="00681E49" w:rsidRDefault="00586F3B" w:rsidP="000D3F59">
      <w:pPr>
        <w:numPr>
          <w:ilvl w:val="0"/>
          <w:numId w:val="17"/>
        </w:numPr>
        <w:spacing w:after="0"/>
        <w:rPr>
          <w:rFonts w:ascii="Open Sans" w:eastAsia="Times New Roman" w:hAnsi="Open Sans" w:cs="Open Sans"/>
          <w:color w:val="444444"/>
          <w:szCs w:val="24"/>
        </w:rPr>
      </w:pPr>
      <w:r>
        <w:rPr>
          <w:rFonts w:ascii="Open Sans" w:eastAsia="Times New Roman" w:hAnsi="Open Sans" w:cs="Open Sans"/>
          <w:color w:val="444444"/>
          <w:szCs w:val="24"/>
        </w:rPr>
        <w:t>Click on the</w:t>
      </w:r>
      <w:r w:rsidRPr="00681E49">
        <w:rPr>
          <w:rFonts w:ascii="Open Sans" w:eastAsia="Times New Roman" w:hAnsi="Open Sans" w:cs="Open Sans"/>
          <w:color w:val="444444"/>
          <w:szCs w:val="24"/>
        </w:rPr>
        <w:t xml:space="preserve"> </w:t>
      </w:r>
      <w:r w:rsidR="00BC07EC">
        <w:rPr>
          <w:rFonts w:ascii="Open Sans" w:eastAsia="Times New Roman" w:hAnsi="Open Sans" w:cs="Open Sans"/>
          <w:b/>
          <w:color w:val="444444"/>
          <w:szCs w:val="24"/>
        </w:rPr>
        <w:t>OK</w:t>
      </w:r>
      <w:r w:rsidR="00BC07EC" w:rsidRPr="00681E49">
        <w:rPr>
          <w:rFonts w:ascii="Open Sans" w:eastAsia="Times New Roman" w:hAnsi="Open Sans" w:cs="Open Sans"/>
          <w:color w:val="444444"/>
          <w:szCs w:val="24"/>
        </w:rPr>
        <w:t xml:space="preserve"> </w:t>
      </w:r>
      <w:r w:rsidR="00681E49" w:rsidRPr="00681E49">
        <w:rPr>
          <w:rFonts w:ascii="Open Sans" w:eastAsia="Times New Roman" w:hAnsi="Open Sans" w:cs="Open Sans"/>
          <w:color w:val="444444"/>
          <w:szCs w:val="24"/>
        </w:rPr>
        <w:t>button to save</w:t>
      </w:r>
      <w:r>
        <w:rPr>
          <w:rFonts w:ascii="Open Sans" w:eastAsia="Times New Roman" w:hAnsi="Open Sans" w:cs="Open Sans"/>
          <w:color w:val="444444"/>
          <w:szCs w:val="24"/>
        </w:rPr>
        <w:t xml:space="preserve"> the</w:t>
      </w:r>
      <w:r w:rsidR="00681E49" w:rsidRPr="00681E49">
        <w:rPr>
          <w:rFonts w:ascii="Open Sans" w:eastAsia="Times New Roman" w:hAnsi="Open Sans" w:cs="Open Sans"/>
          <w:color w:val="444444"/>
          <w:szCs w:val="24"/>
        </w:rPr>
        <w:t xml:space="preserve"> variable.</w:t>
      </w:r>
    </w:p>
    <w:p w14:paraId="439CC04F" w14:textId="77777777" w:rsidR="00681E49" w:rsidRPr="00681E49" w:rsidRDefault="00681E49" w:rsidP="00681E49">
      <w:pPr>
        <w:spacing w:after="0"/>
        <w:ind w:left="1008"/>
        <w:rPr>
          <w:rFonts w:ascii="Open Sans" w:eastAsia="Times New Roman" w:hAnsi="Open Sans" w:cs="Open Sans"/>
          <w:color w:val="444444"/>
          <w:szCs w:val="24"/>
        </w:rPr>
      </w:pPr>
    </w:p>
    <w:p w14:paraId="6F8A7B53" w14:textId="22E9D44E" w:rsidR="00E13AD3" w:rsidRDefault="00586F3B" w:rsidP="000D3F59">
      <w:pPr>
        <w:numPr>
          <w:ilvl w:val="0"/>
          <w:numId w:val="17"/>
        </w:numPr>
        <w:spacing w:after="0"/>
        <w:rPr>
          <w:rFonts w:ascii="Open Sans" w:eastAsia="Times New Roman" w:hAnsi="Open Sans" w:cs="Open Sans"/>
          <w:color w:val="444444"/>
          <w:szCs w:val="24"/>
        </w:rPr>
      </w:pPr>
      <w:r>
        <w:rPr>
          <w:rFonts w:ascii="Open Sans" w:eastAsia="Times New Roman" w:hAnsi="Open Sans" w:cs="Open Sans"/>
          <w:color w:val="444444"/>
          <w:szCs w:val="24"/>
        </w:rPr>
        <w:t>Select the</w:t>
      </w:r>
      <w:r w:rsidR="00681E49" w:rsidRPr="00681E49">
        <w:rPr>
          <w:rFonts w:ascii="Open Sans" w:eastAsia="Times New Roman" w:hAnsi="Open Sans" w:cs="Open Sans"/>
          <w:color w:val="444444"/>
          <w:szCs w:val="24"/>
        </w:rPr>
        <w:t xml:space="preserve"> </w:t>
      </w:r>
      <w:r w:rsidR="00681E49" w:rsidRPr="00681E49">
        <w:rPr>
          <w:rFonts w:ascii="Open Sans" w:eastAsia="Times New Roman" w:hAnsi="Open Sans" w:cs="Open Sans"/>
          <w:b/>
          <w:color w:val="444444"/>
          <w:szCs w:val="24"/>
        </w:rPr>
        <w:t>Path</w:t>
      </w:r>
      <w:r w:rsidR="00681E49" w:rsidRPr="00681E49">
        <w:rPr>
          <w:rFonts w:ascii="Open Sans" w:eastAsia="Times New Roman" w:hAnsi="Open Sans" w:cs="Open Sans"/>
          <w:color w:val="444444"/>
          <w:szCs w:val="24"/>
        </w:rPr>
        <w:t xml:space="preserve"> System variable and </w:t>
      </w:r>
      <w:r>
        <w:rPr>
          <w:rFonts w:ascii="Open Sans" w:eastAsia="Times New Roman" w:hAnsi="Open Sans" w:cs="Open Sans"/>
          <w:color w:val="444444"/>
          <w:szCs w:val="24"/>
        </w:rPr>
        <w:t>click on the</w:t>
      </w:r>
      <w:r w:rsidRPr="00681E49">
        <w:rPr>
          <w:rFonts w:ascii="Open Sans" w:eastAsia="Times New Roman" w:hAnsi="Open Sans" w:cs="Open Sans"/>
          <w:color w:val="444444"/>
          <w:szCs w:val="24"/>
        </w:rPr>
        <w:t xml:space="preserve"> </w:t>
      </w:r>
      <w:r w:rsidR="00681E49" w:rsidRPr="00681E49">
        <w:rPr>
          <w:rFonts w:ascii="Open Sans" w:eastAsia="Times New Roman" w:hAnsi="Open Sans" w:cs="Open Sans"/>
          <w:b/>
          <w:color w:val="444444"/>
          <w:szCs w:val="24"/>
        </w:rPr>
        <w:t>Edit</w:t>
      </w:r>
      <w:r w:rsidR="00681E49" w:rsidRPr="00681E49">
        <w:rPr>
          <w:rFonts w:ascii="Open Sans" w:eastAsia="Times New Roman" w:hAnsi="Open Sans" w:cs="Open Sans"/>
          <w:color w:val="444444"/>
          <w:szCs w:val="24"/>
        </w:rPr>
        <w:t xml:space="preserve"> button to modify it.</w:t>
      </w:r>
    </w:p>
    <w:p w14:paraId="2EAA1D2F" w14:textId="77777777" w:rsidR="00AC1F7A" w:rsidRPr="00E13AD3" w:rsidRDefault="00AC1F7A" w:rsidP="00AC1F7A">
      <w:pPr>
        <w:spacing w:after="0"/>
        <w:rPr>
          <w:rFonts w:ascii="Open Sans" w:eastAsia="Times New Roman" w:hAnsi="Open Sans" w:cs="Open Sans"/>
          <w:color w:val="444444"/>
          <w:szCs w:val="24"/>
        </w:rPr>
      </w:pPr>
    </w:p>
    <w:p w14:paraId="4F2E5BA1" w14:textId="2ABCD3CC" w:rsidR="00E13AD3" w:rsidRDefault="00E13AD3" w:rsidP="000D3F59">
      <w:pPr>
        <w:numPr>
          <w:ilvl w:val="0"/>
          <w:numId w:val="17"/>
        </w:numPr>
        <w:spacing w:after="0"/>
        <w:rPr>
          <w:rFonts w:ascii="Open Sans" w:eastAsia="Times New Roman" w:hAnsi="Open Sans" w:cs="Open Sans"/>
          <w:color w:val="444444"/>
          <w:szCs w:val="24"/>
        </w:rPr>
      </w:pPr>
      <w:r w:rsidRPr="00E13AD3">
        <w:rPr>
          <w:rFonts w:ascii="Open Sans" w:eastAsia="Times New Roman" w:hAnsi="Open Sans" w:cs="Open Sans"/>
          <w:color w:val="444444"/>
          <w:szCs w:val="24"/>
        </w:rPr>
        <w:t xml:space="preserve">Append </w:t>
      </w:r>
      <w:ins w:id="341" w:author="Kathryn Gillett" w:date="2016-12-14T20:36:00Z">
        <w:r w:rsidR="00F976F5">
          <w:rPr>
            <w:rFonts w:ascii="Open Sans" w:eastAsia="Times New Roman" w:hAnsi="Open Sans" w:cs="Open Sans"/>
            <w:color w:val="444444"/>
            <w:szCs w:val="24"/>
          </w:rPr>
          <w:t xml:space="preserve">the </w:t>
        </w:r>
      </w:ins>
      <w:r w:rsidRPr="00E13AD3">
        <w:rPr>
          <w:rFonts w:ascii="Open Sans" w:eastAsia="Times New Roman" w:hAnsi="Open Sans" w:cs="Open Sans"/>
          <w:color w:val="444444"/>
          <w:szCs w:val="24"/>
        </w:rPr>
        <w:t>string</w:t>
      </w:r>
      <w:r w:rsidRPr="00E13AD3">
        <w:rPr>
          <w:rFonts w:ascii="Open Sans" w:eastAsia="Times New Roman" w:hAnsi="Open Sans" w:cs="Open Sans"/>
          <w:b/>
          <w:color w:val="444444"/>
          <w:szCs w:val="24"/>
        </w:rPr>
        <w:t xml:space="preserve"> “</w:t>
      </w:r>
      <w:proofErr w:type="gramStart"/>
      <w:r w:rsidRPr="00E13AD3">
        <w:rPr>
          <w:rFonts w:ascii="Open Sans" w:eastAsia="Times New Roman" w:hAnsi="Open Sans" w:cs="Open Sans"/>
          <w:b/>
          <w:color w:val="444444"/>
          <w:szCs w:val="24"/>
        </w:rPr>
        <w:t>;%</w:t>
      </w:r>
      <w:proofErr w:type="gramEnd"/>
      <w:r w:rsidRPr="00E13AD3">
        <w:rPr>
          <w:rFonts w:ascii="Open Sans" w:eastAsia="Times New Roman" w:hAnsi="Open Sans" w:cs="Open Sans"/>
          <w:b/>
          <w:color w:val="444444"/>
          <w:szCs w:val="24"/>
        </w:rPr>
        <w:t>PY_HOME%;%PY_HOME%\Scripts\”</w:t>
      </w:r>
      <w:r w:rsidRPr="00E13AD3">
        <w:rPr>
          <w:rFonts w:ascii="Open Sans" w:eastAsia="Times New Roman" w:hAnsi="Open Sans" w:cs="Open Sans"/>
          <w:color w:val="444444"/>
          <w:szCs w:val="24"/>
        </w:rPr>
        <w:t xml:space="preserve"> at the end of </w:t>
      </w:r>
      <w:r w:rsidR="00BC07EC">
        <w:rPr>
          <w:rFonts w:ascii="Open Sans" w:eastAsia="Times New Roman" w:hAnsi="Open Sans" w:cs="Open Sans"/>
          <w:color w:val="444444"/>
          <w:szCs w:val="24"/>
        </w:rPr>
        <w:t xml:space="preserve">the </w:t>
      </w:r>
      <w:r w:rsidRPr="00E13AD3">
        <w:rPr>
          <w:rFonts w:ascii="Open Sans" w:eastAsia="Times New Roman" w:hAnsi="Open Sans" w:cs="Open Sans"/>
          <w:color w:val="444444"/>
          <w:szCs w:val="24"/>
        </w:rPr>
        <w:t xml:space="preserve">existing value of </w:t>
      </w:r>
      <w:r w:rsidR="00BC07EC">
        <w:rPr>
          <w:rFonts w:ascii="Open Sans" w:eastAsia="Times New Roman" w:hAnsi="Open Sans" w:cs="Open Sans"/>
          <w:color w:val="444444"/>
          <w:szCs w:val="24"/>
        </w:rPr>
        <w:t xml:space="preserve">the </w:t>
      </w:r>
      <w:r w:rsidRPr="00E13AD3">
        <w:rPr>
          <w:rFonts w:ascii="Open Sans" w:eastAsia="Times New Roman" w:hAnsi="Open Sans" w:cs="Open Sans"/>
          <w:color w:val="444444"/>
          <w:szCs w:val="24"/>
        </w:rPr>
        <w:t>Path variable.</w:t>
      </w:r>
      <w:r>
        <w:rPr>
          <w:rFonts w:ascii="Open Sans" w:eastAsia="Times New Roman" w:hAnsi="Open Sans" w:cs="Open Sans"/>
          <w:color w:val="444444"/>
          <w:szCs w:val="24"/>
        </w:rPr>
        <w:t xml:space="preserve"> </w:t>
      </w:r>
      <w:r w:rsidRPr="00E13AD3">
        <w:rPr>
          <w:rFonts w:ascii="Open Sans" w:eastAsia="Times New Roman" w:hAnsi="Open Sans" w:cs="Open Sans"/>
          <w:color w:val="444444"/>
          <w:szCs w:val="24"/>
        </w:rPr>
        <w:t>Semicolon “;” acts as a string separator.</w:t>
      </w:r>
    </w:p>
    <w:p w14:paraId="407E1B3C" w14:textId="77777777" w:rsidR="00AC1F7A" w:rsidRDefault="00AC1F7A" w:rsidP="00AC1F7A">
      <w:pPr>
        <w:spacing w:after="0"/>
        <w:rPr>
          <w:rFonts w:ascii="Open Sans" w:eastAsia="Times New Roman" w:hAnsi="Open Sans" w:cs="Open Sans"/>
          <w:color w:val="444444"/>
          <w:szCs w:val="24"/>
        </w:rPr>
      </w:pPr>
    </w:p>
    <w:p w14:paraId="40E7AE47" w14:textId="4A64F642" w:rsidR="00E13AD3" w:rsidRPr="00E13AD3" w:rsidRDefault="00586F3B" w:rsidP="000D3F59">
      <w:pPr>
        <w:numPr>
          <w:ilvl w:val="0"/>
          <w:numId w:val="17"/>
        </w:numPr>
        <w:spacing w:after="0"/>
        <w:rPr>
          <w:rFonts w:ascii="Open Sans" w:eastAsia="Times New Roman" w:hAnsi="Open Sans" w:cs="Open Sans"/>
          <w:color w:val="444444"/>
          <w:szCs w:val="24"/>
        </w:rPr>
      </w:pPr>
      <w:r>
        <w:rPr>
          <w:rFonts w:ascii="Open Sans" w:eastAsia="Times New Roman" w:hAnsi="Open Sans" w:cs="Open Sans"/>
          <w:color w:val="444444"/>
          <w:szCs w:val="24"/>
        </w:rPr>
        <w:t>Click on the</w:t>
      </w:r>
      <w:r w:rsidRPr="00E13AD3">
        <w:rPr>
          <w:rFonts w:ascii="Open Sans" w:eastAsia="Times New Roman" w:hAnsi="Open Sans" w:cs="Open Sans"/>
          <w:color w:val="444444"/>
          <w:szCs w:val="24"/>
        </w:rPr>
        <w:t xml:space="preserve"> </w:t>
      </w:r>
      <w:r w:rsidR="00E13AD3" w:rsidRPr="00E13AD3">
        <w:rPr>
          <w:rFonts w:ascii="Open Sans" w:eastAsia="Times New Roman" w:hAnsi="Open Sans" w:cs="Open Sans"/>
          <w:b/>
          <w:color w:val="444444"/>
          <w:szCs w:val="24"/>
        </w:rPr>
        <w:t>OK</w:t>
      </w:r>
      <w:r w:rsidR="00E13AD3" w:rsidRPr="00E13AD3">
        <w:rPr>
          <w:rFonts w:ascii="Open Sans" w:eastAsia="Times New Roman" w:hAnsi="Open Sans" w:cs="Open Sans"/>
          <w:color w:val="444444"/>
          <w:szCs w:val="24"/>
        </w:rPr>
        <w:t xml:space="preserve"> button to save the modification.</w:t>
      </w:r>
    </w:p>
    <w:p w14:paraId="1315BFB3" w14:textId="1E481E11" w:rsidR="00E13AD3" w:rsidRPr="00E13AD3" w:rsidRDefault="00586F3B" w:rsidP="000D3F59">
      <w:pPr>
        <w:numPr>
          <w:ilvl w:val="0"/>
          <w:numId w:val="17"/>
        </w:numPr>
        <w:spacing w:after="0"/>
        <w:rPr>
          <w:rFonts w:ascii="Open Sans" w:eastAsia="Times New Roman" w:hAnsi="Open Sans" w:cs="Open Sans"/>
          <w:color w:val="444444"/>
          <w:szCs w:val="24"/>
        </w:rPr>
      </w:pPr>
      <w:r>
        <w:rPr>
          <w:rFonts w:ascii="Open Sans" w:eastAsia="Times New Roman" w:hAnsi="Open Sans" w:cs="Open Sans"/>
          <w:color w:val="444444"/>
          <w:szCs w:val="24"/>
        </w:rPr>
        <w:t>Click on the</w:t>
      </w:r>
      <w:r w:rsidRPr="00E13AD3">
        <w:rPr>
          <w:rFonts w:ascii="Open Sans" w:eastAsia="Times New Roman" w:hAnsi="Open Sans" w:cs="Open Sans"/>
          <w:color w:val="444444"/>
          <w:szCs w:val="24"/>
        </w:rPr>
        <w:t xml:space="preserve"> </w:t>
      </w:r>
      <w:r w:rsidR="00E13AD3" w:rsidRPr="00E13AD3">
        <w:rPr>
          <w:rFonts w:ascii="Open Sans" w:eastAsia="Times New Roman" w:hAnsi="Open Sans" w:cs="Open Sans"/>
          <w:b/>
          <w:color w:val="444444"/>
          <w:szCs w:val="24"/>
        </w:rPr>
        <w:t>OK</w:t>
      </w:r>
      <w:r w:rsidR="00E13AD3" w:rsidRPr="00E13AD3">
        <w:rPr>
          <w:rFonts w:ascii="Open Sans" w:eastAsia="Times New Roman" w:hAnsi="Open Sans" w:cs="Open Sans"/>
          <w:color w:val="444444"/>
          <w:szCs w:val="24"/>
        </w:rPr>
        <w:t xml:space="preserve"> button on </w:t>
      </w:r>
      <w:r w:rsidR="00BC07EC">
        <w:rPr>
          <w:rFonts w:ascii="Open Sans" w:eastAsia="Times New Roman" w:hAnsi="Open Sans" w:cs="Open Sans"/>
          <w:color w:val="444444"/>
          <w:szCs w:val="24"/>
        </w:rPr>
        <w:t xml:space="preserve">the </w:t>
      </w:r>
      <w:r w:rsidR="00E13AD3" w:rsidRPr="00E13AD3">
        <w:rPr>
          <w:rFonts w:ascii="Open Sans" w:eastAsia="Times New Roman" w:hAnsi="Open Sans" w:cs="Open Sans"/>
          <w:color w:val="444444"/>
          <w:szCs w:val="24"/>
        </w:rPr>
        <w:t>System Variable window.</w:t>
      </w:r>
    </w:p>
    <w:p w14:paraId="4467EAB4" w14:textId="77777777" w:rsidR="00E13AD3" w:rsidRPr="00E13AD3" w:rsidRDefault="00E13AD3" w:rsidP="00E13AD3">
      <w:pPr>
        <w:spacing w:after="0"/>
        <w:ind w:left="1008"/>
        <w:rPr>
          <w:rFonts w:ascii="Open Sans" w:eastAsia="Times New Roman" w:hAnsi="Open Sans" w:cs="Open Sans"/>
          <w:color w:val="444444"/>
          <w:szCs w:val="24"/>
        </w:rPr>
      </w:pPr>
    </w:p>
    <w:p w14:paraId="61A3C977" w14:textId="2093FC9E" w:rsidR="00681E49" w:rsidRDefault="00E13AD3" w:rsidP="00AC1F7A">
      <w:pPr>
        <w:pStyle w:val="step3"/>
        <w:rPr>
          <w:shd w:val="clear" w:color="auto" w:fill="FFFFFF"/>
        </w:rPr>
      </w:pPr>
      <w:r>
        <w:rPr>
          <w:shd w:val="clear" w:color="auto" w:fill="FFFFFF"/>
        </w:rPr>
        <w:t xml:space="preserve">Open </w:t>
      </w:r>
      <w:r w:rsidR="00586F3B">
        <w:rPr>
          <w:shd w:val="clear" w:color="auto" w:fill="FFFFFF"/>
        </w:rPr>
        <w:t xml:space="preserve">the </w:t>
      </w:r>
      <w:r>
        <w:rPr>
          <w:shd w:val="clear" w:color="auto" w:fill="FFFFFF"/>
        </w:rPr>
        <w:t xml:space="preserve">command prompt and </w:t>
      </w:r>
      <w:r w:rsidR="00216F3E">
        <w:rPr>
          <w:shd w:val="clear" w:color="auto" w:fill="FFFFFF"/>
        </w:rPr>
        <w:t>execute</w:t>
      </w:r>
      <w:r w:rsidR="00586F3B">
        <w:rPr>
          <w:shd w:val="clear" w:color="auto" w:fill="FFFFFF"/>
        </w:rPr>
        <w:t xml:space="preserve"> a</w:t>
      </w:r>
      <w:r w:rsidR="00216F3E">
        <w:rPr>
          <w:shd w:val="clear" w:color="auto" w:fill="FFFFFF"/>
        </w:rPr>
        <w:t xml:space="preserve"> </w:t>
      </w:r>
      <w:r w:rsidR="00216F3E" w:rsidRPr="00216F3E">
        <w:rPr>
          <w:b/>
          <w:shd w:val="clear" w:color="auto" w:fill="FFFFFF"/>
        </w:rPr>
        <w:t>python</w:t>
      </w:r>
      <w:r w:rsidR="00216F3E">
        <w:rPr>
          <w:shd w:val="clear" w:color="auto" w:fill="FFFFFF"/>
        </w:rPr>
        <w:t xml:space="preserve"> command to check if Python is installed properly.</w:t>
      </w:r>
    </w:p>
    <w:p w14:paraId="6374BE68" w14:textId="5F8574C3" w:rsidR="00216F3E" w:rsidRDefault="00586F3B" w:rsidP="00216F3E">
      <w:pPr>
        <w:pStyle w:val="step3"/>
        <w:numPr>
          <w:ilvl w:val="0"/>
          <w:numId w:val="0"/>
        </w:numPr>
        <w:ind w:left="288"/>
        <w:rPr>
          <w:shd w:val="clear" w:color="auto" w:fill="FFFFFF"/>
        </w:rPr>
      </w:pPr>
      <w:r>
        <w:rPr>
          <w:shd w:val="clear" w:color="auto" w:fill="FFFFFF"/>
        </w:rPr>
        <w:t xml:space="preserve">The following </w:t>
      </w:r>
      <w:r w:rsidR="00216F3E">
        <w:rPr>
          <w:shd w:val="clear" w:color="auto" w:fill="FFFFFF"/>
        </w:rPr>
        <w:t xml:space="preserve">output </w:t>
      </w:r>
      <w:r>
        <w:rPr>
          <w:shd w:val="clear" w:color="auto" w:fill="FFFFFF"/>
        </w:rPr>
        <w:t xml:space="preserve">below </w:t>
      </w:r>
      <w:r w:rsidR="00216F3E">
        <w:rPr>
          <w:shd w:val="clear" w:color="auto" w:fill="FFFFFF"/>
        </w:rPr>
        <w:t xml:space="preserve">signifies </w:t>
      </w:r>
      <w:r>
        <w:rPr>
          <w:shd w:val="clear" w:color="auto" w:fill="FFFFFF"/>
        </w:rPr>
        <w:t xml:space="preserve">a </w:t>
      </w:r>
      <w:r w:rsidR="00216F3E">
        <w:rPr>
          <w:shd w:val="clear" w:color="auto" w:fill="FFFFFF"/>
        </w:rPr>
        <w:t>successful installation.</w:t>
      </w:r>
    </w:p>
    <w:p w14:paraId="10B9965E" w14:textId="77777777" w:rsidR="007663BB" w:rsidRDefault="007663BB" w:rsidP="00216F3E">
      <w:pPr>
        <w:pStyle w:val="step3"/>
        <w:numPr>
          <w:ilvl w:val="0"/>
          <w:numId w:val="0"/>
        </w:numPr>
        <w:ind w:left="288"/>
        <w:rPr>
          <w:shd w:val="clear" w:color="auto" w:fill="FFFFFF"/>
        </w:rPr>
      </w:pPr>
    </w:p>
    <w:p w14:paraId="3ACA4DEB" w14:textId="77777777" w:rsidR="00216F3E" w:rsidRDefault="00216F3E" w:rsidP="00216F3E">
      <w:pPr>
        <w:pStyle w:val="step3"/>
        <w:numPr>
          <w:ilvl w:val="0"/>
          <w:numId w:val="0"/>
        </w:numPr>
        <w:ind w:left="288"/>
        <w:rPr>
          <w:shd w:val="clear" w:color="auto" w:fill="FFFFFF"/>
        </w:rPr>
      </w:pPr>
      <w:r>
        <w:rPr>
          <w:noProof/>
        </w:rPr>
        <w:drawing>
          <wp:inline distT="0" distB="0" distL="0" distR="0" wp14:anchorId="617B250A" wp14:editId="4C48CA2C">
            <wp:extent cx="4162425" cy="851163"/>
            <wp:effectExtent l="19050" t="19050" r="9525"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0777" cy="859005"/>
                    </a:xfrm>
                    <a:prstGeom prst="rect">
                      <a:avLst/>
                    </a:prstGeom>
                    <a:ln>
                      <a:solidFill>
                        <a:schemeClr val="tx1"/>
                      </a:solidFill>
                    </a:ln>
                  </pic:spPr>
                </pic:pic>
              </a:graphicData>
            </a:graphic>
          </wp:inline>
        </w:drawing>
      </w:r>
    </w:p>
    <w:p w14:paraId="7E1C0BEE" w14:textId="77777777" w:rsidR="00216F3E" w:rsidRDefault="00216F3E" w:rsidP="00BC70AE">
      <w:pPr>
        <w:pStyle w:val="step3"/>
        <w:numPr>
          <w:ilvl w:val="0"/>
          <w:numId w:val="0"/>
        </w:numPr>
        <w:ind w:left="288" w:hanging="288"/>
        <w:rPr>
          <w:shd w:val="clear" w:color="auto" w:fill="FFFFFF"/>
        </w:rPr>
      </w:pPr>
    </w:p>
    <w:p w14:paraId="1502A851" w14:textId="77777777" w:rsidR="00935CA9" w:rsidRDefault="00935CA9" w:rsidP="00116F63">
      <w:pPr>
        <w:spacing w:after="0"/>
      </w:pPr>
    </w:p>
    <w:p w14:paraId="21FFF2D6" w14:textId="77777777" w:rsidR="00935CA9" w:rsidRDefault="00935CA9" w:rsidP="00935CA9">
      <w:pPr>
        <w:spacing w:after="0"/>
      </w:pPr>
      <w:r>
        <w:rPr>
          <w:rFonts w:ascii="Open Sans" w:eastAsia="Open Sans" w:hAnsi="Open Sans" w:cs="Open Sans"/>
          <w:b/>
          <w:color w:val="444444"/>
          <w:sz w:val="24"/>
          <w:szCs w:val="24"/>
        </w:rPr>
        <w:t>Benefits:</w:t>
      </w:r>
    </w:p>
    <w:p w14:paraId="7313B330" w14:textId="77777777" w:rsidR="00A81E72" w:rsidRDefault="00A81E72" w:rsidP="00935CA9">
      <w:pPr>
        <w:pStyle w:val="step2"/>
      </w:pPr>
    </w:p>
    <w:p w14:paraId="55CE2229" w14:textId="68D3824D" w:rsidR="00935CA9" w:rsidDel="00724FDC" w:rsidRDefault="00724FDC" w:rsidP="00935CA9">
      <w:pPr>
        <w:pStyle w:val="step2"/>
        <w:rPr>
          <w:del w:id="342" w:author="Abhinandan" w:date="2016-12-13T15:29:00Z"/>
        </w:rPr>
      </w:pPr>
      <w:ins w:id="343" w:author="Abhinandan" w:date="2016-12-13T15:29:00Z">
        <w:r>
          <w:t>Python is a</w:t>
        </w:r>
        <w:del w:id="344" w:author="Kathryn Gillett" w:date="2016-12-14T20:37:00Z">
          <w:r w:rsidDel="00F976F5">
            <w:delText>n</w:delText>
          </w:r>
        </w:del>
        <w:r>
          <w:t xml:space="preserve"> dynamic object-oriented programming language that can be compared with Java and Microsoft's .NET-based languages as a general-purpose substrate for many kinds of software development. It offers strong support for integrating with other technologies, higher programmer productivity throughout the development life cycle, and is particularly well suited for large or complex projects with changing requirements.</w:t>
        </w:r>
      </w:ins>
      <w:del w:id="345" w:author="Abhinandan" w:date="2016-12-13T15:29:00Z">
        <w:r w:rsidR="00935CA9" w:rsidDel="00724FDC">
          <w:delText xml:space="preserve">TIBCO Spotfire® Analytics Platform (Hourly) - TIBCO Spotfire is a complete analytics solution that helps you quickly uncover insights for better decision-making. </w:delText>
        </w:r>
        <w:r w:rsidR="00586F3B" w:rsidDel="00724FDC">
          <w:delText xml:space="preserve">Within minutes, </w:delText>
        </w:r>
        <w:r w:rsidR="00B51B2A" w:rsidDel="00724FDC">
          <w:delText xml:space="preserve">you can </w:delText>
        </w:r>
        <w:r w:rsidR="00586F3B" w:rsidDel="00724FDC">
          <w:delText>e</w:delText>
        </w:r>
        <w:r w:rsidR="00935CA9" w:rsidDel="00724FDC">
          <w:delText>xplore, visualize, and create dashboards for Amazon Redshift, RDS, Microsoft Excel, SQL Server, Oracle, and more</w:delText>
        </w:r>
        <w:r w:rsidR="00D75A53" w:rsidDel="00724FDC">
          <w:delText>.</w:delText>
        </w:r>
        <w:r w:rsidR="00935CA9" w:rsidDel="00724FDC">
          <w:delText xml:space="preserve"> </w:delText>
        </w:r>
        <w:r w:rsidR="00B51B2A" w:rsidDel="00724FDC">
          <w:delText>You can also e</w:delText>
        </w:r>
        <w:r w:rsidR="00935CA9" w:rsidDel="00724FDC">
          <w:delText xml:space="preserve">asily scale from a small team to </w:delText>
        </w:r>
        <w:r w:rsidR="00D75A53" w:rsidDel="00724FDC">
          <w:delText xml:space="preserve">an </w:delText>
        </w:r>
        <w:r w:rsidR="00935CA9" w:rsidDel="00724FDC">
          <w:delText>entire organization with Spotfire for AWS.</w:delText>
        </w:r>
      </w:del>
    </w:p>
    <w:p w14:paraId="6001641F" w14:textId="77777777" w:rsidR="00935CA9" w:rsidRDefault="00935CA9" w:rsidP="00935CA9">
      <w:pPr>
        <w:pStyle w:val="step2"/>
      </w:pPr>
    </w:p>
    <w:p w14:paraId="306AE250" w14:textId="77777777" w:rsidR="00935CA9" w:rsidRDefault="00935CA9" w:rsidP="00935CA9">
      <w:pPr>
        <w:spacing w:after="0"/>
      </w:pPr>
      <w:r>
        <w:rPr>
          <w:rFonts w:ascii="Open Sans" w:eastAsia="Open Sans" w:hAnsi="Open Sans" w:cs="Open Sans"/>
          <w:b/>
          <w:color w:val="444444"/>
          <w:sz w:val="24"/>
          <w:szCs w:val="24"/>
        </w:rPr>
        <w:t xml:space="preserve">Alternatives: </w:t>
      </w:r>
    </w:p>
    <w:p w14:paraId="0F78E3DE" w14:textId="77777777" w:rsidR="002F3F57" w:rsidRDefault="002F3F57" w:rsidP="00935CA9">
      <w:pPr>
        <w:pStyle w:val="step2"/>
      </w:pPr>
    </w:p>
    <w:p w14:paraId="2BCA7618" w14:textId="382E7D4A" w:rsidR="00935CA9" w:rsidRPr="00D4146A" w:rsidRDefault="00724FDC" w:rsidP="00935CA9">
      <w:pPr>
        <w:pStyle w:val="step2"/>
      </w:pPr>
      <w:ins w:id="346" w:author="Abhinandan" w:date="2016-12-13T15:31:00Z">
        <w:r>
          <w:t xml:space="preserve">Java, </w:t>
        </w:r>
        <w:proofErr w:type="spellStart"/>
        <w:r>
          <w:t>php</w:t>
        </w:r>
        <w:proofErr w:type="spellEnd"/>
        <w:r>
          <w:t xml:space="preserve">, </w:t>
        </w:r>
        <w:proofErr w:type="spellStart"/>
        <w:r>
          <w:t>perl</w:t>
        </w:r>
        <w:proofErr w:type="spellEnd"/>
        <w:r>
          <w:t xml:space="preserve"> and many more</w:t>
        </w:r>
      </w:ins>
      <w:del w:id="347" w:author="Abhinandan" w:date="2016-12-13T15:30:00Z">
        <w:r w:rsidR="00935CA9" w:rsidRPr="00D4146A" w:rsidDel="00724FDC">
          <w:delText>Tableau Server</w:delText>
        </w:r>
        <w:r w:rsidR="00B51B2A" w:rsidDel="00724FDC">
          <w:delText>,</w:delText>
        </w:r>
        <w:r w:rsidR="00145788" w:rsidDel="00724FDC">
          <w:delText xml:space="preserve"> and many more</w:delText>
        </w:r>
      </w:del>
      <w:r w:rsidR="00145788">
        <w:t>.</w:t>
      </w:r>
    </w:p>
    <w:p w14:paraId="11214446" w14:textId="77777777" w:rsidR="00C32FD8" w:rsidRPr="00D4146A" w:rsidRDefault="00C32FD8" w:rsidP="00652716">
      <w:pPr>
        <w:pStyle w:val="step2"/>
      </w:pPr>
      <w:bookmarkStart w:id="348" w:name="_3znysh7" w:colFirst="0" w:colLast="0"/>
      <w:bookmarkStart w:id="349" w:name="_2et92p0" w:colFirst="0" w:colLast="0"/>
      <w:bookmarkStart w:id="350" w:name="_tyjcwt" w:colFirst="0" w:colLast="0"/>
      <w:bookmarkStart w:id="351" w:name="_3dy6vkm" w:colFirst="0" w:colLast="0"/>
      <w:bookmarkStart w:id="352" w:name="_1t3h5sf" w:colFirst="0" w:colLast="0"/>
      <w:bookmarkStart w:id="353" w:name="_4d34og8" w:colFirst="0" w:colLast="0"/>
      <w:bookmarkStart w:id="354" w:name="_2s8eyo1" w:colFirst="0" w:colLast="0"/>
      <w:bookmarkStart w:id="355" w:name="_17dp8vu" w:colFirst="0" w:colLast="0"/>
      <w:bookmarkStart w:id="356" w:name="_3rdcrjn" w:colFirst="0" w:colLast="0"/>
      <w:bookmarkStart w:id="357" w:name="_26in1rg" w:colFirst="0" w:colLast="0"/>
      <w:bookmarkStart w:id="358" w:name="_GoBack"/>
      <w:bookmarkEnd w:id="348"/>
      <w:bookmarkEnd w:id="349"/>
      <w:bookmarkEnd w:id="350"/>
      <w:bookmarkEnd w:id="351"/>
      <w:bookmarkEnd w:id="352"/>
      <w:bookmarkEnd w:id="353"/>
      <w:bookmarkEnd w:id="354"/>
      <w:bookmarkEnd w:id="355"/>
      <w:bookmarkEnd w:id="356"/>
      <w:bookmarkEnd w:id="357"/>
      <w:bookmarkEnd w:id="358"/>
    </w:p>
    <w:sectPr w:rsidR="00C32FD8" w:rsidRPr="00D4146A" w:rsidSect="00FD7B0D">
      <w:headerReference w:type="default" r:id="rId122"/>
      <w:footerReference w:type="default" r:id="rId123"/>
      <w:pgSz w:w="12240" w:h="15840" w:code="1"/>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6" w:author="Abhinandan" w:date="2016-12-16T13:18:00Z" w:initials="A">
    <w:p w14:paraId="414ABE17" w14:textId="0FD72484" w:rsidR="00A11997" w:rsidRDefault="00A11997">
      <w:pPr>
        <w:pStyle w:val="CommentText"/>
      </w:pPr>
      <w:r>
        <w:rPr>
          <w:rStyle w:val="CommentReference"/>
        </w:rPr>
        <w:annotationRef/>
      </w:r>
      <w:r>
        <w:t>AWS repo link need to add there</w:t>
      </w:r>
    </w:p>
  </w:comment>
  <w:comment w:id="133" w:author="Abhinandan" w:date="2016-12-16T13:17:00Z" w:initials="A">
    <w:p w14:paraId="15C188C2" w14:textId="6519D90C" w:rsidR="00A11997" w:rsidRDefault="00A11997">
      <w:pPr>
        <w:pStyle w:val="CommentText"/>
      </w:pPr>
      <w:r>
        <w:rPr>
          <w:rStyle w:val="CommentReference"/>
        </w:rPr>
        <w:annotationRef/>
      </w:r>
      <w:r>
        <w:t>Change doc link</w:t>
      </w:r>
    </w:p>
  </w:comment>
  <w:comment w:id="138" w:author="Kathryn Gillett" w:date="2016-12-15T14:50:00Z" w:initials="KG">
    <w:p w14:paraId="51CA1240" w14:textId="57443FCB" w:rsidR="00A11997" w:rsidRDefault="00A11997">
      <w:pPr>
        <w:pStyle w:val="CommentText"/>
      </w:pPr>
      <w:r>
        <w:rPr>
          <w:rStyle w:val="CommentReference"/>
        </w:rPr>
        <w:annotationRef/>
      </w:r>
      <w:r>
        <w:t>We need to avoid the word ‘demo’ please replace with another word. Solution?</w:t>
      </w:r>
    </w:p>
  </w:comment>
  <w:comment w:id="139" w:author="Abhinandan" w:date="2016-12-20T15:11:00Z" w:initials="A">
    <w:p w14:paraId="2F762ED7" w14:textId="56215736" w:rsidR="00A11997" w:rsidRDefault="00A11997">
      <w:pPr>
        <w:pStyle w:val="CommentText"/>
      </w:pPr>
      <w:r>
        <w:rPr>
          <w:rStyle w:val="CommentReference"/>
        </w:rPr>
        <w:annotationRef/>
      </w:r>
      <w:r>
        <w:t>Change the demo word to solution</w:t>
      </w:r>
    </w:p>
  </w:comment>
  <w:comment w:id="147" w:author="Kathryn Gillett" w:date="2016-12-15T15:00:00Z" w:initials="KG">
    <w:p w14:paraId="3096C972" w14:textId="32521F50" w:rsidR="00A11997" w:rsidRDefault="00A11997">
      <w:pPr>
        <w:pStyle w:val="CommentText"/>
      </w:pPr>
      <w:r>
        <w:rPr>
          <w:rStyle w:val="CommentReference"/>
        </w:rPr>
        <w:annotationRef/>
      </w:r>
      <w:r>
        <w:t xml:space="preserve">Inset link to </w:t>
      </w:r>
      <w:proofErr w:type="spellStart"/>
      <w:r>
        <w:t>Git</w:t>
      </w:r>
      <w:proofErr w:type="spellEnd"/>
      <w:r>
        <w:t xml:space="preserve"> hub</w:t>
      </w:r>
    </w:p>
    <w:p w14:paraId="1388218C" w14:textId="77777777" w:rsidR="00A11997" w:rsidRDefault="00A11997">
      <w:pPr>
        <w:pStyle w:val="CommentText"/>
      </w:pPr>
    </w:p>
  </w:comment>
  <w:comment w:id="148" w:author="Abhinandan" w:date="2016-12-16T13:29:00Z" w:initials="A">
    <w:p w14:paraId="6CB622CD" w14:textId="6C21404D" w:rsidR="00A11997" w:rsidRDefault="00A11997">
      <w:pPr>
        <w:pStyle w:val="CommentText"/>
      </w:pPr>
      <w:r>
        <w:rPr>
          <w:rStyle w:val="CommentReference"/>
        </w:rPr>
        <w:annotationRef/>
      </w:r>
      <w:r>
        <w:t>Need AWS repo link</w:t>
      </w:r>
    </w:p>
  </w:comment>
  <w:comment w:id="150" w:author="Abhinandan" w:date="2016-12-16T13:56:00Z" w:initials="A">
    <w:p w14:paraId="0ED27C6C" w14:textId="0046441A" w:rsidR="00A11997" w:rsidRDefault="00A11997">
      <w:pPr>
        <w:pStyle w:val="CommentText"/>
      </w:pPr>
      <w:r>
        <w:rPr>
          <w:rStyle w:val="CommentReference"/>
        </w:rPr>
        <w:annotationRef/>
      </w:r>
      <w:r>
        <w:rPr>
          <w:rStyle w:val="CommentReference"/>
        </w:rPr>
        <w:t>Remove pdf link and add the content here</w:t>
      </w:r>
    </w:p>
  </w:comment>
  <w:comment w:id="259" w:author="Kathryn Gillett" w:date="2016-12-14T20:18:00Z" w:initials="KG">
    <w:p w14:paraId="40E97323" w14:textId="5FFC0A80" w:rsidR="00A11997" w:rsidRDefault="00A11997">
      <w:pPr>
        <w:pStyle w:val="CommentText"/>
      </w:pPr>
      <w:r>
        <w:rPr>
          <w:rStyle w:val="CommentReference"/>
        </w:rPr>
        <w:annotationRef/>
      </w:r>
      <w:r>
        <w:t>Just checking –- was it intentional to make this note small type?</w:t>
      </w:r>
    </w:p>
  </w:comment>
  <w:comment w:id="262" w:author="Kathryn Gillett" w:date="2016-12-14T20:19:00Z" w:initials="KG">
    <w:p w14:paraId="125C20D0" w14:textId="13630CAE" w:rsidR="00A11997" w:rsidRDefault="00A11997">
      <w:pPr>
        <w:pStyle w:val="CommentText"/>
      </w:pPr>
      <w:r>
        <w:rPr>
          <w:rStyle w:val="CommentReference"/>
        </w:rPr>
        <w:annotationRef/>
      </w:r>
      <w:r>
        <w:t>Is ‘take’ the right word? Should it be ‘find’ or ‘use.’?</w:t>
      </w:r>
    </w:p>
  </w:comment>
  <w:comment w:id="263" w:author="Abhinandan" w:date="2016-12-16T14:02:00Z" w:initials="A">
    <w:p w14:paraId="657C83FE" w14:textId="65B19117" w:rsidR="00A11997" w:rsidRDefault="00A11997">
      <w:pPr>
        <w:pStyle w:val="CommentText"/>
      </w:pPr>
      <w:r>
        <w:rPr>
          <w:rStyle w:val="CommentReference"/>
        </w:rPr>
        <w:annotationRef/>
      </w:r>
      <w:r>
        <w:t xml:space="preserve">Change to use </w:t>
      </w:r>
    </w:p>
  </w:comment>
  <w:comment w:id="271" w:author="Abhinandan" w:date="2016-12-16T14:03:00Z" w:initials="A">
    <w:p w14:paraId="7E51DBB5" w14:textId="45D7E695" w:rsidR="00A11997" w:rsidRDefault="00A11997">
      <w:pPr>
        <w:pStyle w:val="CommentText"/>
      </w:pPr>
      <w:r>
        <w:rPr>
          <w:rStyle w:val="CommentReference"/>
        </w:rPr>
        <w:annotationRef/>
      </w:r>
      <w:r>
        <w:t xml:space="preserve">Add ATTUNITY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14ABE17" w15:done="0"/>
  <w15:commentEx w15:paraId="15C188C2" w15:done="0"/>
  <w15:commentEx w15:paraId="51CA1240" w15:done="0"/>
  <w15:commentEx w15:paraId="2F762ED7" w15:paraIdParent="51CA1240" w15:done="0"/>
  <w15:commentEx w15:paraId="1388218C" w15:done="0"/>
  <w15:commentEx w15:paraId="6CB622CD" w15:paraIdParent="1388218C" w15:done="0"/>
  <w15:commentEx w15:paraId="0ED27C6C" w15:done="0"/>
  <w15:commentEx w15:paraId="40E97323" w15:done="0"/>
  <w15:commentEx w15:paraId="125C20D0" w15:done="0"/>
  <w15:commentEx w15:paraId="657C83FE" w15:paraIdParent="125C20D0" w15:done="0"/>
  <w15:commentEx w15:paraId="7E51DBB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472E2E" w14:textId="77777777" w:rsidR="004019DC" w:rsidRDefault="004019DC">
      <w:pPr>
        <w:spacing w:after="0" w:line="240" w:lineRule="auto"/>
      </w:pPr>
      <w:r>
        <w:separator/>
      </w:r>
    </w:p>
  </w:endnote>
  <w:endnote w:type="continuationSeparator" w:id="0">
    <w:p w14:paraId="013281B0" w14:textId="77777777" w:rsidR="004019DC" w:rsidRDefault="004019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Open Sans">
    <w:altName w:val="Times New Roman"/>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585BC" w14:textId="3FBFDA5F" w:rsidR="00A11997" w:rsidRDefault="00A11997">
    <w:pPr>
      <w:tabs>
        <w:tab w:val="center" w:pos="4680"/>
        <w:tab w:val="right" w:pos="9360"/>
      </w:tabs>
      <w:spacing w:after="0" w:line="240" w:lineRule="auto"/>
      <w:jc w:val="right"/>
    </w:pPr>
    <w:r>
      <w:t xml:space="preserve">Page </w:t>
    </w:r>
    <w:r>
      <w:fldChar w:fldCharType="begin"/>
    </w:r>
    <w:r>
      <w:instrText>PAGE</w:instrText>
    </w:r>
    <w:r>
      <w:fldChar w:fldCharType="separate"/>
    </w:r>
    <w:r w:rsidR="001A35C2">
      <w:rPr>
        <w:noProof/>
      </w:rPr>
      <w:t>70</w:t>
    </w:r>
    <w:r>
      <w:fldChar w:fldCharType="end"/>
    </w:r>
    <w:r>
      <w:t xml:space="preserve"> of </w:t>
    </w:r>
    <w:r>
      <w:fldChar w:fldCharType="begin"/>
    </w:r>
    <w:r>
      <w:instrText>NUMPAGES</w:instrText>
    </w:r>
    <w:r>
      <w:fldChar w:fldCharType="separate"/>
    </w:r>
    <w:r w:rsidR="001A35C2">
      <w:rPr>
        <w:noProof/>
      </w:rPr>
      <w:t>71</w:t>
    </w:r>
    <w:r>
      <w:fldChar w:fldCharType="end"/>
    </w:r>
  </w:p>
  <w:p w14:paraId="115850D8" w14:textId="77777777" w:rsidR="00A11997" w:rsidRDefault="00A11997">
    <w:pPr>
      <w:tabs>
        <w:tab w:val="center" w:pos="4680"/>
        <w:tab w:val="right" w:pos="9360"/>
      </w:tabs>
      <w:spacing w:after="72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3E789A" w14:textId="77777777" w:rsidR="004019DC" w:rsidRDefault="004019DC">
      <w:pPr>
        <w:spacing w:after="0" w:line="240" w:lineRule="auto"/>
      </w:pPr>
      <w:r>
        <w:separator/>
      </w:r>
    </w:p>
  </w:footnote>
  <w:footnote w:type="continuationSeparator" w:id="0">
    <w:p w14:paraId="2D145147" w14:textId="77777777" w:rsidR="004019DC" w:rsidRDefault="004019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AB1BB" w14:textId="20F5EE3E" w:rsidR="00A11997" w:rsidRDefault="00A11997">
    <w:pPr>
      <w:tabs>
        <w:tab w:val="center" w:pos="4680"/>
        <w:tab w:val="right" w:pos="9360"/>
      </w:tabs>
      <w:spacing w:before="720" w:after="0" w:line="240" w:lineRule="auto"/>
    </w:pPr>
    <w:r>
      <w:rPr>
        <w:noProof/>
      </w:rPr>
      <w:drawing>
        <wp:inline distT="0" distB="0" distL="0" distR="0" wp14:anchorId="11C8F641" wp14:editId="659BDC46">
          <wp:extent cx="269735" cy="269735"/>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269735" cy="269735"/>
                  </a:xfrm>
                  <a:prstGeom prst="rect">
                    <a:avLst/>
                  </a:prstGeom>
                  <a:ln/>
                </pic:spPr>
              </pic:pic>
            </a:graphicData>
          </a:graphic>
        </wp:inline>
      </w:drawing>
    </w:r>
    <w:r>
      <w:rPr>
        <w:sz w:val="14"/>
        <w:szCs w:val="14"/>
      </w:rPr>
      <w:t>Step by Step Development Guide</w:t>
    </w:r>
    <w:r>
      <w:rPr>
        <w:rFonts w:ascii="Arial" w:eastAsia="Arial" w:hAnsi="Arial" w:cs="Arial"/>
        <w:b/>
        <w:sz w:val="14"/>
        <w:szCs w:val="14"/>
      </w:rPr>
      <w:t xml:space="preserve"> </w:t>
    </w:r>
    <w:del w:id="359" w:author="Abhinandan" w:date="2016-12-16T13:14:00Z">
      <w:r w:rsidDel="00CA021C">
        <w:rPr>
          <w:rFonts w:ascii="Arial" w:eastAsia="Arial" w:hAnsi="Arial" w:cs="Arial"/>
          <w:b/>
          <w:sz w:val="14"/>
          <w:szCs w:val="14"/>
        </w:rPr>
        <w:delText>-</w:delText>
      </w:r>
    </w:del>
    <w:ins w:id="360" w:author="Abhinandan" w:date="2016-12-16T13:14:00Z">
      <w:r>
        <w:rPr>
          <w:rFonts w:ascii="Arial" w:eastAsia="Arial" w:hAnsi="Arial" w:cs="Arial"/>
          <w:b/>
          <w:sz w:val="14"/>
          <w:szCs w:val="14"/>
        </w:rPr>
        <w:t>–</w:t>
      </w:r>
    </w:ins>
    <w:r>
      <w:rPr>
        <w:rFonts w:ascii="Arial" w:eastAsia="Arial" w:hAnsi="Arial" w:cs="Arial"/>
        <w:b/>
        <w:sz w:val="14"/>
        <w:szCs w:val="14"/>
      </w:rPr>
      <w:t xml:space="preserve"> </w:t>
    </w:r>
    <w:ins w:id="361" w:author="Abhinandan" w:date="2016-12-16T13:14:00Z">
      <w:r>
        <w:rPr>
          <w:rFonts w:ascii="Arial" w:eastAsia="Arial" w:hAnsi="Arial" w:cs="Arial"/>
          <w:b/>
          <w:sz w:val="14"/>
          <w:szCs w:val="14"/>
        </w:rPr>
        <w:t>Part 1</w:t>
      </w:r>
    </w:ins>
    <w:del w:id="362" w:author="Abhinandan" w:date="2016-12-16T13:14:00Z">
      <w:r w:rsidDel="00CA021C">
        <w:rPr>
          <w:rFonts w:ascii="Arial" w:eastAsia="Arial" w:hAnsi="Arial" w:cs="Arial"/>
          <w:b/>
          <w:sz w:val="14"/>
          <w:szCs w:val="14"/>
        </w:rPr>
        <w:delText>Integrating AWS Services and Marketplace Solutions to Deploy a BYOD-Cloud Based Analytical System</w:delText>
      </w:r>
    </w:del>
    <w:r>
      <w:rPr>
        <w:rFonts w:ascii="Arial" w:eastAsia="Arial" w:hAnsi="Arial" w:cs="Arial"/>
        <w:b/>
        <w:sz w:val="14"/>
        <w:szCs w:val="14"/>
      </w:rPr>
      <w:t xml:space="preserve"> </w:t>
    </w:r>
    <w:r>
      <w:rPr>
        <w:rFonts w:ascii="Arial" w:eastAsia="Arial" w:hAnsi="Arial" w:cs="Arial"/>
        <w:sz w:val="14"/>
        <w:szCs w:val="14"/>
      </w:rPr>
      <w:t xml:space="preserve">    </w:t>
    </w:r>
    <w:r>
      <w:rPr>
        <w:rFonts w:ascii="Arial" w:eastAsia="Arial" w:hAnsi="Arial" w:cs="Arial"/>
        <w:sz w:val="12"/>
        <w:szCs w:val="12"/>
      </w:rPr>
      <w:t xml:space="preserve">        </w:t>
    </w:r>
  </w:p>
  <w:p w14:paraId="5FD11E50" w14:textId="77777777" w:rsidR="00A11997" w:rsidRDefault="00A11997">
    <w:pPr>
      <w:tabs>
        <w:tab w:val="center" w:pos="4680"/>
        <w:tab w:val="right" w:pos="9360"/>
      </w:tabs>
      <w:spacing w:after="0" w:line="240" w:lineRule="auto"/>
    </w:pPr>
    <w:r>
      <w:rPr>
        <w:rFonts w:ascii="Arial" w:eastAsia="Arial" w:hAnsi="Arial" w:cs="Arial"/>
        <w:sz w:val="16"/>
        <w:szCs w:val="1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800AD"/>
    <w:multiLevelType w:val="hybridMultilevel"/>
    <w:tmpl w:val="58CAC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676D3"/>
    <w:multiLevelType w:val="multilevel"/>
    <w:tmpl w:val="4F4A4B1C"/>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b/>
      </w:rPr>
    </w:lvl>
    <w:lvl w:ilvl="2">
      <w:start w:val="1"/>
      <w:numFmt w:val="decimal"/>
      <w:pStyle w:val="DocH3"/>
      <w:lvlText w:val="4.%2.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4CF7ADF"/>
    <w:multiLevelType w:val="hybridMultilevel"/>
    <w:tmpl w:val="2C2C0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A3860"/>
    <w:multiLevelType w:val="hybridMultilevel"/>
    <w:tmpl w:val="E74032BC"/>
    <w:lvl w:ilvl="0" w:tplc="0E72873E">
      <w:start w:val="1"/>
      <w:numFmt w:val="decimal"/>
      <w:pStyle w:val="step3"/>
      <w:suff w:val="space"/>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C5FDC"/>
    <w:multiLevelType w:val="multilevel"/>
    <w:tmpl w:val="AF2810F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1A306652"/>
    <w:multiLevelType w:val="hybridMultilevel"/>
    <w:tmpl w:val="43FECE9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1B07113B"/>
    <w:multiLevelType w:val="hybridMultilevel"/>
    <w:tmpl w:val="59CEA1BA"/>
    <w:lvl w:ilvl="0" w:tplc="04090001">
      <w:start w:val="1"/>
      <w:numFmt w:val="bullet"/>
      <w:lvlText w:val=""/>
      <w:lvlJc w:val="left"/>
      <w:pPr>
        <w:ind w:left="1069" w:hanging="360"/>
      </w:pPr>
      <w:rPr>
        <w:rFonts w:ascii="Symbol" w:hAnsi="Symbol" w:hint="default"/>
        <w:b w:val="0"/>
        <w:sz w:val="20"/>
        <w:szCs w:val="22"/>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1B4A0B7F"/>
    <w:multiLevelType w:val="multilevel"/>
    <w:tmpl w:val="19F8A04A"/>
    <w:lvl w:ilvl="0">
      <w:start w:val="1"/>
      <w:numFmt w:val="decimal"/>
      <w:suff w:val="space"/>
      <w:lvlText w:val="%1."/>
      <w:lvlJc w:val="left"/>
      <w:pPr>
        <w:ind w:left="288" w:hanging="288"/>
      </w:pPr>
      <w:rPr>
        <w:rFonts w:hint="default"/>
        <w:b w:val="0"/>
      </w:rPr>
    </w:lvl>
    <w:lvl w:ilvl="1">
      <w:start w:val="1"/>
      <w:numFmt w:val="lowerLetter"/>
      <w:lvlText w:val="%2."/>
      <w:lvlJc w:val="left"/>
      <w:pPr>
        <w:ind w:left="288" w:hanging="288"/>
      </w:pPr>
      <w:rPr>
        <w:rFonts w:hint="default"/>
      </w:rPr>
    </w:lvl>
    <w:lvl w:ilvl="2">
      <w:start w:val="1"/>
      <w:numFmt w:val="lowerRoman"/>
      <w:lvlText w:val="%3."/>
      <w:lvlJc w:val="right"/>
      <w:pPr>
        <w:ind w:left="288" w:hanging="288"/>
      </w:pPr>
      <w:rPr>
        <w:rFonts w:hint="default"/>
      </w:rPr>
    </w:lvl>
    <w:lvl w:ilvl="3">
      <w:start w:val="1"/>
      <w:numFmt w:val="decimal"/>
      <w:lvlText w:val="%4."/>
      <w:lvlJc w:val="left"/>
      <w:pPr>
        <w:ind w:left="288" w:hanging="288"/>
      </w:pPr>
      <w:rPr>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288" w:hanging="288"/>
      </w:pPr>
      <w:rPr>
        <w:rFonts w:hint="default"/>
      </w:rPr>
    </w:lvl>
    <w:lvl w:ilvl="5">
      <w:start w:val="1"/>
      <w:numFmt w:val="lowerRoman"/>
      <w:lvlText w:val="%6."/>
      <w:lvlJc w:val="right"/>
      <w:pPr>
        <w:ind w:left="288" w:hanging="288"/>
      </w:pPr>
      <w:rPr>
        <w:rFonts w:hint="default"/>
      </w:rPr>
    </w:lvl>
    <w:lvl w:ilvl="6">
      <w:start w:val="1"/>
      <w:numFmt w:val="decimal"/>
      <w:lvlText w:val="%7."/>
      <w:lvlJc w:val="left"/>
      <w:pPr>
        <w:ind w:left="288" w:hanging="288"/>
      </w:pPr>
      <w:rPr>
        <w:rFonts w:hint="default"/>
      </w:rPr>
    </w:lvl>
    <w:lvl w:ilvl="7">
      <w:start w:val="1"/>
      <w:numFmt w:val="lowerLetter"/>
      <w:lvlText w:val="%8."/>
      <w:lvlJc w:val="left"/>
      <w:pPr>
        <w:ind w:left="288" w:hanging="288"/>
      </w:pPr>
      <w:rPr>
        <w:rFonts w:hint="default"/>
      </w:rPr>
    </w:lvl>
    <w:lvl w:ilvl="8">
      <w:start w:val="1"/>
      <w:numFmt w:val="lowerRoman"/>
      <w:lvlText w:val="%9."/>
      <w:lvlJc w:val="right"/>
      <w:pPr>
        <w:ind w:left="288" w:hanging="288"/>
      </w:pPr>
      <w:rPr>
        <w:rFonts w:hint="default"/>
      </w:rPr>
    </w:lvl>
  </w:abstractNum>
  <w:abstractNum w:abstractNumId="8" w15:restartNumberingAfterBreak="0">
    <w:nsid w:val="2DCB11AA"/>
    <w:multiLevelType w:val="multilevel"/>
    <w:tmpl w:val="BC98B4B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15:restartNumberingAfterBreak="0">
    <w:nsid w:val="2FF21834"/>
    <w:multiLevelType w:val="multilevel"/>
    <w:tmpl w:val="6B0E6ED4"/>
    <w:lvl w:ilvl="0">
      <w:start w:val="1"/>
      <w:numFmt w:val="bullet"/>
      <w:lvlText w:val="✓"/>
      <w:lvlJc w:val="left"/>
      <w:pPr>
        <w:ind w:left="720" w:firstLine="360"/>
      </w:pPr>
      <w:rPr>
        <w:rFonts w:ascii="Arial" w:eastAsia="Arial" w:hAnsi="Arial" w:cs="Arial"/>
        <w:color w:val="auto"/>
        <w:sz w:val="22"/>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385D02A1"/>
    <w:multiLevelType w:val="hybridMultilevel"/>
    <w:tmpl w:val="374819C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3BE21608"/>
    <w:multiLevelType w:val="hybridMultilevel"/>
    <w:tmpl w:val="EE608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F764A8"/>
    <w:multiLevelType w:val="hybridMultilevel"/>
    <w:tmpl w:val="9F1C9126"/>
    <w:lvl w:ilvl="0" w:tplc="492EBBF8">
      <w:start w:val="1"/>
      <w:numFmt w:val="decimal"/>
      <w:lvlText w:val="%1."/>
      <w:lvlJc w:val="left"/>
      <w:pPr>
        <w:ind w:left="360" w:hanging="360"/>
      </w:pPr>
      <w:rPr>
        <w:rFonts w:hint="default"/>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F425C95"/>
    <w:multiLevelType w:val="hybridMultilevel"/>
    <w:tmpl w:val="97B0C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163C3D"/>
    <w:multiLevelType w:val="hybridMultilevel"/>
    <w:tmpl w:val="6792E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85B5626"/>
    <w:multiLevelType w:val="hybridMultilevel"/>
    <w:tmpl w:val="5146664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5B935335"/>
    <w:multiLevelType w:val="hybridMultilevel"/>
    <w:tmpl w:val="96F4908E"/>
    <w:lvl w:ilvl="0" w:tplc="4A16C59C">
      <w:start w:val="1"/>
      <w:numFmt w:val="bullet"/>
      <w:lvlText w:val=""/>
      <w:lvlJc w:val="left"/>
      <w:pPr>
        <w:ind w:left="1008" w:hanging="504"/>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17B7022"/>
    <w:multiLevelType w:val="hybridMultilevel"/>
    <w:tmpl w:val="32764F9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72CB3446"/>
    <w:multiLevelType w:val="hybridMultilevel"/>
    <w:tmpl w:val="80DCD4EC"/>
    <w:lvl w:ilvl="0" w:tplc="33D6223A">
      <w:start w:val="1"/>
      <w:numFmt w:val="bullet"/>
      <w:lvlText w:val=""/>
      <w:lvlJc w:val="left"/>
      <w:pPr>
        <w:ind w:left="576"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5357AE"/>
    <w:multiLevelType w:val="multilevel"/>
    <w:tmpl w:val="0CC8C12E"/>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bullet"/>
      <w:lvlText w:val="●"/>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0" w15:restartNumberingAfterBreak="0">
    <w:nsid w:val="7C5C283F"/>
    <w:multiLevelType w:val="hybridMultilevel"/>
    <w:tmpl w:val="774636B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7CE06E56"/>
    <w:multiLevelType w:val="multilevel"/>
    <w:tmpl w:val="5C32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4"/>
  </w:num>
  <w:num w:numId="3">
    <w:abstractNumId w:val="9"/>
  </w:num>
  <w:num w:numId="4">
    <w:abstractNumId w:val="7"/>
  </w:num>
  <w:num w:numId="5">
    <w:abstractNumId w:val="1"/>
  </w:num>
  <w:num w:numId="6">
    <w:abstractNumId w:val="18"/>
  </w:num>
  <w:num w:numId="7">
    <w:abstractNumId w:val="2"/>
  </w:num>
  <w:num w:numId="8">
    <w:abstractNumId w:val="6"/>
  </w:num>
  <w:num w:numId="9">
    <w:abstractNumId w:val="10"/>
  </w:num>
  <w:num w:numId="10">
    <w:abstractNumId w:val="0"/>
  </w:num>
  <w:num w:numId="11">
    <w:abstractNumId w:val="15"/>
  </w:num>
  <w:num w:numId="12">
    <w:abstractNumId w:val="16"/>
  </w:num>
  <w:num w:numId="13">
    <w:abstractNumId w:val="14"/>
  </w:num>
  <w:num w:numId="14">
    <w:abstractNumId w:val="7"/>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5"/>
  </w:num>
  <w:num w:numId="17">
    <w:abstractNumId w:val="13"/>
  </w:num>
  <w:num w:numId="18">
    <w:abstractNumId w:val="20"/>
  </w:num>
  <w:num w:numId="19">
    <w:abstractNumId w:val="3"/>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11"/>
  </w:num>
  <w:num w:numId="32">
    <w:abstractNumId w:val="1"/>
  </w:num>
  <w:num w:numId="33">
    <w:abstractNumId w:val="21"/>
  </w:num>
  <w:num w:numId="34">
    <w:abstractNumId w:val="19"/>
  </w:num>
  <w:num w:numId="35">
    <w:abstractNumId w:val="12"/>
  </w:num>
  <w:numIdMacAtCleanup w:val="3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thryn Gillett">
    <w15:presenceInfo w15:providerId="Windows Live" w15:userId="a8cb817c45caaa60"/>
  </w15:person>
  <w15:person w15:author="Abhinandan">
    <w15:presenceInfo w15:providerId="None" w15:userId="Abhinand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UysTA1NjUwMzUxMDBQ0lEKTi0uzszPAykwqgUAoAd/WiwAAAA="/>
  </w:docVars>
  <w:rsids>
    <w:rsidRoot w:val="00C32FD8"/>
    <w:rsid w:val="00007834"/>
    <w:rsid w:val="00010625"/>
    <w:rsid w:val="000108F6"/>
    <w:rsid w:val="00011510"/>
    <w:rsid w:val="00011E80"/>
    <w:rsid w:val="00014B49"/>
    <w:rsid w:val="00030511"/>
    <w:rsid w:val="00034510"/>
    <w:rsid w:val="00034A67"/>
    <w:rsid w:val="00035CFF"/>
    <w:rsid w:val="000416B7"/>
    <w:rsid w:val="000454EE"/>
    <w:rsid w:val="0004554C"/>
    <w:rsid w:val="00047912"/>
    <w:rsid w:val="00047B93"/>
    <w:rsid w:val="0006739F"/>
    <w:rsid w:val="0007636B"/>
    <w:rsid w:val="00084611"/>
    <w:rsid w:val="000858C2"/>
    <w:rsid w:val="00091EDB"/>
    <w:rsid w:val="00096597"/>
    <w:rsid w:val="000A1159"/>
    <w:rsid w:val="000A1EBB"/>
    <w:rsid w:val="000A6013"/>
    <w:rsid w:val="000B1DD3"/>
    <w:rsid w:val="000C1D9B"/>
    <w:rsid w:val="000C47CE"/>
    <w:rsid w:val="000C70BF"/>
    <w:rsid w:val="000D3DE6"/>
    <w:rsid w:val="000D3F59"/>
    <w:rsid w:val="000D42D4"/>
    <w:rsid w:val="000D53B6"/>
    <w:rsid w:val="000F0B90"/>
    <w:rsid w:val="00103238"/>
    <w:rsid w:val="00110F7F"/>
    <w:rsid w:val="00116F63"/>
    <w:rsid w:val="0011797A"/>
    <w:rsid w:val="00120F71"/>
    <w:rsid w:val="001213A1"/>
    <w:rsid w:val="00122DEE"/>
    <w:rsid w:val="001306F0"/>
    <w:rsid w:val="00135588"/>
    <w:rsid w:val="00143030"/>
    <w:rsid w:val="00143917"/>
    <w:rsid w:val="001445A6"/>
    <w:rsid w:val="00145788"/>
    <w:rsid w:val="00145E28"/>
    <w:rsid w:val="00146C3B"/>
    <w:rsid w:val="00150E8C"/>
    <w:rsid w:val="001653BE"/>
    <w:rsid w:val="00165493"/>
    <w:rsid w:val="001672CA"/>
    <w:rsid w:val="001716B4"/>
    <w:rsid w:val="00175A0E"/>
    <w:rsid w:val="001771A0"/>
    <w:rsid w:val="00190C28"/>
    <w:rsid w:val="00193BF2"/>
    <w:rsid w:val="001A35C2"/>
    <w:rsid w:val="001A50E1"/>
    <w:rsid w:val="001A60E7"/>
    <w:rsid w:val="001B672F"/>
    <w:rsid w:val="001C46AC"/>
    <w:rsid w:val="001D040B"/>
    <w:rsid w:val="001E0912"/>
    <w:rsid w:val="001E255F"/>
    <w:rsid w:val="001E6B99"/>
    <w:rsid w:val="001F1322"/>
    <w:rsid w:val="001F2314"/>
    <w:rsid w:val="001F2E16"/>
    <w:rsid w:val="001F4177"/>
    <w:rsid w:val="00200114"/>
    <w:rsid w:val="002053C6"/>
    <w:rsid w:val="00212A95"/>
    <w:rsid w:val="00216F3E"/>
    <w:rsid w:val="002202AD"/>
    <w:rsid w:val="00225710"/>
    <w:rsid w:val="002337A3"/>
    <w:rsid w:val="0023597B"/>
    <w:rsid w:val="00240A6F"/>
    <w:rsid w:val="00242718"/>
    <w:rsid w:val="00242ED9"/>
    <w:rsid w:val="0024539B"/>
    <w:rsid w:val="00251B2D"/>
    <w:rsid w:val="00255D69"/>
    <w:rsid w:val="0025774B"/>
    <w:rsid w:val="0026186F"/>
    <w:rsid w:val="002644E7"/>
    <w:rsid w:val="00265AFC"/>
    <w:rsid w:val="0026668C"/>
    <w:rsid w:val="00276459"/>
    <w:rsid w:val="00281D92"/>
    <w:rsid w:val="00282EE2"/>
    <w:rsid w:val="00285E46"/>
    <w:rsid w:val="00286C4B"/>
    <w:rsid w:val="00294A34"/>
    <w:rsid w:val="00296CE4"/>
    <w:rsid w:val="002A05D0"/>
    <w:rsid w:val="002A66EB"/>
    <w:rsid w:val="002B165D"/>
    <w:rsid w:val="002B277E"/>
    <w:rsid w:val="002B2A19"/>
    <w:rsid w:val="002B2F6C"/>
    <w:rsid w:val="002B3EFB"/>
    <w:rsid w:val="002B608B"/>
    <w:rsid w:val="002C5716"/>
    <w:rsid w:val="002D4504"/>
    <w:rsid w:val="002E3F55"/>
    <w:rsid w:val="002F05D1"/>
    <w:rsid w:val="002F1B3C"/>
    <w:rsid w:val="002F1F8F"/>
    <w:rsid w:val="002F39E3"/>
    <w:rsid w:val="002F3F57"/>
    <w:rsid w:val="002F5D36"/>
    <w:rsid w:val="003003BA"/>
    <w:rsid w:val="00303779"/>
    <w:rsid w:val="003065FD"/>
    <w:rsid w:val="00307D4F"/>
    <w:rsid w:val="00314CF5"/>
    <w:rsid w:val="00316F60"/>
    <w:rsid w:val="00323457"/>
    <w:rsid w:val="00331107"/>
    <w:rsid w:val="003362DB"/>
    <w:rsid w:val="00337455"/>
    <w:rsid w:val="00337E13"/>
    <w:rsid w:val="00340614"/>
    <w:rsid w:val="00345BAF"/>
    <w:rsid w:val="00346132"/>
    <w:rsid w:val="0035315F"/>
    <w:rsid w:val="00365868"/>
    <w:rsid w:val="00366326"/>
    <w:rsid w:val="00374454"/>
    <w:rsid w:val="0038197B"/>
    <w:rsid w:val="003A18D1"/>
    <w:rsid w:val="003A3C59"/>
    <w:rsid w:val="003A6710"/>
    <w:rsid w:val="003A67AD"/>
    <w:rsid w:val="003A6F2D"/>
    <w:rsid w:val="003B163A"/>
    <w:rsid w:val="003C0DEC"/>
    <w:rsid w:val="003C111C"/>
    <w:rsid w:val="003C4C43"/>
    <w:rsid w:val="003D1496"/>
    <w:rsid w:val="003D1F17"/>
    <w:rsid w:val="003F48BD"/>
    <w:rsid w:val="003F7A34"/>
    <w:rsid w:val="004019DC"/>
    <w:rsid w:val="0041438D"/>
    <w:rsid w:val="00420B14"/>
    <w:rsid w:val="004250B9"/>
    <w:rsid w:val="00425878"/>
    <w:rsid w:val="004352AD"/>
    <w:rsid w:val="004412AE"/>
    <w:rsid w:val="004428D6"/>
    <w:rsid w:val="00443592"/>
    <w:rsid w:val="0044414E"/>
    <w:rsid w:val="00446E51"/>
    <w:rsid w:val="00447A15"/>
    <w:rsid w:val="0045269C"/>
    <w:rsid w:val="0045458E"/>
    <w:rsid w:val="00456AF3"/>
    <w:rsid w:val="00465C81"/>
    <w:rsid w:val="00466FFD"/>
    <w:rsid w:val="00474CF9"/>
    <w:rsid w:val="004768D3"/>
    <w:rsid w:val="00477C52"/>
    <w:rsid w:val="00481D94"/>
    <w:rsid w:val="00491F74"/>
    <w:rsid w:val="004932A6"/>
    <w:rsid w:val="00495FC4"/>
    <w:rsid w:val="004A4B0C"/>
    <w:rsid w:val="004A6B3D"/>
    <w:rsid w:val="004D34EA"/>
    <w:rsid w:val="004E05A9"/>
    <w:rsid w:val="004E3F80"/>
    <w:rsid w:val="004E7AE6"/>
    <w:rsid w:val="004F08D6"/>
    <w:rsid w:val="004F0963"/>
    <w:rsid w:val="004F234D"/>
    <w:rsid w:val="00500A11"/>
    <w:rsid w:val="005039B0"/>
    <w:rsid w:val="00507FAA"/>
    <w:rsid w:val="00511F60"/>
    <w:rsid w:val="00513D29"/>
    <w:rsid w:val="00516AC6"/>
    <w:rsid w:val="005307B9"/>
    <w:rsid w:val="005311A8"/>
    <w:rsid w:val="005323EF"/>
    <w:rsid w:val="0054119F"/>
    <w:rsid w:val="00542DBC"/>
    <w:rsid w:val="0054587D"/>
    <w:rsid w:val="00567C89"/>
    <w:rsid w:val="005734DC"/>
    <w:rsid w:val="00582AAA"/>
    <w:rsid w:val="005850BE"/>
    <w:rsid w:val="00586F3B"/>
    <w:rsid w:val="005871B4"/>
    <w:rsid w:val="00590244"/>
    <w:rsid w:val="00592986"/>
    <w:rsid w:val="00597288"/>
    <w:rsid w:val="005A57FD"/>
    <w:rsid w:val="005A6828"/>
    <w:rsid w:val="005B4F38"/>
    <w:rsid w:val="005C01A7"/>
    <w:rsid w:val="005C0B26"/>
    <w:rsid w:val="005C4035"/>
    <w:rsid w:val="005C4C22"/>
    <w:rsid w:val="005C673A"/>
    <w:rsid w:val="005D32BA"/>
    <w:rsid w:val="005D383F"/>
    <w:rsid w:val="005E244D"/>
    <w:rsid w:val="005E4BD3"/>
    <w:rsid w:val="005E4FCB"/>
    <w:rsid w:val="005E5A19"/>
    <w:rsid w:val="005F0828"/>
    <w:rsid w:val="005F2DA4"/>
    <w:rsid w:val="005F5680"/>
    <w:rsid w:val="005F5D90"/>
    <w:rsid w:val="005F6883"/>
    <w:rsid w:val="0060497A"/>
    <w:rsid w:val="006221EC"/>
    <w:rsid w:val="00625F4F"/>
    <w:rsid w:val="00634CE1"/>
    <w:rsid w:val="0063611C"/>
    <w:rsid w:val="0063618F"/>
    <w:rsid w:val="00650D39"/>
    <w:rsid w:val="00652716"/>
    <w:rsid w:val="006531F2"/>
    <w:rsid w:val="00654222"/>
    <w:rsid w:val="00660693"/>
    <w:rsid w:val="00665991"/>
    <w:rsid w:val="00671410"/>
    <w:rsid w:val="00671C15"/>
    <w:rsid w:val="00673F45"/>
    <w:rsid w:val="00673F72"/>
    <w:rsid w:val="00675569"/>
    <w:rsid w:val="00676D04"/>
    <w:rsid w:val="006774ED"/>
    <w:rsid w:val="00681029"/>
    <w:rsid w:val="00681E49"/>
    <w:rsid w:val="00682CAF"/>
    <w:rsid w:val="0068581C"/>
    <w:rsid w:val="00690850"/>
    <w:rsid w:val="00692987"/>
    <w:rsid w:val="00695D54"/>
    <w:rsid w:val="006E1088"/>
    <w:rsid w:val="006E1233"/>
    <w:rsid w:val="006E14B2"/>
    <w:rsid w:val="006F0915"/>
    <w:rsid w:val="006F0CB7"/>
    <w:rsid w:val="006F522C"/>
    <w:rsid w:val="006F757D"/>
    <w:rsid w:val="00704948"/>
    <w:rsid w:val="00713FFA"/>
    <w:rsid w:val="00714594"/>
    <w:rsid w:val="00715216"/>
    <w:rsid w:val="007160FC"/>
    <w:rsid w:val="00720F1F"/>
    <w:rsid w:val="00721F6D"/>
    <w:rsid w:val="00724FDC"/>
    <w:rsid w:val="00727661"/>
    <w:rsid w:val="007276E7"/>
    <w:rsid w:val="00732A85"/>
    <w:rsid w:val="00752B24"/>
    <w:rsid w:val="0075361A"/>
    <w:rsid w:val="007549A7"/>
    <w:rsid w:val="00756B17"/>
    <w:rsid w:val="00763B76"/>
    <w:rsid w:val="00764EC1"/>
    <w:rsid w:val="007663BB"/>
    <w:rsid w:val="0076678A"/>
    <w:rsid w:val="007669B0"/>
    <w:rsid w:val="007721F7"/>
    <w:rsid w:val="00773979"/>
    <w:rsid w:val="00774123"/>
    <w:rsid w:val="007752F5"/>
    <w:rsid w:val="007869E2"/>
    <w:rsid w:val="007A3F07"/>
    <w:rsid w:val="007B3299"/>
    <w:rsid w:val="007C72CD"/>
    <w:rsid w:val="007D591A"/>
    <w:rsid w:val="007D5CB5"/>
    <w:rsid w:val="007D7EBA"/>
    <w:rsid w:val="007E3265"/>
    <w:rsid w:val="007E654A"/>
    <w:rsid w:val="007F4D7E"/>
    <w:rsid w:val="007F60FF"/>
    <w:rsid w:val="00801AE6"/>
    <w:rsid w:val="00807956"/>
    <w:rsid w:val="008254CD"/>
    <w:rsid w:val="00827729"/>
    <w:rsid w:val="00830041"/>
    <w:rsid w:val="0084694C"/>
    <w:rsid w:val="00846D87"/>
    <w:rsid w:val="00853EB7"/>
    <w:rsid w:val="00860215"/>
    <w:rsid w:val="008621B8"/>
    <w:rsid w:val="00864017"/>
    <w:rsid w:val="008724C8"/>
    <w:rsid w:val="0087546C"/>
    <w:rsid w:val="008807DA"/>
    <w:rsid w:val="008825C6"/>
    <w:rsid w:val="00887631"/>
    <w:rsid w:val="008960B6"/>
    <w:rsid w:val="008A028A"/>
    <w:rsid w:val="008A050F"/>
    <w:rsid w:val="008A09D6"/>
    <w:rsid w:val="008A6456"/>
    <w:rsid w:val="008B2762"/>
    <w:rsid w:val="008C507C"/>
    <w:rsid w:val="008C6540"/>
    <w:rsid w:val="008C6A4E"/>
    <w:rsid w:val="008D6268"/>
    <w:rsid w:val="008E67C7"/>
    <w:rsid w:val="008E6CD8"/>
    <w:rsid w:val="008E7E7B"/>
    <w:rsid w:val="008F0802"/>
    <w:rsid w:val="008F208C"/>
    <w:rsid w:val="008F24CB"/>
    <w:rsid w:val="008F760B"/>
    <w:rsid w:val="009001D7"/>
    <w:rsid w:val="009003BB"/>
    <w:rsid w:val="00900719"/>
    <w:rsid w:val="009039A6"/>
    <w:rsid w:val="0091170B"/>
    <w:rsid w:val="00915C6F"/>
    <w:rsid w:val="0092131F"/>
    <w:rsid w:val="00925704"/>
    <w:rsid w:val="00930E25"/>
    <w:rsid w:val="00935CA9"/>
    <w:rsid w:val="00936C9F"/>
    <w:rsid w:val="00941C69"/>
    <w:rsid w:val="00953CB1"/>
    <w:rsid w:val="009644C1"/>
    <w:rsid w:val="00966CFA"/>
    <w:rsid w:val="00966E34"/>
    <w:rsid w:val="00972FF2"/>
    <w:rsid w:val="009772C3"/>
    <w:rsid w:val="00984642"/>
    <w:rsid w:val="00991992"/>
    <w:rsid w:val="009923A4"/>
    <w:rsid w:val="009A760D"/>
    <w:rsid w:val="009A7D0E"/>
    <w:rsid w:val="009B6665"/>
    <w:rsid w:val="009B7ACA"/>
    <w:rsid w:val="009B7FCD"/>
    <w:rsid w:val="009C0C73"/>
    <w:rsid w:val="009D0F50"/>
    <w:rsid w:val="009D2EB3"/>
    <w:rsid w:val="009D5A19"/>
    <w:rsid w:val="009D79C5"/>
    <w:rsid w:val="009E7CF8"/>
    <w:rsid w:val="009F0350"/>
    <w:rsid w:val="009F609F"/>
    <w:rsid w:val="00A02BE9"/>
    <w:rsid w:val="00A11997"/>
    <w:rsid w:val="00A140F6"/>
    <w:rsid w:val="00A142EA"/>
    <w:rsid w:val="00A21C77"/>
    <w:rsid w:val="00A226AE"/>
    <w:rsid w:val="00A33220"/>
    <w:rsid w:val="00A41C80"/>
    <w:rsid w:val="00A43695"/>
    <w:rsid w:val="00A4731C"/>
    <w:rsid w:val="00A50FF9"/>
    <w:rsid w:val="00A55B2E"/>
    <w:rsid w:val="00A55F1C"/>
    <w:rsid w:val="00A71163"/>
    <w:rsid w:val="00A71331"/>
    <w:rsid w:val="00A772FD"/>
    <w:rsid w:val="00A81E72"/>
    <w:rsid w:val="00A84A60"/>
    <w:rsid w:val="00A87455"/>
    <w:rsid w:val="00A93146"/>
    <w:rsid w:val="00A960D7"/>
    <w:rsid w:val="00AA2ABF"/>
    <w:rsid w:val="00AA5549"/>
    <w:rsid w:val="00AB1F6B"/>
    <w:rsid w:val="00AB32DB"/>
    <w:rsid w:val="00AC1F7A"/>
    <w:rsid w:val="00AC5702"/>
    <w:rsid w:val="00AD06EC"/>
    <w:rsid w:val="00AD0F18"/>
    <w:rsid w:val="00AD3B9E"/>
    <w:rsid w:val="00AD46A7"/>
    <w:rsid w:val="00AE157A"/>
    <w:rsid w:val="00AE7459"/>
    <w:rsid w:val="00AF0936"/>
    <w:rsid w:val="00AF3011"/>
    <w:rsid w:val="00AF3811"/>
    <w:rsid w:val="00AF3E4C"/>
    <w:rsid w:val="00AF4C0C"/>
    <w:rsid w:val="00AF79E4"/>
    <w:rsid w:val="00B000C7"/>
    <w:rsid w:val="00B02C03"/>
    <w:rsid w:val="00B164BC"/>
    <w:rsid w:val="00B16609"/>
    <w:rsid w:val="00B21E29"/>
    <w:rsid w:val="00B222A3"/>
    <w:rsid w:val="00B26C3F"/>
    <w:rsid w:val="00B26C45"/>
    <w:rsid w:val="00B33240"/>
    <w:rsid w:val="00B40D41"/>
    <w:rsid w:val="00B42F81"/>
    <w:rsid w:val="00B449F3"/>
    <w:rsid w:val="00B45B24"/>
    <w:rsid w:val="00B45D2F"/>
    <w:rsid w:val="00B51091"/>
    <w:rsid w:val="00B51B2A"/>
    <w:rsid w:val="00B52478"/>
    <w:rsid w:val="00B617F0"/>
    <w:rsid w:val="00B720E9"/>
    <w:rsid w:val="00B721BF"/>
    <w:rsid w:val="00B72B13"/>
    <w:rsid w:val="00B80CB6"/>
    <w:rsid w:val="00B810D6"/>
    <w:rsid w:val="00B82528"/>
    <w:rsid w:val="00B83FEB"/>
    <w:rsid w:val="00B911D0"/>
    <w:rsid w:val="00B93E53"/>
    <w:rsid w:val="00B9471C"/>
    <w:rsid w:val="00BB5524"/>
    <w:rsid w:val="00BC0523"/>
    <w:rsid w:val="00BC07EC"/>
    <w:rsid w:val="00BC70AE"/>
    <w:rsid w:val="00BD042E"/>
    <w:rsid w:val="00BD2640"/>
    <w:rsid w:val="00BD4426"/>
    <w:rsid w:val="00BE4F3C"/>
    <w:rsid w:val="00BE5E02"/>
    <w:rsid w:val="00BF6094"/>
    <w:rsid w:val="00BF6704"/>
    <w:rsid w:val="00BF7988"/>
    <w:rsid w:val="00BF7C75"/>
    <w:rsid w:val="00C004B3"/>
    <w:rsid w:val="00C014B6"/>
    <w:rsid w:val="00C310E1"/>
    <w:rsid w:val="00C32FD8"/>
    <w:rsid w:val="00C33D79"/>
    <w:rsid w:val="00C3619E"/>
    <w:rsid w:val="00C3775A"/>
    <w:rsid w:val="00C5601E"/>
    <w:rsid w:val="00C63EBA"/>
    <w:rsid w:val="00C643A9"/>
    <w:rsid w:val="00C64B4B"/>
    <w:rsid w:val="00C75615"/>
    <w:rsid w:val="00C81B79"/>
    <w:rsid w:val="00C86605"/>
    <w:rsid w:val="00C939A2"/>
    <w:rsid w:val="00CA021C"/>
    <w:rsid w:val="00CA3FEB"/>
    <w:rsid w:val="00CB3160"/>
    <w:rsid w:val="00CB36F2"/>
    <w:rsid w:val="00CC1AEA"/>
    <w:rsid w:val="00CC4CAA"/>
    <w:rsid w:val="00CC55E8"/>
    <w:rsid w:val="00CC62DC"/>
    <w:rsid w:val="00CC7789"/>
    <w:rsid w:val="00CD3ADD"/>
    <w:rsid w:val="00CD49AA"/>
    <w:rsid w:val="00CD54C1"/>
    <w:rsid w:val="00CE1167"/>
    <w:rsid w:val="00CF2956"/>
    <w:rsid w:val="00CF3E4B"/>
    <w:rsid w:val="00CF3EAF"/>
    <w:rsid w:val="00CF5459"/>
    <w:rsid w:val="00D04DB7"/>
    <w:rsid w:val="00D05F63"/>
    <w:rsid w:val="00D07A63"/>
    <w:rsid w:val="00D132DF"/>
    <w:rsid w:val="00D23713"/>
    <w:rsid w:val="00D4146A"/>
    <w:rsid w:val="00D437B0"/>
    <w:rsid w:val="00D45BEC"/>
    <w:rsid w:val="00D578C5"/>
    <w:rsid w:val="00D611CF"/>
    <w:rsid w:val="00D6151F"/>
    <w:rsid w:val="00D62C44"/>
    <w:rsid w:val="00D75A53"/>
    <w:rsid w:val="00DA221C"/>
    <w:rsid w:val="00DA271A"/>
    <w:rsid w:val="00DA2B80"/>
    <w:rsid w:val="00DA397C"/>
    <w:rsid w:val="00DA5A0B"/>
    <w:rsid w:val="00DB1DFE"/>
    <w:rsid w:val="00DC2E9D"/>
    <w:rsid w:val="00DD2CB5"/>
    <w:rsid w:val="00DD2DA7"/>
    <w:rsid w:val="00DE02F5"/>
    <w:rsid w:val="00DE69EF"/>
    <w:rsid w:val="00DF3D0D"/>
    <w:rsid w:val="00DF6E39"/>
    <w:rsid w:val="00E0598A"/>
    <w:rsid w:val="00E0710B"/>
    <w:rsid w:val="00E12DCD"/>
    <w:rsid w:val="00E13AD3"/>
    <w:rsid w:val="00E17E4D"/>
    <w:rsid w:val="00E23C4C"/>
    <w:rsid w:val="00E24BB1"/>
    <w:rsid w:val="00E302CD"/>
    <w:rsid w:val="00E33E1F"/>
    <w:rsid w:val="00E41B8E"/>
    <w:rsid w:val="00E41C1A"/>
    <w:rsid w:val="00E4207F"/>
    <w:rsid w:val="00E61290"/>
    <w:rsid w:val="00E65576"/>
    <w:rsid w:val="00E665C5"/>
    <w:rsid w:val="00E738D4"/>
    <w:rsid w:val="00E7400B"/>
    <w:rsid w:val="00E86FA4"/>
    <w:rsid w:val="00E91E64"/>
    <w:rsid w:val="00E9228F"/>
    <w:rsid w:val="00E93C15"/>
    <w:rsid w:val="00EA3A91"/>
    <w:rsid w:val="00EA6517"/>
    <w:rsid w:val="00EA6C1C"/>
    <w:rsid w:val="00EB17DE"/>
    <w:rsid w:val="00EB5978"/>
    <w:rsid w:val="00EB61E5"/>
    <w:rsid w:val="00EC0066"/>
    <w:rsid w:val="00EC030D"/>
    <w:rsid w:val="00EC03E8"/>
    <w:rsid w:val="00EC04A7"/>
    <w:rsid w:val="00ED11E4"/>
    <w:rsid w:val="00ED373A"/>
    <w:rsid w:val="00EE08F8"/>
    <w:rsid w:val="00EE0BAE"/>
    <w:rsid w:val="00EE4763"/>
    <w:rsid w:val="00EE4E5D"/>
    <w:rsid w:val="00F005BC"/>
    <w:rsid w:val="00F015EE"/>
    <w:rsid w:val="00F216C2"/>
    <w:rsid w:val="00F2175F"/>
    <w:rsid w:val="00F22D74"/>
    <w:rsid w:val="00F24F46"/>
    <w:rsid w:val="00F254D1"/>
    <w:rsid w:val="00F3072B"/>
    <w:rsid w:val="00F3292F"/>
    <w:rsid w:val="00F339DE"/>
    <w:rsid w:val="00F344D5"/>
    <w:rsid w:val="00F345F9"/>
    <w:rsid w:val="00F40D3C"/>
    <w:rsid w:val="00F451DC"/>
    <w:rsid w:val="00F45FC5"/>
    <w:rsid w:val="00F5404B"/>
    <w:rsid w:val="00F540E8"/>
    <w:rsid w:val="00F61B01"/>
    <w:rsid w:val="00F6284D"/>
    <w:rsid w:val="00F632A9"/>
    <w:rsid w:val="00F65D70"/>
    <w:rsid w:val="00F74FC7"/>
    <w:rsid w:val="00F835C8"/>
    <w:rsid w:val="00F837C6"/>
    <w:rsid w:val="00F87C12"/>
    <w:rsid w:val="00F9345A"/>
    <w:rsid w:val="00F976F5"/>
    <w:rsid w:val="00FA0447"/>
    <w:rsid w:val="00FA4277"/>
    <w:rsid w:val="00FA47BA"/>
    <w:rsid w:val="00FA5080"/>
    <w:rsid w:val="00FA6F66"/>
    <w:rsid w:val="00FB2172"/>
    <w:rsid w:val="00FC0605"/>
    <w:rsid w:val="00FC16DD"/>
    <w:rsid w:val="00FD0AC4"/>
    <w:rsid w:val="00FD6750"/>
    <w:rsid w:val="00FD7B0D"/>
    <w:rsid w:val="00FE1364"/>
    <w:rsid w:val="00FF3284"/>
    <w:rsid w:val="00FF4E97"/>
    <w:rsid w:val="00FF707F"/>
    <w:rsid w:val="00FF7E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6E62BD"/>
  <w15:docId w15:val="{4CBE60DB-4DBF-4490-92E1-A3AF869BB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rsid w:val="00511F60"/>
    <w:pPr>
      <w:keepNext/>
      <w:keepLines/>
      <w:spacing w:before="240" w:after="0"/>
      <w:outlineLvl w:val="0"/>
    </w:pPr>
    <w:rPr>
      <w:rFonts w:ascii="Open Sans" w:hAnsi="Open Sans"/>
      <w:color w:val="E47911"/>
      <w:sz w:val="32"/>
      <w:szCs w:val="32"/>
    </w:rPr>
  </w:style>
  <w:style w:type="paragraph" w:styleId="Heading2">
    <w:name w:val="heading 2"/>
    <w:basedOn w:val="Normal"/>
    <w:next w:val="Normal"/>
    <w:pPr>
      <w:keepNext/>
      <w:keepLines/>
      <w:spacing w:before="40" w:after="0"/>
      <w:outlineLvl w:val="1"/>
    </w:pPr>
    <w:rPr>
      <w:color w:val="2E74B5"/>
      <w:sz w:val="26"/>
      <w:szCs w:val="26"/>
    </w:rPr>
  </w:style>
  <w:style w:type="paragraph" w:styleId="Heading3">
    <w:name w:val="heading 3"/>
    <w:basedOn w:val="Normal"/>
    <w:next w:val="Normal"/>
    <w:link w:val="Heading3Char"/>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4A4B0C"/>
    <w:rPr>
      <w:color w:val="0563C1" w:themeColor="hyperlink"/>
      <w:u w:val="single"/>
    </w:rPr>
  </w:style>
  <w:style w:type="paragraph" w:styleId="ListParagraph">
    <w:name w:val="List Paragraph"/>
    <w:basedOn w:val="Normal"/>
    <w:uiPriority w:val="34"/>
    <w:qFormat/>
    <w:rsid w:val="00B93E53"/>
    <w:pPr>
      <w:ind w:left="720"/>
      <w:contextualSpacing/>
    </w:pPr>
  </w:style>
  <w:style w:type="paragraph" w:styleId="NoSpacing">
    <w:name w:val="No Spacing"/>
    <w:uiPriority w:val="1"/>
    <w:qFormat/>
    <w:rsid w:val="001F1322"/>
    <w:pPr>
      <w:spacing w:after="0" w:line="240" w:lineRule="auto"/>
    </w:pPr>
  </w:style>
  <w:style w:type="paragraph" w:styleId="TOCHeading">
    <w:name w:val="TOC Heading"/>
    <w:basedOn w:val="Heading1"/>
    <w:next w:val="Normal"/>
    <w:uiPriority w:val="39"/>
    <w:unhideWhenUsed/>
    <w:qFormat/>
    <w:rsid w:val="001F1322"/>
    <w:pPr>
      <w:outlineLvl w:val="9"/>
    </w:pPr>
    <w:rPr>
      <w:rFonts w:asciiTheme="majorHAnsi" w:eastAsiaTheme="majorEastAsia" w:hAnsiTheme="majorHAnsi" w:cstheme="majorBidi"/>
      <w:color w:val="2E74B5" w:themeColor="accent1" w:themeShade="BF"/>
    </w:rPr>
  </w:style>
  <w:style w:type="paragraph" w:styleId="TOC1">
    <w:name w:val="toc 1"/>
    <w:basedOn w:val="Normal"/>
    <w:next w:val="Normal"/>
    <w:autoRedefine/>
    <w:uiPriority w:val="39"/>
    <w:unhideWhenUsed/>
    <w:rsid w:val="001F1322"/>
    <w:pPr>
      <w:spacing w:after="100"/>
    </w:pPr>
  </w:style>
  <w:style w:type="paragraph" w:styleId="TOC2">
    <w:name w:val="toc 2"/>
    <w:basedOn w:val="Normal"/>
    <w:next w:val="Normal"/>
    <w:autoRedefine/>
    <w:uiPriority w:val="39"/>
    <w:unhideWhenUsed/>
    <w:rsid w:val="001F1322"/>
    <w:pPr>
      <w:spacing w:after="100"/>
      <w:ind w:left="220"/>
    </w:pPr>
  </w:style>
  <w:style w:type="paragraph" w:styleId="Header">
    <w:name w:val="header"/>
    <w:basedOn w:val="Normal"/>
    <w:link w:val="HeaderChar"/>
    <w:uiPriority w:val="99"/>
    <w:unhideWhenUsed/>
    <w:rsid w:val="001F1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322"/>
  </w:style>
  <w:style w:type="paragraph" w:styleId="Footer">
    <w:name w:val="footer"/>
    <w:basedOn w:val="Normal"/>
    <w:link w:val="FooterChar"/>
    <w:uiPriority w:val="99"/>
    <w:unhideWhenUsed/>
    <w:rsid w:val="001F1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322"/>
  </w:style>
  <w:style w:type="paragraph" w:customStyle="1" w:styleId="DocH1">
    <w:name w:val="Doc H1"/>
    <w:basedOn w:val="Heading1"/>
    <w:next w:val="Heading1"/>
    <w:link w:val="DocH1Char"/>
    <w:qFormat/>
    <w:rsid w:val="00511F60"/>
    <w:rPr>
      <w:b/>
    </w:rPr>
  </w:style>
  <w:style w:type="paragraph" w:customStyle="1" w:styleId="DocH2">
    <w:name w:val="Doc H2"/>
    <w:basedOn w:val="Heading2"/>
    <w:next w:val="Heading2"/>
    <w:link w:val="DocH2Char"/>
    <w:qFormat/>
    <w:rsid w:val="000D42D4"/>
    <w:pPr>
      <w:spacing w:before="280" w:after="280"/>
    </w:pPr>
    <w:rPr>
      <w:rFonts w:ascii="Open Sans" w:eastAsia="Open Sans" w:hAnsi="Open Sans" w:cs="Open Sans"/>
      <w:b/>
      <w:color w:val="444444"/>
      <w:sz w:val="28"/>
      <w:szCs w:val="24"/>
    </w:rPr>
  </w:style>
  <w:style w:type="character" w:customStyle="1" w:styleId="Heading1Char">
    <w:name w:val="Heading 1 Char"/>
    <w:basedOn w:val="DefaultParagraphFont"/>
    <w:link w:val="Heading1"/>
    <w:rsid w:val="00511F60"/>
    <w:rPr>
      <w:rFonts w:ascii="Open Sans" w:hAnsi="Open Sans"/>
      <w:color w:val="E47911"/>
      <w:sz w:val="32"/>
      <w:szCs w:val="32"/>
    </w:rPr>
  </w:style>
  <w:style w:type="character" w:customStyle="1" w:styleId="DocH1Char">
    <w:name w:val="Doc H1 Char"/>
    <w:basedOn w:val="Heading1Char"/>
    <w:link w:val="DocH1"/>
    <w:rsid w:val="00511F60"/>
    <w:rPr>
      <w:rFonts w:ascii="Open Sans" w:hAnsi="Open Sans"/>
      <w:b/>
      <w:color w:val="E47911"/>
      <w:sz w:val="32"/>
      <w:szCs w:val="32"/>
    </w:rPr>
  </w:style>
  <w:style w:type="paragraph" w:customStyle="1" w:styleId="Step">
    <w:name w:val="Step"/>
    <w:basedOn w:val="Index1"/>
    <w:link w:val="StepChar"/>
    <w:qFormat/>
    <w:rsid w:val="00511F60"/>
    <w:rPr>
      <w:rFonts w:ascii="Open Sans" w:hAnsi="Open Sans"/>
      <w:color w:val="444444"/>
    </w:rPr>
  </w:style>
  <w:style w:type="character" w:customStyle="1" w:styleId="DocH2Char">
    <w:name w:val="Doc H2 Char"/>
    <w:basedOn w:val="DefaultParagraphFont"/>
    <w:link w:val="DocH2"/>
    <w:rsid w:val="000D42D4"/>
    <w:rPr>
      <w:rFonts w:ascii="Open Sans" w:eastAsia="Open Sans" w:hAnsi="Open Sans" w:cs="Open Sans"/>
      <w:b/>
      <w:color w:val="444444"/>
      <w:sz w:val="28"/>
      <w:szCs w:val="24"/>
    </w:rPr>
  </w:style>
  <w:style w:type="paragraph" w:styleId="BalloonText">
    <w:name w:val="Balloon Text"/>
    <w:basedOn w:val="Normal"/>
    <w:link w:val="BalloonTextChar"/>
    <w:uiPriority w:val="99"/>
    <w:unhideWhenUsed/>
    <w:rsid w:val="00511F60"/>
    <w:pPr>
      <w:spacing w:after="0" w:line="240" w:lineRule="auto"/>
    </w:pPr>
    <w:rPr>
      <w:rFonts w:ascii="Segoe UI" w:hAnsi="Segoe UI" w:cs="Segoe UI"/>
      <w:sz w:val="18"/>
      <w:szCs w:val="18"/>
    </w:rPr>
  </w:style>
  <w:style w:type="paragraph" w:styleId="Index1">
    <w:name w:val="index 1"/>
    <w:basedOn w:val="Normal"/>
    <w:next w:val="Normal"/>
    <w:link w:val="Index1Char"/>
    <w:autoRedefine/>
    <w:uiPriority w:val="99"/>
    <w:semiHidden/>
    <w:unhideWhenUsed/>
    <w:rsid w:val="00511F60"/>
    <w:pPr>
      <w:spacing w:after="0" w:line="240" w:lineRule="auto"/>
      <w:ind w:left="220" w:hanging="220"/>
    </w:pPr>
  </w:style>
  <w:style w:type="character" w:customStyle="1" w:styleId="Index1Char">
    <w:name w:val="Index 1 Char"/>
    <w:basedOn w:val="DefaultParagraphFont"/>
    <w:link w:val="Index1"/>
    <w:uiPriority w:val="99"/>
    <w:semiHidden/>
    <w:rsid w:val="00511F60"/>
  </w:style>
  <w:style w:type="character" w:customStyle="1" w:styleId="StepChar">
    <w:name w:val="Step Char"/>
    <w:basedOn w:val="Index1Char"/>
    <w:link w:val="Step"/>
    <w:rsid w:val="00511F60"/>
    <w:rPr>
      <w:rFonts w:ascii="Open Sans" w:hAnsi="Open Sans"/>
      <w:color w:val="444444"/>
    </w:rPr>
  </w:style>
  <w:style w:type="character" w:customStyle="1" w:styleId="BalloonTextChar">
    <w:name w:val="Balloon Text Char"/>
    <w:basedOn w:val="DefaultParagraphFont"/>
    <w:link w:val="BalloonText"/>
    <w:uiPriority w:val="99"/>
    <w:rsid w:val="00511F60"/>
    <w:rPr>
      <w:rFonts w:ascii="Segoe UI" w:hAnsi="Segoe UI" w:cs="Segoe UI"/>
      <w:sz w:val="18"/>
      <w:szCs w:val="18"/>
    </w:rPr>
  </w:style>
  <w:style w:type="paragraph" w:customStyle="1" w:styleId="step2">
    <w:name w:val="step 2"/>
    <w:basedOn w:val="Normal"/>
    <w:link w:val="step2Char"/>
    <w:qFormat/>
    <w:rsid w:val="004F0963"/>
    <w:pPr>
      <w:spacing w:after="0"/>
    </w:pPr>
    <w:rPr>
      <w:rFonts w:ascii="Open Sans" w:eastAsia="Open Sans" w:hAnsi="Open Sans" w:cs="Open Sans"/>
      <w:color w:val="444444"/>
      <w:szCs w:val="24"/>
    </w:rPr>
  </w:style>
  <w:style w:type="character" w:customStyle="1" w:styleId="apple-converted-space">
    <w:name w:val="apple-converted-space"/>
    <w:basedOn w:val="DefaultParagraphFont"/>
    <w:rsid w:val="00337455"/>
  </w:style>
  <w:style w:type="character" w:customStyle="1" w:styleId="step2Char">
    <w:name w:val="step 2 Char"/>
    <w:basedOn w:val="DefaultParagraphFont"/>
    <w:link w:val="step2"/>
    <w:rsid w:val="004F0963"/>
    <w:rPr>
      <w:rFonts w:ascii="Open Sans" w:eastAsia="Open Sans" w:hAnsi="Open Sans" w:cs="Open Sans"/>
      <w:color w:val="444444"/>
      <w:szCs w:val="24"/>
    </w:rPr>
  </w:style>
  <w:style w:type="paragraph" w:customStyle="1" w:styleId="step3">
    <w:name w:val="step 3"/>
    <w:basedOn w:val="step2"/>
    <w:link w:val="step3Char"/>
    <w:qFormat/>
    <w:rsid w:val="007E3265"/>
    <w:pPr>
      <w:numPr>
        <w:numId w:val="19"/>
      </w:numPr>
    </w:pPr>
  </w:style>
  <w:style w:type="paragraph" w:customStyle="1" w:styleId="DocH3">
    <w:name w:val="Doc H3"/>
    <w:basedOn w:val="Heading3"/>
    <w:link w:val="DocH3Char"/>
    <w:qFormat/>
    <w:rsid w:val="00190C28"/>
    <w:pPr>
      <w:numPr>
        <w:ilvl w:val="2"/>
        <w:numId w:val="5"/>
      </w:numPr>
      <w:spacing w:after="0"/>
    </w:pPr>
    <w:rPr>
      <w:rFonts w:ascii="Open Sans" w:eastAsia="Open Sans" w:hAnsi="Open Sans" w:cs="Open Sans"/>
      <w:color w:val="404040"/>
      <w:sz w:val="26"/>
      <w:szCs w:val="24"/>
    </w:rPr>
  </w:style>
  <w:style w:type="character" w:customStyle="1" w:styleId="step3Char">
    <w:name w:val="step 3 Char"/>
    <w:basedOn w:val="step2Char"/>
    <w:link w:val="step3"/>
    <w:rsid w:val="007E3265"/>
    <w:rPr>
      <w:rFonts w:ascii="Open Sans" w:eastAsia="Open Sans" w:hAnsi="Open Sans" w:cs="Open Sans"/>
      <w:color w:val="444444"/>
      <w:szCs w:val="24"/>
    </w:rPr>
  </w:style>
  <w:style w:type="character" w:styleId="Emphasis">
    <w:name w:val="Emphasis"/>
    <w:basedOn w:val="DefaultParagraphFont"/>
    <w:uiPriority w:val="20"/>
    <w:qFormat/>
    <w:rsid w:val="008254CD"/>
    <w:rPr>
      <w:i/>
      <w:iCs/>
    </w:rPr>
  </w:style>
  <w:style w:type="character" w:customStyle="1" w:styleId="Heading3Char">
    <w:name w:val="Heading 3 Char"/>
    <w:basedOn w:val="DefaultParagraphFont"/>
    <w:link w:val="Heading3"/>
    <w:rsid w:val="00190C28"/>
    <w:rPr>
      <w:b/>
      <w:sz w:val="28"/>
      <w:szCs w:val="28"/>
    </w:rPr>
  </w:style>
  <w:style w:type="character" w:customStyle="1" w:styleId="DocH3Char">
    <w:name w:val="Doc H3 Char"/>
    <w:basedOn w:val="Heading3Char"/>
    <w:link w:val="DocH3"/>
    <w:rsid w:val="00190C28"/>
    <w:rPr>
      <w:rFonts w:ascii="Open Sans" w:eastAsia="Open Sans" w:hAnsi="Open Sans" w:cs="Open Sans"/>
      <w:b/>
      <w:color w:val="404040"/>
      <w:sz w:val="26"/>
      <w:szCs w:val="24"/>
    </w:rPr>
  </w:style>
  <w:style w:type="paragraph" w:styleId="TOC3">
    <w:name w:val="toc 3"/>
    <w:basedOn w:val="Normal"/>
    <w:next w:val="Normal"/>
    <w:autoRedefine/>
    <w:uiPriority w:val="39"/>
    <w:unhideWhenUsed/>
    <w:rsid w:val="00665991"/>
    <w:pPr>
      <w:spacing w:after="100"/>
      <w:ind w:left="440"/>
    </w:pPr>
  </w:style>
  <w:style w:type="character" w:styleId="FollowedHyperlink">
    <w:name w:val="FollowedHyperlink"/>
    <w:basedOn w:val="DefaultParagraphFont"/>
    <w:uiPriority w:val="99"/>
    <w:semiHidden/>
    <w:unhideWhenUsed/>
    <w:rsid w:val="00D6151F"/>
    <w:rPr>
      <w:color w:val="954F72" w:themeColor="followedHyperlink"/>
      <w:u w:val="single"/>
    </w:rPr>
  </w:style>
  <w:style w:type="table" w:styleId="TableGrid">
    <w:name w:val="Table Grid"/>
    <w:basedOn w:val="TableNormal"/>
    <w:uiPriority w:val="39"/>
    <w:rsid w:val="007160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3597B"/>
    <w:pPr>
      <w:spacing w:after="0" w:line="240" w:lineRule="auto"/>
    </w:pPr>
  </w:style>
  <w:style w:type="character" w:styleId="CommentReference">
    <w:name w:val="annotation reference"/>
    <w:basedOn w:val="DefaultParagraphFont"/>
    <w:uiPriority w:val="99"/>
    <w:semiHidden/>
    <w:unhideWhenUsed/>
    <w:rsid w:val="006F757D"/>
    <w:rPr>
      <w:sz w:val="16"/>
      <w:szCs w:val="16"/>
    </w:rPr>
  </w:style>
  <w:style w:type="paragraph" w:styleId="CommentText">
    <w:name w:val="annotation text"/>
    <w:basedOn w:val="Normal"/>
    <w:link w:val="CommentTextChar"/>
    <w:uiPriority w:val="99"/>
    <w:semiHidden/>
    <w:unhideWhenUsed/>
    <w:rsid w:val="006F757D"/>
    <w:pPr>
      <w:spacing w:line="240" w:lineRule="auto"/>
    </w:pPr>
    <w:rPr>
      <w:sz w:val="20"/>
      <w:szCs w:val="20"/>
    </w:rPr>
  </w:style>
  <w:style w:type="character" w:customStyle="1" w:styleId="CommentTextChar">
    <w:name w:val="Comment Text Char"/>
    <w:basedOn w:val="DefaultParagraphFont"/>
    <w:link w:val="CommentText"/>
    <w:uiPriority w:val="99"/>
    <w:semiHidden/>
    <w:rsid w:val="006F757D"/>
    <w:rPr>
      <w:sz w:val="20"/>
      <w:szCs w:val="20"/>
    </w:rPr>
  </w:style>
  <w:style w:type="paragraph" w:styleId="CommentSubject">
    <w:name w:val="annotation subject"/>
    <w:basedOn w:val="CommentText"/>
    <w:next w:val="CommentText"/>
    <w:link w:val="CommentSubjectChar"/>
    <w:uiPriority w:val="99"/>
    <w:semiHidden/>
    <w:unhideWhenUsed/>
    <w:rsid w:val="006F757D"/>
    <w:rPr>
      <w:b/>
      <w:bCs/>
    </w:rPr>
  </w:style>
  <w:style w:type="character" w:customStyle="1" w:styleId="CommentSubjectChar">
    <w:name w:val="Comment Subject Char"/>
    <w:basedOn w:val="CommentTextChar"/>
    <w:link w:val="CommentSubject"/>
    <w:uiPriority w:val="99"/>
    <w:semiHidden/>
    <w:rsid w:val="006F75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8988">
      <w:bodyDiv w:val="1"/>
      <w:marLeft w:val="0"/>
      <w:marRight w:val="0"/>
      <w:marTop w:val="0"/>
      <w:marBottom w:val="0"/>
      <w:divBdr>
        <w:top w:val="none" w:sz="0" w:space="0" w:color="auto"/>
        <w:left w:val="none" w:sz="0" w:space="0" w:color="auto"/>
        <w:bottom w:val="none" w:sz="0" w:space="0" w:color="auto"/>
        <w:right w:val="none" w:sz="0" w:space="0" w:color="auto"/>
      </w:divBdr>
    </w:div>
    <w:div w:id="262762741">
      <w:bodyDiv w:val="1"/>
      <w:marLeft w:val="0"/>
      <w:marRight w:val="0"/>
      <w:marTop w:val="0"/>
      <w:marBottom w:val="0"/>
      <w:divBdr>
        <w:top w:val="none" w:sz="0" w:space="0" w:color="auto"/>
        <w:left w:val="none" w:sz="0" w:space="0" w:color="auto"/>
        <w:bottom w:val="none" w:sz="0" w:space="0" w:color="auto"/>
        <w:right w:val="none" w:sz="0" w:space="0" w:color="auto"/>
      </w:divBdr>
    </w:div>
    <w:div w:id="409472773">
      <w:bodyDiv w:val="1"/>
      <w:marLeft w:val="0"/>
      <w:marRight w:val="0"/>
      <w:marTop w:val="0"/>
      <w:marBottom w:val="0"/>
      <w:divBdr>
        <w:top w:val="none" w:sz="0" w:space="0" w:color="auto"/>
        <w:left w:val="none" w:sz="0" w:space="0" w:color="auto"/>
        <w:bottom w:val="none" w:sz="0" w:space="0" w:color="auto"/>
        <w:right w:val="none" w:sz="0" w:space="0" w:color="auto"/>
      </w:divBdr>
    </w:div>
    <w:div w:id="1446584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6" Type="http://schemas.openxmlformats.org/officeDocument/2006/relationships/image" Target="media/image6.jpeg"/><Relationship Id="rId107" Type="http://schemas.openxmlformats.org/officeDocument/2006/relationships/image" Target="media/image93.png"/><Relationship Id="rId11" Type="http://schemas.openxmlformats.org/officeDocument/2006/relationships/hyperlink" Target="https://aws.amazon.com/ec2/instance-typ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console.aws.amazon.com/console" TargetMode="External"/><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comments" Target="comments.xm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hyperlink" Target="https://www.python.org/downloads/"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3.png"/><Relationship Id="rId13" Type="http://schemas.microsoft.com/office/2011/relationships/commentsExtended" Target="commentsExtended.xml"/><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hyperlink" Target="https://console.aws.amazon.com/console"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www.microsoft.com/web/downloads/platform.aspx" TargetMode="External"/><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cid:ii_157c24823c04ccf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dev.mysql.com/downloads/connector/odbc/" TargetMode="External"/><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2AA22-A85C-4B2F-A6C7-DCA7C91B5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Pages>
  <Words>5636</Words>
  <Characters>32127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 NAIK</dc:creator>
  <cp:lastModifiedBy>Abhinandan</cp:lastModifiedBy>
  <cp:revision>9</cp:revision>
  <cp:lastPrinted>2016-11-30T12:16:00Z</cp:lastPrinted>
  <dcterms:created xsi:type="dcterms:W3CDTF">2016-12-15T21:02:00Z</dcterms:created>
  <dcterms:modified xsi:type="dcterms:W3CDTF">2016-12-20T10:03:00Z</dcterms:modified>
</cp:coreProperties>
</file>