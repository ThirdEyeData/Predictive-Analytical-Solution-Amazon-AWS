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7D44303" w14:textId="77777777" w:rsidR="00C32FD8" w:rsidRDefault="007276E7">
      <w:r>
        <w:t xml:space="preserve">                                                                         </w:t>
      </w:r>
    </w:p>
    <w:p w14:paraId="451B8642" w14:textId="77777777" w:rsidR="00C32FD8" w:rsidRDefault="007276E7">
      <w:pPr>
        <w:tabs>
          <w:tab w:val="left" w:pos="2355"/>
        </w:tabs>
      </w:pPr>
      <w:r>
        <w:tab/>
      </w:r>
    </w:p>
    <w:p w14:paraId="4BFA6658" w14:textId="77777777" w:rsidR="00C32FD8" w:rsidRDefault="00C32FD8"/>
    <w:p w14:paraId="60352C09" w14:textId="77777777" w:rsidR="00C32FD8" w:rsidRDefault="00C32FD8"/>
    <w:p w14:paraId="72E74EF3" w14:textId="77777777" w:rsidR="00350DEB" w:rsidRPr="00FD0AC4" w:rsidRDefault="00350DEB" w:rsidP="00350DEB">
      <w:pPr>
        <w:ind w:left="3600"/>
      </w:pPr>
      <w:r>
        <w:t xml:space="preserve">       </w:t>
      </w:r>
      <w:r>
        <w:rPr>
          <w:noProof/>
        </w:rPr>
        <w:drawing>
          <wp:inline distT="0" distB="0" distL="0" distR="0" wp14:anchorId="3F2FBB49" wp14:editId="2530A607">
            <wp:extent cx="723900" cy="723900"/>
            <wp:effectExtent l="0" t="0" r="0" b="0"/>
            <wp:docPr id="5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
                    <a:srcRect/>
                    <a:stretch>
                      <a:fillRect/>
                    </a:stretch>
                  </pic:blipFill>
                  <pic:spPr>
                    <a:xfrm>
                      <a:off x="0" y="0"/>
                      <a:ext cx="723900" cy="723900"/>
                    </a:xfrm>
                    <a:prstGeom prst="rect">
                      <a:avLst/>
                    </a:prstGeom>
                    <a:ln/>
                  </pic:spPr>
                </pic:pic>
              </a:graphicData>
            </a:graphic>
          </wp:inline>
        </w:drawing>
      </w:r>
    </w:p>
    <w:p w14:paraId="2ECCBFE2" w14:textId="77777777" w:rsidR="00521266" w:rsidRPr="002A3779" w:rsidRDefault="00521266" w:rsidP="00521266">
      <w:pPr>
        <w:jc w:val="center"/>
        <w:rPr>
          <w:sz w:val="16"/>
        </w:rPr>
      </w:pPr>
      <w:r w:rsidRPr="002A3779">
        <w:rPr>
          <w:b/>
          <w:sz w:val="42"/>
          <w:szCs w:val="50"/>
        </w:rPr>
        <w:t xml:space="preserve">Running an Intelligent Analytical System on AWS </w:t>
      </w:r>
    </w:p>
    <w:p w14:paraId="7FEA0176" w14:textId="77777777" w:rsidR="00521266" w:rsidRDefault="00521266" w:rsidP="00521266">
      <w:pPr>
        <w:jc w:val="center"/>
        <w:rPr>
          <w:sz w:val="18"/>
        </w:rPr>
      </w:pPr>
      <w:r>
        <w:rPr>
          <w:b/>
          <w:sz w:val="36"/>
          <w:szCs w:val="42"/>
        </w:rPr>
        <w:t>Using AWS Services &amp; Solutions in AWS Marketplace</w:t>
      </w:r>
    </w:p>
    <w:p w14:paraId="4F470D31" w14:textId="77777777" w:rsidR="00350DEB" w:rsidRPr="009D79C5" w:rsidRDefault="00350DEB" w:rsidP="00350DEB">
      <w:pPr>
        <w:jc w:val="center"/>
        <w:rPr>
          <w:sz w:val="20"/>
        </w:rPr>
      </w:pPr>
    </w:p>
    <w:p w14:paraId="73D1FE6B" w14:textId="77777777" w:rsidR="00062601" w:rsidRDefault="009F631F" w:rsidP="00350DEB">
      <w:pPr>
        <w:jc w:val="center"/>
        <w:rPr>
          <w:rFonts w:ascii="Open Sans" w:hAnsi="Open Sans" w:cs="Open Sans"/>
          <w:sz w:val="44"/>
          <w:szCs w:val="56"/>
        </w:rPr>
      </w:pPr>
      <w:r>
        <w:rPr>
          <w:rFonts w:ascii="Open Sans" w:hAnsi="Open Sans" w:cs="Open Sans"/>
          <w:sz w:val="44"/>
          <w:szCs w:val="56"/>
        </w:rPr>
        <w:t>Step-by-</w:t>
      </w:r>
      <w:r w:rsidR="00350DEB" w:rsidRPr="009D79C5">
        <w:rPr>
          <w:rFonts w:ascii="Open Sans" w:hAnsi="Open Sans" w:cs="Open Sans"/>
          <w:sz w:val="44"/>
          <w:szCs w:val="56"/>
        </w:rPr>
        <w:t>Step Deployment Guide</w:t>
      </w:r>
      <w:r w:rsidR="00350DEB">
        <w:rPr>
          <w:rFonts w:ascii="Open Sans" w:hAnsi="Open Sans" w:cs="Open Sans"/>
          <w:sz w:val="44"/>
          <w:szCs w:val="56"/>
        </w:rPr>
        <w:t xml:space="preserve"> – Part 2</w:t>
      </w:r>
    </w:p>
    <w:p w14:paraId="5A1A451B" w14:textId="77777777" w:rsidR="00062601" w:rsidRDefault="00062601">
      <w:pPr>
        <w:rPr>
          <w:rFonts w:ascii="Open Sans" w:hAnsi="Open Sans" w:cs="Open Sans"/>
          <w:sz w:val="44"/>
          <w:szCs w:val="56"/>
        </w:rPr>
      </w:pPr>
      <w:r>
        <w:rPr>
          <w:rFonts w:ascii="Open Sans" w:hAnsi="Open Sans" w:cs="Open Sans"/>
          <w:sz w:val="44"/>
          <w:szCs w:val="56"/>
        </w:rPr>
        <w:br w:type="page"/>
      </w:r>
    </w:p>
    <w:sdt>
      <w:sdtPr>
        <w:rPr>
          <w:rFonts w:ascii="Calibri" w:eastAsia="Calibri" w:hAnsi="Calibri" w:cs="Calibri"/>
          <w:color w:val="000000"/>
          <w:sz w:val="22"/>
          <w:szCs w:val="22"/>
        </w:rPr>
        <w:id w:val="-1284876755"/>
        <w:docPartObj>
          <w:docPartGallery w:val="Table of Contents"/>
          <w:docPartUnique/>
        </w:docPartObj>
      </w:sdtPr>
      <w:sdtEndPr>
        <w:rPr>
          <w:b/>
          <w:bCs/>
          <w:noProof/>
        </w:rPr>
      </w:sdtEndPr>
      <w:sdtContent>
        <w:p w14:paraId="3CDA0EED" w14:textId="77777777" w:rsidR="00062601" w:rsidRDefault="00062601" w:rsidP="00062601">
          <w:pPr>
            <w:pStyle w:val="TOCHeading"/>
            <w:jc w:val="center"/>
            <w:rPr>
              <w:rFonts w:ascii="Open Sans" w:hAnsi="Open Sans"/>
              <w:b/>
              <w:color w:val="CC6600"/>
              <w:sz w:val="28"/>
              <w:szCs w:val="24"/>
            </w:rPr>
          </w:pPr>
          <w:r w:rsidRPr="00FF3284">
            <w:rPr>
              <w:rFonts w:ascii="Open Sans" w:hAnsi="Open Sans"/>
              <w:b/>
              <w:color w:val="CC6600"/>
              <w:sz w:val="28"/>
              <w:szCs w:val="24"/>
            </w:rPr>
            <w:t>Table of</w:t>
          </w:r>
          <w:r w:rsidRPr="00FF3284">
            <w:rPr>
              <w:rFonts w:ascii="Open Sans" w:eastAsia="Calibri" w:hAnsi="Open Sans" w:cs="Calibri"/>
              <w:b/>
              <w:color w:val="CC6600"/>
              <w:sz w:val="28"/>
              <w:szCs w:val="24"/>
            </w:rPr>
            <w:t xml:space="preserve"> </w:t>
          </w:r>
          <w:r w:rsidRPr="00FF3284">
            <w:rPr>
              <w:rFonts w:ascii="Open Sans" w:hAnsi="Open Sans"/>
              <w:b/>
              <w:color w:val="CC6600"/>
              <w:sz w:val="28"/>
              <w:szCs w:val="24"/>
            </w:rPr>
            <w:t>Contents</w:t>
          </w:r>
        </w:p>
        <w:p w14:paraId="147B6614" w14:textId="77777777" w:rsidR="00062601" w:rsidRPr="00062601" w:rsidRDefault="00062601" w:rsidP="00062601"/>
        <w:p w14:paraId="2735445A" w14:textId="77777777" w:rsidR="009C513E" w:rsidRDefault="00062601">
          <w:pPr>
            <w:pStyle w:val="TOC2"/>
            <w:tabs>
              <w:tab w:val="left" w:pos="880"/>
              <w:tab w:val="right" w:leader="dot" w:pos="9350"/>
            </w:tabs>
            <w:rPr>
              <w:ins w:id="0" w:author="Abhinandan" w:date="2016-12-13T17:25:00Z"/>
              <w:rFonts w:asciiTheme="minorHAnsi" w:eastAsiaTheme="minorEastAsia" w:hAnsiTheme="minorHAnsi" w:cstheme="minorBidi"/>
              <w:noProof/>
              <w:color w:val="auto"/>
            </w:rPr>
          </w:pPr>
          <w:r>
            <w:fldChar w:fldCharType="begin"/>
          </w:r>
          <w:r>
            <w:instrText xml:space="preserve"> TOC \o "1-3" \h \z \u </w:instrText>
          </w:r>
          <w:r>
            <w:fldChar w:fldCharType="separate"/>
          </w:r>
          <w:ins w:id="1" w:author="Abhinandan" w:date="2016-12-13T17:25:00Z">
            <w:r w:rsidR="009C513E" w:rsidRPr="005B6968">
              <w:rPr>
                <w:rStyle w:val="Hyperlink"/>
                <w:noProof/>
              </w:rPr>
              <w:fldChar w:fldCharType="begin"/>
            </w:r>
            <w:r w:rsidR="009C513E" w:rsidRPr="005B6968">
              <w:rPr>
                <w:rStyle w:val="Hyperlink"/>
                <w:noProof/>
              </w:rPr>
              <w:instrText xml:space="preserve"> </w:instrText>
            </w:r>
            <w:r w:rsidR="009C513E">
              <w:rPr>
                <w:noProof/>
              </w:rPr>
              <w:instrText>HYPERLINK \l "_Toc469413278"</w:instrText>
            </w:r>
            <w:r w:rsidR="009C513E" w:rsidRPr="005B6968">
              <w:rPr>
                <w:rStyle w:val="Hyperlink"/>
                <w:noProof/>
              </w:rPr>
              <w:instrText xml:space="preserve"> </w:instrText>
            </w:r>
            <w:r w:rsidR="009C513E" w:rsidRPr="005B6968">
              <w:rPr>
                <w:rStyle w:val="Hyperlink"/>
                <w:noProof/>
              </w:rPr>
              <w:fldChar w:fldCharType="separate"/>
            </w:r>
            <w:r w:rsidR="009C513E" w:rsidRPr="005B6968">
              <w:rPr>
                <w:rStyle w:val="Hyperlink"/>
                <w:noProof/>
              </w:rPr>
              <w:t>4.6</w:t>
            </w:r>
            <w:r w:rsidR="009C513E">
              <w:rPr>
                <w:rFonts w:asciiTheme="minorHAnsi" w:eastAsiaTheme="minorEastAsia" w:hAnsiTheme="minorHAnsi" w:cstheme="minorBidi"/>
                <w:noProof/>
                <w:color w:val="auto"/>
              </w:rPr>
              <w:tab/>
            </w:r>
            <w:r w:rsidR="009C513E" w:rsidRPr="005B6968">
              <w:rPr>
                <w:rStyle w:val="Hyperlink"/>
                <w:noProof/>
              </w:rPr>
              <w:t>Setup R environment for doing Predictive Analysis [R (F)]</w:t>
            </w:r>
            <w:r w:rsidR="009C513E">
              <w:rPr>
                <w:noProof/>
                <w:webHidden/>
              </w:rPr>
              <w:tab/>
            </w:r>
            <w:r w:rsidR="009C513E">
              <w:rPr>
                <w:noProof/>
                <w:webHidden/>
              </w:rPr>
              <w:fldChar w:fldCharType="begin"/>
            </w:r>
            <w:r w:rsidR="009C513E">
              <w:rPr>
                <w:noProof/>
                <w:webHidden/>
              </w:rPr>
              <w:instrText xml:space="preserve"> PAGEREF _Toc469413278 \h </w:instrText>
            </w:r>
          </w:ins>
          <w:r w:rsidR="009C513E">
            <w:rPr>
              <w:noProof/>
              <w:webHidden/>
            </w:rPr>
          </w:r>
          <w:r w:rsidR="009C513E">
            <w:rPr>
              <w:noProof/>
              <w:webHidden/>
            </w:rPr>
            <w:fldChar w:fldCharType="separate"/>
          </w:r>
          <w:ins w:id="2" w:author="Abhinandan" w:date="2016-12-13T17:25:00Z">
            <w:r w:rsidR="009C513E">
              <w:rPr>
                <w:noProof/>
                <w:webHidden/>
              </w:rPr>
              <w:t>3</w:t>
            </w:r>
            <w:r w:rsidR="009C513E">
              <w:rPr>
                <w:noProof/>
                <w:webHidden/>
              </w:rPr>
              <w:fldChar w:fldCharType="end"/>
            </w:r>
            <w:r w:rsidR="009C513E" w:rsidRPr="005B6968">
              <w:rPr>
                <w:rStyle w:val="Hyperlink"/>
                <w:noProof/>
              </w:rPr>
              <w:fldChar w:fldCharType="end"/>
            </w:r>
          </w:ins>
        </w:p>
        <w:p w14:paraId="418BFDCC" w14:textId="77777777" w:rsidR="009C513E" w:rsidRDefault="009C513E">
          <w:pPr>
            <w:pStyle w:val="TOC2"/>
            <w:tabs>
              <w:tab w:val="right" w:leader="dot" w:pos="9350"/>
            </w:tabs>
            <w:rPr>
              <w:ins w:id="3" w:author="Abhinandan" w:date="2016-12-13T17:25:00Z"/>
              <w:rFonts w:asciiTheme="minorHAnsi" w:eastAsiaTheme="minorEastAsia" w:hAnsiTheme="minorHAnsi" w:cstheme="minorBidi"/>
              <w:noProof/>
              <w:color w:val="auto"/>
            </w:rPr>
          </w:pPr>
          <w:ins w:id="4"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"_Toc469413279"</w:instrText>
            </w:r>
            <w:r w:rsidRPr="005B6968">
              <w:rPr>
                <w:rStyle w:val="Hyperlink"/>
                <w:noProof/>
              </w:rPr>
              <w:instrText xml:space="preserve"> </w:instrText>
            </w:r>
            <w:r w:rsidRPr="005B6968">
              <w:rPr>
                <w:rStyle w:val="Hyperlink"/>
                <w:noProof/>
              </w:rPr>
              <w:fldChar w:fldCharType="separate"/>
            </w:r>
            <w:r w:rsidRPr="005B6968">
              <w:rPr>
                <w:rStyle w:val="Hyperlink"/>
                <w:noProof/>
              </w:rPr>
              <w:t>4.7. Setup Kony Mobile Fabric (H)</w:t>
            </w:r>
            <w:r>
              <w:rPr>
                <w:noProof/>
                <w:webHidden/>
              </w:rPr>
              <w:tab/>
            </w:r>
            <w:r>
              <w:rPr>
                <w:noProof/>
                <w:webHidden/>
              </w:rPr>
              <w:fldChar w:fldCharType="begin"/>
            </w:r>
            <w:r>
              <w:rPr>
                <w:noProof/>
                <w:webHidden/>
              </w:rPr>
              <w:instrText xml:space="preserve"> PAGEREF _Toc469413279 \h </w:instrText>
            </w:r>
          </w:ins>
          <w:r>
            <w:rPr>
              <w:noProof/>
              <w:webHidden/>
            </w:rPr>
          </w:r>
          <w:r>
            <w:rPr>
              <w:noProof/>
              <w:webHidden/>
            </w:rPr>
            <w:fldChar w:fldCharType="separate"/>
          </w:r>
          <w:ins w:id="5" w:author="Abhinandan" w:date="2016-12-13T17:25:00Z">
            <w:r>
              <w:rPr>
                <w:noProof/>
                <w:webHidden/>
              </w:rPr>
              <w:t>6</w:t>
            </w:r>
            <w:r>
              <w:rPr>
                <w:noProof/>
                <w:webHidden/>
              </w:rPr>
              <w:fldChar w:fldCharType="end"/>
            </w:r>
            <w:r w:rsidRPr="005B6968">
              <w:rPr>
                <w:rStyle w:val="Hyperlink"/>
                <w:noProof/>
              </w:rPr>
              <w:fldChar w:fldCharType="end"/>
            </w:r>
          </w:ins>
        </w:p>
        <w:p w14:paraId="3294516E" w14:textId="77777777" w:rsidR="009C513E" w:rsidRDefault="009C513E">
          <w:pPr>
            <w:pStyle w:val="TOC2"/>
            <w:tabs>
              <w:tab w:val="right" w:leader="dot" w:pos="9350"/>
            </w:tabs>
            <w:rPr>
              <w:ins w:id="6" w:author="Abhinandan" w:date="2016-12-13T17:25:00Z"/>
              <w:rFonts w:asciiTheme="minorHAnsi" w:eastAsiaTheme="minorEastAsia" w:hAnsiTheme="minorHAnsi" w:cstheme="minorBidi"/>
              <w:noProof/>
              <w:color w:val="auto"/>
            </w:rPr>
          </w:pPr>
          <w:ins w:id="7"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"_Toc469413280"</w:instrText>
            </w:r>
            <w:r w:rsidRPr="005B6968">
              <w:rPr>
                <w:rStyle w:val="Hyperlink"/>
                <w:noProof/>
              </w:rPr>
              <w:instrText xml:space="preserve"> </w:instrText>
            </w:r>
            <w:r w:rsidRPr="005B6968">
              <w:rPr>
                <w:rStyle w:val="Hyperlink"/>
                <w:noProof/>
              </w:rPr>
              <w:fldChar w:fldCharType="separate"/>
            </w:r>
            <w:r w:rsidRPr="005B6968">
              <w:rPr>
                <w:rStyle w:val="Hyperlink"/>
                <w:noProof/>
              </w:rPr>
              <w:t>4.8. Trend Micro Deep Security (I)</w:t>
            </w:r>
            <w:r>
              <w:rPr>
                <w:noProof/>
                <w:webHidden/>
              </w:rPr>
              <w:tab/>
            </w:r>
            <w:r>
              <w:rPr>
                <w:noProof/>
                <w:webHidden/>
              </w:rPr>
              <w:fldChar w:fldCharType="begin"/>
            </w:r>
            <w:r>
              <w:rPr>
                <w:noProof/>
                <w:webHidden/>
              </w:rPr>
              <w:instrText xml:space="preserve"> PAGEREF _Toc469413280 \h </w:instrText>
            </w:r>
          </w:ins>
          <w:r>
            <w:rPr>
              <w:noProof/>
              <w:webHidden/>
            </w:rPr>
          </w:r>
          <w:r>
            <w:rPr>
              <w:noProof/>
              <w:webHidden/>
            </w:rPr>
            <w:fldChar w:fldCharType="separate"/>
          </w:r>
          <w:ins w:id="8" w:author="Abhinandan" w:date="2016-12-13T17:25:00Z">
            <w:r>
              <w:rPr>
                <w:noProof/>
                <w:webHidden/>
              </w:rPr>
              <w:t>12</w:t>
            </w:r>
            <w:r>
              <w:rPr>
                <w:noProof/>
                <w:webHidden/>
              </w:rPr>
              <w:fldChar w:fldCharType="end"/>
            </w:r>
            <w:r w:rsidRPr="005B6968">
              <w:rPr>
                <w:rStyle w:val="Hyperlink"/>
                <w:noProof/>
              </w:rPr>
              <w:fldChar w:fldCharType="end"/>
            </w:r>
          </w:ins>
        </w:p>
        <w:p w14:paraId="7F04A606" w14:textId="77777777" w:rsidR="009C513E" w:rsidRDefault="009C513E">
          <w:pPr>
            <w:pStyle w:val="TOC3"/>
            <w:tabs>
              <w:tab w:val="right" w:leader="dot" w:pos="9350"/>
            </w:tabs>
            <w:rPr>
              <w:ins w:id="9" w:author="Abhinandan" w:date="2016-12-13T17:25:00Z"/>
              <w:rFonts w:asciiTheme="minorHAnsi" w:eastAsiaTheme="minorEastAsia" w:hAnsiTheme="minorHAnsi" w:cstheme="minorBidi"/>
              <w:noProof/>
              <w:color w:val="auto"/>
            </w:rPr>
          </w:pPr>
          <w:ins w:id="10"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"_Toc469413281"</w:instrText>
            </w:r>
            <w:r w:rsidRPr="005B6968">
              <w:rPr>
                <w:rStyle w:val="Hyperlink"/>
                <w:noProof/>
              </w:rPr>
              <w:instrText xml:space="preserve"> </w:instrText>
            </w:r>
            <w:r w:rsidRPr="005B6968">
              <w:rPr>
                <w:rStyle w:val="Hyperlink"/>
                <w:noProof/>
              </w:rPr>
              <w:fldChar w:fldCharType="separate"/>
            </w:r>
            <w:r w:rsidRPr="005B6968">
              <w:rPr>
                <w:rStyle w:val="Hyperlink"/>
                <w:noProof/>
              </w:rPr>
              <w:t>4.8.1. Launch Instance</w:t>
            </w:r>
            <w:r>
              <w:rPr>
                <w:noProof/>
                <w:webHidden/>
              </w:rPr>
              <w:tab/>
            </w:r>
            <w:r>
              <w:rPr>
                <w:noProof/>
                <w:webHidden/>
              </w:rPr>
              <w:fldChar w:fldCharType="begin"/>
            </w:r>
            <w:r>
              <w:rPr>
                <w:noProof/>
                <w:webHidden/>
              </w:rPr>
              <w:instrText xml:space="preserve"> PAGEREF _Toc469413281 \h </w:instrText>
            </w:r>
          </w:ins>
          <w:r>
            <w:rPr>
              <w:noProof/>
              <w:webHidden/>
            </w:rPr>
          </w:r>
          <w:r>
            <w:rPr>
              <w:noProof/>
              <w:webHidden/>
            </w:rPr>
            <w:fldChar w:fldCharType="separate"/>
          </w:r>
          <w:ins w:id="11" w:author="Abhinandan" w:date="2016-12-13T17:25:00Z">
            <w:r>
              <w:rPr>
                <w:noProof/>
                <w:webHidden/>
              </w:rPr>
              <w:t>12</w:t>
            </w:r>
            <w:r>
              <w:rPr>
                <w:noProof/>
                <w:webHidden/>
              </w:rPr>
              <w:fldChar w:fldCharType="end"/>
            </w:r>
            <w:r w:rsidRPr="005B6968">
              <w:rPr>
                <w:rStyle w:val="Hyperlink"/>
                <w:noProof/>
              </w:rPr>
              <w:fldChar w:fldCharType="end"/>
            </w:r>
          </w:ins>
        </w:p>
        <w:p w14:paraId="706235CE" w14:textId="77777777" w:rsidR="009C513E" w:rsidRDefault="009C513E">
          <w:pPr>
            <w:pStyle w:val="TOC3"/>
            <w:tabs>
              <w:tab w:val="right" w:leader="dot" w:pos="9350"/>
            </w:tabs>
            <w:rPr>
              <w:ins w:id="12" w:author="Abhinandan" w:date="2016-12-13T17:25:00Z"/>
              <w:rFonts w:asciiTheme="minorHAnsi" w:eastAsiaTheme="minorEastAsia" w:hAnsiTheme="minorHAnsi" w:cstheme="minorBidi"/>
              <w:noProof/>
              <w:color w:val="auto"/>
            </w:rPr>
          </w:pPr>
          <w:ins w:id="13"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"_Toc469413282"</w:instrText>
            </w:r>
            <w:r w:rsidRPr="005B6968">
              <w:rPr>
                <w:rStyle w:val="Hyperlink"/>
                <w:noProof/>
              </w:rPr>
              <w:instrText xml:space="preserve"> </w:instrText>
            </w:r>
            <w:r w:rsidRPr="005B6968">
              <w:rPr>
                <w:rStyle w:val="Hyperlink"/>
                <w:noProof/>
              </w:rPr>
              <w:fldChar w:fldCharType="separate"/>
            </w:r>
            <w:r w:rsidRPr="005B6968">
              <w:rPr>
                <w:rStyle w:val="Hyperlink"/>
                <w:noProof/>
              </w:rPr>
              <w:t>4.8.2. Launch RDS Database</w:t>
            </w:r>
            <w:r>
              <w:rPr>
                <w:noProof/>
                <w:webHidden/>
              </w:rPr>
              <w:tab/>
            </w:r>
            <w:r>
              <w:rPr>
                <w:noProof/>
                <w:webHidden/>
              </w:rPr>
              <w:fldChar w:fldCharType="begin"/>
            </w:r>
            <w:r>
              <w:rPr>
                <w:noProof/>
                <w:webHidden/>
              </w:rPr>
              <w:instrText xml:space="preserve"> PAGEREF _Toc469413282 \h </w:instrText>
            </w:r>
          </w:ins>
          <w:r>
            <w:rPr>
              <w:noProof/>
              <w:webHidden/>
            </w:rPr>
          </w:r>
          <w:r>
            <w:rPr>
              <w:noProof/>
              <w:webHidden/>
            </w:rPr>
            <w:fldChar w:fldCharType="separate"/>
          </w:r>
          <w:ins w:id="14" w:author="Abhinandan" w:date="2016-12-13T17:25:00Z">
            <w:r>
              <w:rPr>
                <w:noProof/>
                <w:webHidden/>
              </w:rPr>
              <w:t>19</w:t>
            </w:r>
            <w:r>
              <w:rPr>
                <w:noProof/>
                <w:webHidden/>
              </w:rPr>
              <w:fldChar w:fldCharType="end"/>
            </w:r>
            <w:r w:rsidRPr="005B6968">
              <w:rPr>
                <w:rStyle w:val="Hyperlink"/>
                <w:noProof/>
              </w:rPr>
              <w:fldChar w:fldCharType="end"/>
            </w:r>
          </w:ins>
        </w:p>
        <w:p w14:paraId="02B702F8" w14:textId="77777777" w:rsidR="009C513E" w:rsidRDefault="009C513E">
          <w:pPr>
            <w:pStyle w:val="TOC3"/>
            <w:tabs>
              <w:tab w:val="right" w:leader="dot" w:pos="9350"/>
            </w:tabs>
            <w:rPr>
              <w:ins w:id="15" w:author="Abhinandan" w:date="2016-12-13T17:25:00Z"/>
              <w:rFonts w:asciiTheme="minorHAnsi" w:eastAsiaTheme="minorEastAsia" w:hAnsiTheme="minorHAnsi" w:cstheme="minorBidi"/>
              <w:noProof/>
              <w:color w:val="auto"/>
            </w:rPr>
          </w:pPr>
          <w:ins w:id="16"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"_Toc469413283"</w:instrText>
            </w:r>
            <w:r w:rsidRPr="005B6968">
              <w:rPr>
                <w:rStyle w:val="Hyperlink"/>
                <w:noProof/>
              </w:rPr>
              <w:instrText xml:space="preserve"> </w:instrText>
            </w:r>
            <w:r w:rsidRPr="005B6968">
              <w:rPr>
                <w:rStyle w:val="Hyperlink"/>
                <w:noProof/>
              </w:rPr>
              <w:fldChar w:fldCharType="separate"/>
            </w:r>
            <w:r w:rsidRPr="005B6968">
              <w:rPr>
                <w:rStyle w:val="Hyperlink"/>
                <w:noProof/>
              </w:rPr>
              <w:t>4.8.3. Create Database in SQL Server</w:t>
            </w:r>
            <w:r>
              <w:rPr>
                <w:noProof/>
                <w:webHidden/>
              </w:rPr>
              <w:tab/>
            </w:r>
            <w:r>
              <w:rPr>
                <w:noProof/>
                <w:webHidden/>
              </w:rPr>
              <w:fldChar w:fldCharType="begin"/>
            </w:r>
            <w:r>
              <w:rPr>
                <w:noProof/>
                <w:webHidden/>
              </w:rPr>
              <w:instrText xml:space="preserve"> PAGEREF _Toc469413283 \h </w:instrText>
            </w:r>
          </w:ins>
          <w:r>
            <w:rPr>
              <w:noProof/>
              <w:webHidden/>
            </w:rPr>
          </w:r>
          <w:r>
            <w:rPr>
              <w:noProof/>
              <w:webHidden/>
            </w:rPr>
            <w:fldChar w:fldCharType="separate"/>
          </w:r>
          <w:ins w:id="17" w:author="Abhinandan" w:date="2016-12-13T17:25:00Z">
            <w:r>
              <w:rPr>
                <w:noProof/>
                <w:webHidden/>
              </w:rPr>
              <w:t>24</w:t>
            </w:r>
            <w:r>
              <w:rPr>
                <w:noProof/>
                <w:webHidden/>
              </w:rPr>
              <w:fldChar w:fldCharType="end"/>
            </w:r>
            <w:r w:rsidRPr="005B6968">
              <w:rPr>
                <w:rStyle w:val="Hyperlink"/>
                <w:noProof/>
              </w:rPr>
              <w:fldChar w:fldCharType="end"/>
            </w:r>
          </w:ins>
        </w:p>
        <w:p w14:paraId="41F9A38F" w14:textId="77777777" w:rsidR="009C513E" w:rsidRDefault="009C513E">
          <w:pPr>
            <w:pStyle w:val="TOC3"/>
            <w:tabs>
              <w:tab w:val="right" w:leader="dot" w:pos="9350"/>
            </w:tabs>
            <w:rPr>
              <w:ins w:id="18" w:author="Abhinandan" w:date="2016-12-13T17:25:00Z"/>
              <w:rFonts w:asciiTheme="minorHAnsi" w:eastAsiaTheme="minorEastAsia" w:hAnsiTheme="minorHAnsi" w:cstheme="minorBidi"/>
              <w:noProof/>
              <w:color w:val="auto"/>
            </w:rPr>
          </w:pPr>
          <w:ins w:id="19"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"_Toc469413284"</w:instrText>
            </w:r>
            <w:r w:rsidRPr="005B6968">
              <w:rPr>
                <w:rStyle w:val="Hyperlink"/>
                <w:noProof/>
              </w:rPr>
              <w:instrText xml:space="preserve"> </w:instrText>
            </w:r>
            <w:r w:rsidRPr="005B6968">
              <w:rPr>
                <w:rStyle w:val="Hyperlink"/>
                <w:noProof/>
              </w:rPr>
              <w:fldChar w:fldCharType="separate"/>
            </w:r>
            <w:r w:rsidRPr="005B6968">
              <w:rPr>
                <w:rStyle w:val="Hyperlink"/>
                <w:noProof/>
              </w:rPr>
              <w:t>4.8.4. Install Deep Security Manager</w:t>
            </w:r>
            <w:r>
              <w:rPr>
                <w:noProof/>
                <w:webHidden/>
              </w:rPr>
              <w:tab/>
            </w:r>
            <w:r>
              <w:rPr>
                <w:noProof/>
                <w:webHidden/>
              </w:rPr>
              <w:fldChar w:fldCharType="begin"/>
            </w:r>
            <w:r>
              <w:rPr>
                <w:noProof/>
                <w:webHidden/>
              </w:rPr>
              <w:instrText xml:space="preserve"> PAGEREF _Toc469413284 \h </w:instrText>
            </w:r>
          </w:ins>
          <w:r>
            <w:rPr>
              <w:noProof/>
              <w:webHidden/>
            </w:rPr>
          </w:r>
          <w:r>
            <w:rPr>
              <w:noProof/>
              <w:webHidden/>
            </w:rPr>
            <w:fldChar w:fldCharType="separate"/>
          </w:r>
          <w:ins w:id="20" w:author="Abhinandan" w:date="2016-12-13T17:25:00Z">
            <w:r>
              <w:rPr>
                <w:noProof/>
                <w:webHidden/>
              </w:rPr>
              <w:t>28</w:t>
            </w:r>
            <w:r>
              <w:rPr>
                <w:noProof/>
                <w:webHidden/>
              </w:rPr>
              <w:fldChar w:fldCharType="end"/>
            </w:r>
            <w:r w:rsidRPr="005B6968">
              <w:rPr>
                <w:rStyle w:val="Hyperlink"/>
                <w:noProof/>
              </w:rPr>
              <w:fldChar w:fldCharType="end"/>
            </w:r>
          </w:ins>
        </w:p>
        <w:p w14:paraId="21047906" w14:textId="77777777" w:rsidR="009C513E" w:rsidRDefault="009C513E">
          <w:pPr>
            <w:pStyle w:val="TOC3"/>
            <w:tabs>
              <w:tab w:val="right" w:leader="dot" w:pos="9350"/>
            </w:tabs>
            <w:rPr>
              <w:ins w:id="21" w:author="Abhinandan" w:date="2016-12-13T17:25:00Z"/>
              <w:rFonts w:asciiTheme="minorHAnsi" w:eastAsiaTheme="minorEastAsia" w:hAnsiTheme="minorHAnsi" w:cstheme="minorBidi"/>
              <w:noProof/>
              <w:color w:val="auto"/>
            </w:rPr>
          </w:pPr>
          <w:ins w:id="22"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"_Toc469413285"</w:instrText>
            </w:r>
            <w:r w:rsidRPr="005B6968">
              <w:rPr>
                <w:rStyle w:val="Hyperlink"/>
                <w:noProof/>
              </w:rPr>
              <w:instrText xml:space="preserve"> </w:instrText>
            </w:r>
            <w:r w:rsidRPr="005B6968">
              <w:rPr>
                <w:rStyle w:val="Hyperlink"/>
                <w:noProof/>
              </w:rPr>
              <w:fldChar w:fldCharType="separate"/>
            </w:r>
            <w:r w:rsidRPr="005B6968">
              <w:rPr>
                <w:rStyle w:val="Hyperlink"/>
                <w:noProof/>
              </w:rPr>
              <w:t>4.8.5. Modify your AWS Security Group to open required ports on your instances</w:t>
            </w:r>
            <w:r>
              <w:rPr>
                <w:noProof/>
                <w:webHidden/>
              </w:rPr>
              <w:tab/>
            </w:r>
            <w:r>
              <w:rPr>
                <w:noProof/>
                <w:webHidden/>
              </w:rPr>
              <w:fldChar w:fldCharType="begin"/>
            </w:r>
            <w:r>
              <w:rPr>
                <w:noProof/>
                <w:webHidden/>
              </w:rPr>
              <w:instrText xml:space="preserve"> PAGEREF _Toc469413285 \h </w:instrText>
            </w:r>
          </w:ins>
          <w:r>
            <w:rPr>
              <w:noProof/>
              <w:webHidden/>
            </w:rPr>
          </w:r>
          <w:r>
            <w:rPr>
              <w:noProof/>
              <w:webHidden/>
            </w:rPr>
            <w:fldChar w:fldCharType="separate"/>
          </w:r>
          <w:ins w:id="23" w:author="Abhinandan" w:date="2016-12-13T17:25:00Z">
            <w:r>
              <w:rPr>
                <w:noProof/>
                <w:webHidden/>
              </w:rPr>
              <w:t>31</w:t>
            </w:r>
            <w:r>
              <w:rPr>
                <w:noProof/>
                <w:webHidden/>
              </w:rPr>
              <w:fldChar w:fldCharType="end"/>
            </w:r>
            <w:r w:rsidRPr="005B6968">
              <w:rPr>
                <w:rStyle w:val="Hyperlink"/>
                <w:noProof/>
              </w:rPr>
              <w:fldChar w:fldCharType="end"/>
            </w:r>
          </w:ins>
        </w:p>
        <w:p w14:paraId="43A39E04" w14:textId="77777777" w:rsidR="009C513E" w:rsidRDefault="009C513E">
          <w:pPr>
            <w:pStyle w:val="TOC3"/>
            <w:tabs>
              <w:tab w:val="right" w:leader="dot" w:pos="9350"/>
            </w:tabs>
            <w:rPr>
              <w:ins w:id="24" w:author="Abhinandan" w:date="2016-12-13T17:25:00Z"/>
              <w:rFonts w:asciiTheme="minorHAnsi" w:eastAsiaTheme="minorEastAsia" w:hAnsiTheme="minorHAnsi" w:cstheme="minorBidi"/>
              <w:noProof/>
              <w:color w:val="auto"/>
            </w:rPr>
          </w:pPr>
          <w:ins w:id="25"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"_Toc469413286"</w:instrText>
            </w:r>
            <w:r w:rsidRPr="005B6968">
              <w:rPr>
                <w:rStyle w:val="Hyperlink"/>
                <w:noProof/>
              </w:rPr>
              <w:instrText xml:space="preserve"> </w:instrText>
            </w:r>
            <w:r w:rsidRPr="005B6968">
              <w:rPr>
                <w:rStyle w:val="Hyperlink"/>
                <w:noProof/>
              </w:rPr>
              <w:fldChar w:fldCharType="separate"/>
            </w:r>
            <w:r w:rsidRPr="005B6968">
              <w:rPr>
                <w:rStyle w:val="Hyperlink"/>
                <w:noProof/>
              </w:rPr>
              <w:t>4.8.6. Create a dedicated AWS policy and user account for Deep Security to access your cloud account</w:t>
            </w:r>
            <w:r>
              <w:rPr>
                <w:noProof/>
                <w:webHidden/>
              </w:rPr>
              <w:tab/>
            </w:r>
            <w:r>
              <w:rPr>
                <w:noProof/>
                <w:webHidden/>
              </w:rPr>
              <w:fldChar w:fldCharType="begin"/>
            </w:r>
            <w:r>
              <w:rPr>
                <w:noProof/>
                <w:webHidden/>
              </w:rPr>
              <w:instrText xml:space="preserve"> PAGEREF _Toc469413286 \h </w:instrText>
            </w:r>
          </w:ins>
          <w:r>
            <w:rPr>
              <w:noProof/>
              <w:webHidden/>
            </w:rPr>
          </w:r>
          <w:r>
            <w:rPr>
              <w:noProof/>
              <w:webHidden/>
            </w:rPr>
            <w:fldChar w:fldCharType="separate"/>
          </w:r>
          <w:ins w:id="26" w:author="Abhinandan" w:date="2016-12-13T17:25:00Z">
            <w:r>
              <w:rPr>
                <w:noProof/>
                <w:webHidden/>
              </w:rPr>
              <w:t>33</w:t>
            </w:r>
            <w:r>
              <w:rPr>
                <w:noProof/>
                <w:webHidden/>
              </w:rPr>
              <w:fldChar w:fldCharType="end"/>
            </w:r>
            <w:r w:rsidRPr="005B6968">
              <w:rPr>
                <w:rStyle w:val="Hyperlink"/>
                <w:noProof/>
              </w:rPr>
              <w:fldChar w:fldCharType="end"/>
            </w:r>
          </w:ins>
        </w:p>
        <w:p w14:paraId="76F1DA30" w14:textId="77777777" w:rsidR="009C513E" w:rsidRDefault="009C513E">
          <w:pPr>
            <w:pStyle w:val="TOC3"/>
            <w:tabs>
              <w:tab w:val="right" w:leader="dot" w:pos="9350"/>
            </w:tabs>
            <w:rPr>
              <w:ins w:id="27" w:author="Abhinandan" w:date="2016-12-13T17:25:00Z"/>
              <w:rFonts w:asciiTheme="minorHAnsi" w:eastAsiaTheme="minorEastAsia" w:hAnsiTheme="minorHAnsi" w:cstheme="minorBidi"/>
              <w:noProof/>
              <w:color w:val="auto"/>
            </w:rPr>
          </w:pPr>
          <w:ins w:id="28"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"_Toc469413287"</w:instrText>
            </w:r>
            <w:r w:rsidRPr="005B6968">
              <w:rPr>
                <w:rStyle w:val="Hyperlink"/>
                <w:noProof/>
              </w:rPr>
              <w:instrText xml:space="preserve"> </w:instrText>
            </w:r>
            <w:r w:rsidRPr="005B6968">
              <w:rPr>
                <w:rStyle w:val="Hyperlink"/>
                <w:noProof/>
              </w:rPr>
              <w:fldChar w:fldCharType="separate"/>
            </w:r>
            <w:r w:rsidRPr="005B6968">
              <w:rPr>
                <w:rStyle w:val="Hyperlink"/>
                <w:noProof/>
              </w:rPr>
              <w:t>4.8.7. Adding your AWS Cloud account to Deep Security</w:t>
            </w:r>
            <w:r>
              <w:rPr>
                <w:noProof/>
                <w:webHidden/>
              </w:rPr>
              <w:tab/>
            </w:r>
            <w:r>
              <w:rPr>
                <w:noProof/>
                <w:webHidden/>
              </w:rPr>
              <w:fldChar w:fldCharType="begin"/>
            </w:r>
            <w:r>
              <w:rPr>
                <w:noProof/>
                <w:webHidden/>
              </w:rPr>
              <w:instrText xml:space="preserve"> PAGEREF _Toc469413287 \h </w:instrText>
            </w:r>
          </w:ins>
          <w:r>
            <w:rPr>
              <w:noProof/>
              <w:webHidden/>
            </w:rPr>
          </w:r>
          <w:r>
            <w:rPr>
              <w:noProof/>
              <w:webHidden/>
            </w:rPr>
            <w:fldChar w:fldCharType="separate"/>
          </w:r>
          <w:ins w:id="29" w:author="Abhinandan" w:date="2016-12-13T17:25:00Z">
            <w:r>
              <w:rPr>
                <w:noProof/>
                <w:webHidden/>
              </w:rPr>
              <w:t>37</w:t>
            </w:r>
            <w:r>
              <w:rPr>
                <w:noProof/>
                <w:webHidden/>
              </w:rPr>
              <w:fldChar w:fldCharType="end"/>
            </w:r>
            <w:r w:rsidRPr="005B6968">
              <w:rPr>
                <w:rStyle w:val="Hyperlink"/>
                <w:noProof/>
              </w:rPr>
              <w:fldChar w:fldCharType="end"/>
            </w:r>
          </w:ins>
        </w:p>
        <w:p w14:paraId="374C625E" w14:textId="77777777" w:rsidR="009C513E" w:rsidRDefault="009C513E">
          <w:pPr>
            <w:pStyle w:val="TOC3"/>
            <w:tabs>
              <w:tab w:val="left" w:pos="1320"/>
              <w:tab w:val="right" w:leader="dot" w:pos="9350"/>
            </w:tabs>
            <w:rPr>
              <w:ins w:id="30" w:author="Abhinandan" w:date="2016-12-13T17:25:00Z"/>
              <w:rFonts w:asciiTheme="minorHAnsi" w:eastAsiaTheme="minorEastAsia" w:hAnsiTheme="minorHAnsi" w:cstheme="minorBidi"/>
              <w:noProof/>
              <w:color w:val="auto"/>
            </w:rPr>
          </w:pPr>
          <w:ins w:id="31"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"_Toc469413288"</w:instrText>
            </w:r>
            <w:r w:rsidRPr="005B6968">
              <w:rPr>
                <w:rStyle w:val="Hyperlink"/>
                <w:noProof/>
              </w:rPr>
              <w:instrText xml:space="preserve"> </w:instrText>
            </w:r>
            <w:r w:rsidRPr="005B6968">
              <w:rPr>
                <w:rStyle w:val="Hyperlink"/>
                <w:noProof/>
              </w:rPr>
              <w:fldChar w:fldCharType="separate"/>
            </w:r>
            <w:r w:rsidRPr="005B6968">
              <w:rPr>
                <w:rStyle w:val="Hyperlink"/>
                <w:noProof/>
              </w:rPr>
              <w:t>4.8.8.</w:t>
            </w:r>
            <w:r>
              <w:rPr>
                <w:rFonts w:asciiTheme="minorHAnsi" w:eastAsiaTheme="minorEastAsia" w:hAnsiTheme="minorHAnsi" w:cstheme="minorBidi"/>
                <w:noProof/>
                <w:color w:val="auto"/>
              </w:rPr>
              <w:tab/>
            </w:r>
            <w:r w:rsidRPr="005B6968">
              <w:rPr>
                <w:rStyle w:val="Hyperlink"/>
                <w:noProof/>
              </w:rPr>
              <w:t>Deploy Deep Security Agents to your Windows AWS instance</w:t>
            </w:r>
            <w:r>
              <w:rPr>
                <w:noProof/>
                <w:webHidden/>
              </w:rPr>
              <w:tab/>
            </w:r>
            <w:r>
              <w:rPr>
                <w:noProof/>
                <w:webHidden/>
              </w:rPr>
              <w:fldChar w:fldCharType="begin"/>
            </w:r>
            <w:r>
              <w:rPr>
                <w:noProof/>
                <w:webHidden/>
              </w:rPr>
              <w:instrText xml:space="preserve"> PAGEREF _Toc469413288 \h </w:instrText>
            </w:r>
          </w:ins>
          <w:r>
            <w:rPr>
              <w:noProof/>
              <w:webHidden/>
            </w:rPr>
          </w:r>
          <w:r>
            <w:rPr>
              <w:noProof/>
              <w:webHidden/>
            </w:rPr>
            <w:fldChar w:fldCharType="separate"/>
          </w:r>
          <w:ins w:id="32" w:author="Abhinandan" w:date="2016-12-13T17:25:00Z">
            <w:r>
              <w:rPr>
                <w:noProof/>
                <w:webHidden/>
              </w:rPr>
              <w:t>41</w:t>
            </w:r>
            <w:r>
              <w:rPr>
                <w:noProof/>
                <w:webHidden/>
              </w:rPr>
              <w:fldChar w:fldCharType="end"/>
            </w:r>
            <w:r w:rsidRPr="005B6968">
              <w:rPr>
                <w:rStyle w:val="Hyperlink"/>
                <w:noProof/>
              </w:rPr>
              <w:fldChar w:fldCharType="end"/>
            </w:r>
          </w:ins>
        </w:p>
        <w:p w14:paraId="08667E9A" w14:textId="77777777" w:rsidR="009C513E" w:rsidRDefault="009C513E">
          <w:pPr>
            <w:pStyle w:val="TOC3"/>
            <w:tabs>
              <w:tab w:val="left" w:pos="1320"/>
              <w:tab w:val="right" w:leader="dot" w:pos="9350"/>
            </w:tabs>
            <w:rPr>
              <w:ins w:id="33" w:author="Abhinandan" w:date="2016-12-13T17:25:00Z"/>
              <w:rFonts w:asciiTheme="minorHAnsi" w:eastAsiaTheme="minorEastAsia" w:hAnsiTheme="minorHAnsi" w:cstheme="minorBidi"/>
              <w:noProof/>
              <w:color w:val="auto"/>
            </w:rPr>
          </w:pPr>
          <w:ins w:id="34"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"_Toc469413289"</w:instrText>
            </w:r>
            <w:r w:rsidRPr="005B6968">
              <w:rPr>
                <w:rStyle w:val="Hyperlink"/>
                <w:noProof/>
              </w:rPr>
              <w:instrText xml:space="preserve"> </w:instrText>
            </w:r>
            <w:r w:rsidRPr="005B6968">
              <w:rPr>
                <w:rStyle w:val="Hyperlink"/>
                <w:noProof/>
              </w:rPr>
              <w:fldChar w:fldCharType="separate"/>
            </w:r>
            <w:r w:rsidRPr="005B6968">
              <w:rPr>
                <w:rStyle w:val="Hyperlink"/>
                <w:noProof/>
              </w:rPr>
              <w:t>4.8.9.</w:t>
            </w:r>
            <w:r>
              <w:rPr>
                <w:rFonts w:asciiTheme="minorHAnsi" w:eastAsiaTheme="minorEastAsia" w:hAnsiTheme="minorHAnsi" w:cstheme="minorBidi"/>
                <w:noProof/>
                <w:color w:val="auto"/>
              </w:rPr>
              <w:tab/>
            </w:r>
            <w:r w:rsidRPr="005B6968">
              <w:rPr>
                <w:rStyle w:val="Hyperlink"/>
                <w:noProof/>
              </w:rPr>
              <w:t>Deploy Deep Security Agents to your Linux AWS instance</w:t>
            </w:r>
            <w:r>
              <w:rPr>
                <w:noProof/>
                <w:webHidden/>
              </w:rPr>
              <w:tab/>
            </w:r>
            <w:r>
              <w:rPr>
                <w:noProof/>
                <w:webHidden/>
              </w:rPr>
              <w:fldChar w:fldCharType="begin"/>
            </w:r>
            <w:r>
              <w:rPr>
                <w:noProof/>
                <w:webHidden/>
              </w:rPr>
              <w:instrText xml:space="preserve"> PAGEREF _Toc469413289 \h </w:instrText>
            </w:r>
          </w:ins>
          <w:r>
            <w:rPr>
              <w:noProof/>
              <w:webHidden/>
            </w:rPr>
          </w:r>
          <w:r>
            <w:rPr>
              <w:noProof/>
              <w:webHidden/>
            </w:rPr>
            <w:fldChar w:fldCharType="separate"/>
          </w:r>
          <w:ins w:id="35" w:author="Abhinandan" w:date="2016-12-13T17:25:00Z">
            <w:r>
              <w:rPr>
                <w:noProof/>
                <w:webHidden/>
              </w:rPr>
              <w:t>44</w:t>
            </w:r>
            <w:r>
              <w:rPr>
                <w:noProof/>
                <w:webHidden/>
              </w:rPr>
              <w:fldChar w:fldCharType="end"/>
            </w:r>
            <w:r w:rsidRPr="005B6968">
              <w:rPr>
                <w:rStyle w:val="Hyperlink"/>
                <w:noProof/>
              </w:rPr>
              <w:fldChar w:fldCharType="end"/>
            </w:r>
          </w:ins>
        </w:p>
        <w:p w14:paraId="5F13943D" w14:textId="77777777" w:rsidR="009C513E" w:rsidRDefault="009C513E">
          <w:pPr>
            <w:pStyle w:val="TOC2"/>
            <w:tabs>
              <w:tab w:val="right" w:leader="dot" w:pos="9350"/>
            </w:tabs>
            <w:rPr>
              <w:ins w:id="36" w:author="Abhinandan" w:date="2016-12-13T17:25:00Z"/>
              <w:rFonts w:asciiTheme="minorHAnsi" w:eastAsiaTheme="minorEastAsia" w:hAnsiTheme="minorHAnsi" w:cstheme="minorBidi"/>
              <w:noProof/>
              <w:color w:val="auto"/>
            </w:rPr>
          </w:pPr>
          <w:ins w:id="37"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"_Toc469413290"</w:instrText>
            </w:r>
            <w:r w:rsidRPr="005B6968">
              <w:rPr>
                <w:rStyle w:val="Hyperlink"/>
                <w:noProof/>
              </w:rPr>
              <w:instrText xml:space="preserve"> </w:instrText>
            </w:r>
            <w:r w:rsidRPr="005B6968">
              <w:rPr>
                <w:rStyle w:val="Hyperlink"/>
                <w:noProof/>
              </w:rPr>
              <w:fldChar w:fldCharType="separate"/>
            </w:r>
            <w:r w:rsidRPr="005B6968">
              <w:rPr>
                <w:rStyle w:val="Hyperlink"/>
                <w:noProof/>
              </w:rPr>
              <w:t>4.9. Setup demo code tree &amp; datasets [Github repository cloning]</w:t>
            </w:r>
            <w:r>
              <w:rPr>
                <w:noProof/>
                <w:webHidden/>
              </w:rPr>
              <w:tab/>
            </w:r>
            <w:r>
              <w:rPr>
                <w:noProof/>
                <w:webHidden/>
              </w:rPr>
              <w:fldChar w:fldCharType="begin"/>
            </w:r>
            <w:r>
              <w:rPr>
                <w:noProof/>
                <w:webHidden/>
              </w:rPr>
              <w:instrText xml:space="preserve"> PAGEREF _Toc469413290 \h </w:instrText>
            </w:r>
          </w:ins>
          <w:r>
            <w:rPr>
              <w:noProof/>
              <w:webHidden/>
            </w:rPr>
          </w:r>
          <w:r>
            <w:rPr>
              <w:noProof/>
              <w:webHidden/>
            </w:rPr>
            <w:fldChar w:fldCharType="separate"/>
          </w:r>
          <w:ins w:id="38" w:author="Abhinandan" w:date="2016-12-13T17:25:00Z">
            <w:r>
              <w:rPr>
                <w:noProof/>
                <w:webHidden/>
              </w:rPr>
              <w:t>49</w:t>
            </w:r>
            <w:r>
              <w:rPr>
                <w:noProof/>
                <w:webHidden/>
              </w:rPr>
              <w:fldChar w:fldCharType="end"/>
            </w:r>
            <w:r w:rsidRPr="005B6968">
              <w:rPr>
                <w:rStyle w:val="Hyperlink"/>
                <w:noProof/>
              </w:rPr>
              <w:fldChar w:fldCharType="end"/>
            </w:r>
          </w:ins>
        </w:p>
        <w:p w14:paraId="0D2ACE24" w14:textId="77777777" w:rsidR="009C513E" w:rsidRDefault="009C513E">
          <w:pPr>
            <w:pStyle w:val="TOC2"/>
            <w:tabs>
              <w:tab w:val="right" w:leader="dot" w:pos="9350"/>
            </w:tabs>
            <w:rPr>
              <w:ins w:id="39" w:author="Abhinandan" w:date="2016-12-13T17:25:00Z"/>
              <w:rFonts w:asciiTheme="minorHAnsi" w:eastAsiaTheme="minorEastAsia" w:hAnsiTheme="minorHAnsi" w:cstheme="minorBidi"/>
              <w:noProof/>
              <w:color w:val="auto"/>
            </w:rPr>
          </w:pPr>
          <w:ins w:id="40"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"_Toc469413291"</w:instrText>
            </w:r>
            <w:r w:rsidRPr="005B6968">
              <w:rPr>
                <w:rStyle w:val="Hyperlink"/>
                <w:noProof/>
              </w:rPr>
              <w:instrText xml:space="preserve"> </w:instrText>
            </w:r>
            <w:r w:rsidRPr="005B6968">
              <w:rPr>
                <w:rStyle w:val="Hyperlink"/>
                <w:noProof/>
              </w:rPr>
              <w:fldChar w:fldCharType="separate"/>
            </w:r>
            <w:r w:rsidRPr="005B6968">
              <w:rPr>
                <w:rStyle w:val="Hyperlink"/>
                <w:noProof/>
              </w:rPr>
              <w:t>4.10 Install Tomcat Servers for Web Interfacing</w:t>
            </w:r>
            <w:r>
              <w:rPr>
                <w:noProof/>
                <w:webHidden/>
              </w:rPr>
              <w:tab/>
            </w:r>
            <w:r>
              <w:rPr>
                <w:noProof/>
                <w:webHidden/>
              </w:rPr>
              <w:fldChar w:fldCharType="begin"/>
            </w:r>
            <w:r>
              <w:rPr>
                <w:noProof/>
                <w:webHidden/>
              </w:rPr>
              <w:instrText xml:space="preserve"> PAGEREF _Toc469413291 \h </w:instrText>
            </w:r>
          </w:ins>
          <w:r>
            <w:rPr>
              <w:noProof/>
              <w:webHidden/>
            </w:rPr>
          </w:r>
          <w:r>
            <w:rPr>
              <w:noProof/>
              <w:webHidden/>
            </w:rPr>
            <w:fldChar w:fldCharType="separate"/>
          </w:r>
          <w:ins w:id="41" w:author="Abhinandan" w:date="2016-12-13T17:25:00Z">
            <w:r>
              <w:rPr>
                <w:noProof/>
                <w:webHidden/>
              </w:rPr>
              <w:t>52</w:t>
            </w:r>
            <w:r>
              <w:rPr>
                <w:noProof/>
                <w:webHidden/>
              </w:rPr>
              <w:fldChar w:fldCharType="end"/>
            </w:r>
            <w:r w:rsidRPr="005B6968">
              <w:rPr>
                <w:rStyle w:val="Hyperlink"/>
                <w:noProof/>
              </w:rPr>
              <w:fldChar w:fldCharType="end"/>
            </w:r>
          </w:ins>
        </w:p>
        <w:p w14:paraId="3E32F6B9" w14:textId="77777777" w:rsidR="009C513E" w:rsidRDefault="009C513E">
          <w:pPr>
            <w:pStyle w:val="TOC2"/>
            <w:tabs>
              <w:tab w:val="right" w:leader="dot" w:pos="9350"/>
            </w:tabs>
            <w:rPr>
              <w:ins w:id="42" w:author="Abhinandan" w:date="2016-12-13T17:25:00Z"/>
              <w:rFonts w:asciiTheme="minorHAnsi" w:eastAsiaTheme="minorEastAsia" w:hAnsiTheme="minorHAnsi" w:cstheme="minorBidi"/>
              <w:noProof/>
              <w:color w:val="auto"/>
            </w:rPr>
          </w:pPr>
          <w:ins w:id="43"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"_Toc469413292"</w:instrText>
            </w:r>
            <w:r w:rsidRPr="005B6968">
              <w:rPr>
                <w:rStyle w:val="Hyperlink"/>
                <w:noProof/>
              </w:rPr>
              <w:instrText xml:space="preserve"> </w:instrText>
            </w:r>
            <w:r w:rsidRPr="005B6968">
              <w:rPr>
                <w:rStyle w:val="Hyperlink"/>
                <w:noProof/>
              </w:rPr>
              <w:fldChar w:fldCharType="separate"/>
            </w:r>
            <w:r w:rsidRPr="005B6968">
              <w:rPr>
                <w:rStyle w:val="Hyperlink"/>
                <w:noProof/>
              </w:rPr>
              <w:t>4.11. Install Apache Maven</w:t>
            </w:r>
            <w:r>
              <w:rPr>
                <w:noProof/>
                <w:webHidden/>
              </w:rPr>
              <w:tab/>
            </w:r>
            <w:r>
              <w:rPr>
                <w:noProof/>
                <w:webHidden/>
              </w:rPr>
              <w:fldChar w:fldCharType="begin"/>
            </w:r>
            <w:r>
              <w:rPr>
                <w:noProof/>
                <w:webHidden/>
              </w:rPr>
              <w:instrText xml:space="preserve"> PAGEREF _Toc469413292 \h </w:instrText>
            </w:r>
          </w:ins>
          <w:r>
            <w:rPr>
              <w:noProof/>
              <w:webHidden/>
            </w:rPr>
          </w:r>
          <w:r>
            <w:rPr>
              <w:noProof/>
              <w:webHidden/>
            </w:rPr>
            <w:fldChar w:fldCharType="separate"/>
          </w:r>
          <w:ins w:id="44" w:author="Abhinandan" w:date="2016-12-13T17:25:00Z">
            <w:r>
              <w:rPr>
                <w:noProof/>
                <w:webHidden/>
              </w:rPr>
              <w:t>55</w:t>
            </w:r>
            <w:r>
              <w:rPr>
                <w:noProof/>
                <w:webHidden/>
              </w:rPr>
              <w:fldChar w:fldCharType="end"/>
            </w:r>
            <w:r w:rsidRPr="005B6968">
              <w:rPr>
                <w:rStyle w:val="Hyperlink"/>
                <w:noProof/>
              </w:rPr>
              <w:fldChar w:fldCharType="end"/>
            </w:r>
          </w:ins>
        </w:p>
        <w:p w14:paraId="442FE129" w14:textId="77777777" w:rsidR="009C513E" w:rsidRDefault="009C513E">
          <w:pPr>
            <w:pStyle w:val="TOC2"/>
            <w:tabs>
              <w:tab w:val="right" w:leader="dot" w:pos="9350"/>
            </w:tabs>
            <w:rPr>
              <w:ins w:id="45" w:author="Abhinandan" w:date="2016-12-13T17:25:00Z"/>
              <w:rFonts w:asciiTheme="minorHAnsi" w:eastAsiaTheme="minorEastAsia" w:hAnsiTheme="minorHAnsi" w:cstheme="minorBidi"/>
              <w:noProof/>
              <w:color w:val="auto"/>
            </w:rPr>
          </w:pPr>
          <w:ins w:id="46"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"_Toc469413293"</w:instrText>
            </w:r>
            <w:r w:rsidRPr="005B6968">
              <w:rPr>
                <w:rStyle w:val="Hyperlink"/>
                <w:noProof/>
              </w:rPr>
              <w:instrText xml:space="preserve"> </w:instrText>
            </w:r>
            <w:r w:rsidRPr="005B6968">
              <w:rPr>
                <w:rStyle w:val="Hyperlink"/>
                <w:noProof/>
              </w:rPr>
              <w:fldChar w:fldCharType="separate"/>
            </w:r>
            <w:r w:rsidRPr="005B6968">
              <w:rPr>
                <w:rStyle w:val="Hyperlink"/>
                <w:noProof/>
              </w:rPr>
              <w:t>4.12. Cluster &amp; resource setup automation using AWS CloudFormation</w:t>
            </w:r>
            <w:r>
              <w:rPr>
                <w:noProof/>
                <w:webHidden/>
              </w:rPr>
              <w:tab/>
            </w:r>
            <w:r>
              <w:rPr>
                <w:noProof/>
                <w:webHidden/>
              </w:rPr>
              <w:fldChar w:fldCharType="begin"/>
            </w:r>
            <w:r>
              <w:rPr>
                <w:noProof/>
                <w:webHidden/>
              </w:rPr>
              <w:instrText xml:space="preserve"> PAGEREF _Toc469413293 \h </w:instrText>
            </w:r>
          </w:ins>
          <w:r>
            <w:rPr>
              <w:noProof/>
              <w:webHidden/>
            </w:rPr>
          </w:r>
          <w:r>
            <w:rPr>
              <w:noProof/>
              <w:webHidden/>
            </w:rPr>
            <w:fldChar w:fldCharType="separate"/>
          </w:r>
          <w:ins w:id="47" w:author="Abhinandan" w:date="2016-12-13T17:25:00Z">
            <w:r>
              <w:rPr>
                <w:noProof/>
                <w:webHidden/>
              </w:rPr>
              <w:t>58</w:t>
            </w:r>
            <w:r>
              <w:rPr>
                <w:noProof/>
                <w:webHidden/>
              </w:rPr>
              <w:fldChar w:fldCharType="end"/>
            </w:r>
            <w:r w:rsidRPr="005B6968">
              <w:rPr>
                <w:rStyle w:val="Hyperlink"/>
                <w:noProof/>
              </w:rPr>
              <w:fldChar w:fldCharType="end"/>
            </w:r>
          </w:ins>
        </w:p>
        <w:p w14:paraId="7BDDC672" w14:textId="77777777" w:rsidR="009C513E" w:rsidRDefault="009C513E">
          <w:pPr>
            <w:pStyle w:val="TOC1"/>
            <w:tabs>
              <w:tab w:val="left" w:pos="440"/>
              <w:tab w:val="right" w:leader="dot" w:pos="9350"/>
            </w:tabs>
            <w:rPr>
              <w:ins w:id="48" w:author="Abhinandan" w:date="2016-12-13T17:25:00Z"/>
              <w:rFonts w:asciiTheme="minorHAnsi" w:eastAsiaTheme="minorEastAsia" w:hAnsiTheme="minorHAnsi" w:cstheme="minorBidi"/>
              <w:noProof/>
              <w:color w:val="auto"/>
            </w:rPr>
          </w:pPr>
          <w:ins w:id="49"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"_Toc469413294"</w:instrText>
            </w:r>
            <w:r w:rsidRPr="005B6968">
              <w:rPr>
                <w:rStyle w:val="Hyperlink"/>
                <w:noProof/>
              </w:rPr>
              <w:instrText xml:space="preserve"> </w:instrText>
            </w:r>
            <w:r w:rsidRPr="005B6968">
              <w:rPr>
                <w:rStyle w:val="Hyperlink"/>
                <w:noProof/>
              </w:rPr>
              <w:fldChar w:fldCharType="separate"/>
            </w:r>
            <w:r w:rsidRPr="005B6968">
              <w:rPr>
                <w:rStyle w:val="Hyperlink"/>
                <w:noProof/>
              </w:rPr>
              <w:t>5.</w:t>
            </w:r>
            <w:r>
              <w:rPr>
                <w:rFonts w:asciiTheme="minorHAnsi" w:eastAsiaTheme="minorEastAsia" w:hAnsiTheme="minorHAnsi" w:cstheme="minorBidi"/>
                <w:noProof/>
                <w:color w:val="auto"/>
              </w:rPr>
              <w:tab/>
            </w:r>
            <w:r w:rsidRPr="005B6968">
              <w:rPr>
                <w:rStyle w:val="Hyperlink"/>
                <w:noProof/>
              </w:rPr>
              <w:t>Billing and Cost Management</w:t>
            </w:r>
            <w:r>
              <w:rPr>
                <w:noProof/>
                <w:webHidden/>
              </w:rPr>
              <w:tab/>
            </w:r>
            <w:r>
              <w:rPr>
                <w:noProof/>
                <w:webHidden/>
              </w:rPr>
              <w:fldChar w:fldCharType="begin"/>
            </w:r>
            <w:r>
              <w:rPr>
                <w:noProof/>
                <w:webHidden/>
              </w:rPr>
              <w:instrText xml:space="preserve"> PAGEREF _Toc469413294 \h </w:instrText>
            </w:r>
          </w:ins>
          <w:r>
            <w:rPr>
              <w:noProof/>
              <w:webHidden/>
            </w:rPr>
          </w:r>
          <w:r>
            <w:rPr>
              <w:noProof/>
              <w:webHidden/>
            </w:rPr>
            <w:fldChar w:fldCharType="separate"/>
          </w:r>
          <w:ins w:id="50" w:author="Abhinandan" w:date="2016-12-13T17:25:00Z">
            <w:r>
              <w:rPr>
                <w:noProof/>
                <w:webHidden/>
              </w:rPr>
              <w:t>68</w:t>
            </w:r>
            <w:r>
              <w:rPr>
                <w:noProof/>
                <w:webHidden/>
              </w:rPr>
              <w:fldChar w:fldCharType="end"/>
            </w:r>
            <w:r w:rsidRPr="005B6968">
              <w:rPr>
                <w:rStyle w:val="Hyperlink"/>
                <w:noProof/>
              </w:rPr>
              <w:fldChar w:fldCharType="end"/>
            </w:r>
          </w:ins>
        </w:p>
        <w:p w14:paraId="0612FA7B" w14:textId="77777777" w:rsidR="009C513E" w:rsidRDefault="009C513E">
          <w:pPr>
            <w:pStyle w:val="TOC1"/>
            <w:tabs>
              <w:tab w:val="right" w:leader="dot" w:pos="9350"/>
            </w:tabs>
            <w:rPr>
              <w:ins w:id="51" w:author="Abhinandan" w:date="2016-12-13T17:25:00Z"/>
              <w:rFonts w:asciiTheme="minorHAnsi" w:eastAsiaTheme="minorEastAsia" w:hAnsiTheme="minorHAnsi" w:cstheme="minorBidi"/>
              <w:noProof/>
              <w:color w:val="auto"/>
            </w:rPr>
          </w:pPr>
          <w:ins w:id="52"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"_Toc469413295"</w:instrText>
            </w:r>
            <w:r w:rsidRPr="005B6968">
              <w:rPr>
                <w:rStyle w:val="Hyperlink"/>
                <w:noProof/>
              </w:rPr>
              <w:instrText xml:space="preserve"> </w:instrText>
            </w:r>
            <w:r w:rsidRPr="005B6968">
              <w:rPr>
                <w:rStyle w:val="Hyperlink"/>
                <w:noProof/>
              </w:rPr>
              <w:fldChar w:fldCharType="separate"/>
            </w:r>
            <w:r w:rsidRPr="005B6968">
              <w:rPr>
                <w:rStyle w:val="Hyperlink"/>
                <w:noProof/>
              </w:rPr>
              <w:t>6. Next Steps</w:t>
            </w:r>
            <w:r>
              <w:rPr>
                <w:noProof/>
                <w:webHidden/>
              </w:rPr>
              <w:tab/>
            </w:r>
            <w:r>
              <w:rPr>
                <w:noProof/>
                <w:webHidden/>
              </w:rPr>
              <w:fldChar w:fldCharType="begin"/>
            </w:r>
            <w:r>
              <w:rPr>
                <w:noProof/>
                <w:webHidden/>
              </w:rPr>
              <w:instrText xml:space="preserve"> PAGEREF _Toc469413295 \h </w:instrText>
            </w:r>
          </w:ins>
          <w:r>
            <w:rPr>
              <w:noProof/>
              <w:webHidden/>
            </w:rPr>
          </w:r>
          <w:r>
            <w:rPr>
              <w:noProof/>
              <w:webHidden/>
            </w:rPr>
            <w:fldChar w:fldCharType="separate"/>
          </w:r>
          <w:ins w:id="53" w:author="Abhinandan" w:date="2016-12-13T17:25:00Z">
            <w:r>
              <w:rPr>
                <w:noProof/>
                <w:webHidden/>
              </w:rPr>
              <w:t>74</w:t>
            </w:r>
            <w:r>
              <w:rPr>
                <w:noProof/>
                <w:webHidden/>
              </w:rPr>
              <w:fldChar w:fldCharType="end"/>
            </w:r>
            <w:r w:rsidRPr="005B6968">
              <w:rPr>
                <w:rStyle w:val="Hyperlink"/>
                <w:noProof/>
              </w:rPr>
              <w:fldChar w:fldCharType="end"/>
            </w:r>
          </w:ins>
        </w:p>
        <w:p w14:paraId="211FE5ED" w14:textId="77777777" w:rsidR="009C513E" w:rsidRDefault="009C513E">
          <w:pPr>
            <w:pStyle w:val="TOC1"/>
            <w:tabs>
              <w:tab w:val="right" w:leader="dot" w:pos="9350"/>
            </w:tabs>
            <w:rPr>
              <w:ins w:id="54" w:author="Abhinandan" w:date="2016-12-13T17:25:00Z"/>
              <w:rFonts w:asciiTheme="minorHAnsi" w:eastAsiaTheme="minorEastAsia" w:hAnsiTheme="minorHAnsi" w:cstheme="minorBidi"/>
              <w:noProof/>
              <w:color w:val="auto"/>
            </w:rPr>
          </w:pPr>
          <w:ins w:id="55" w:author="Abhinandan" w:date="2016-12-13T17:25:00Z">
            <w:r w:rsidRPr="005B6968">
              <w:rPr>
                <w:rStyle w:val="Hyperlink"/>
                <w:noProof/>
              </w:rPr>
              <w:fldChar w:fldCharType="begin"/>
            </w:r>
            <w:r w:rsidRPr="005B6968">
              <w:rPr>
                <w:rStyle w:val="Hyperlink"/>
                <w:noProof/>
              </w:rPr>
              <w:instrText xml:space="preserve"> </w:instrText>
            </w:r>
            <w:r>
              <w:rPr>
                <w:noProof/>
              </w:rPr>
              <w:instrText>HYPERLINK \l "_Toc469413296"</w:instrText>
            </w:r>
            <w:r w:rsidRPr="005B6968">
              <w:rPr>
                <w:rStyle w:val="Hyperlink"/>
                <w:noProof/>
              </w:rPr>
              <w:instrText xml:space="preserve"> </w:instrText>
            </w:r>
            <w:r w:rsidRPr="005B6968">
              <w:rPr>
                <w:rStyle w:val="Hyperlink"/>
                <w:noProof/>
              </w:rPr>
              <w:fldChar w:fldCharType="separate"/>
            </w:r>
            <w:r w:rsidRPr="005B6968">
              <w:rPr>
                <w:rStyle w:val="Hyperlink"/>
                <w:noProof/>
              </w:rPr>
              <w:t>7. Appendix</w:t>
            </w:r>
            <w:r>
              <w:rPr>
                <w:noProof/>
                <w:webHidden/>
              </w:rPr>
              <w:tab/>
            </w:r>
            <w:r>
              <w:rPr>
                <w:noProof/>
                <w:webHidden/>
              </w:rPr>
              <w:fldChar w:fldCharType="begin"/>
            </w:r>
            <w:r>
              <w:rPr>
                <w:noProof/>
                <w:webHidden/>
              </w:rPr>
              <w:instrText xml:space="preserve"> PAGEREF _Toc469413296 \h </w:instrText>
            </w:r>
          </w:ins>
          <w:r>
            <w:rPr>
              <w:noProof/>
              <w:webHidden/>
            </w:rPr>
          </w:r>
          <w:r>
            <w:rPr>
              <w:noProof/>
              <w:webHidden/>
            </w:rPr>
            <w:fldChar w:fldCharType="separate"/>
          </w:r>
          <w:ins w:id="56" w:author="Abhinandan" w:date="2016-12-13T17:25:00Z">
            <w:r>
              <w:rPr>
                <w:noProof/>
                <w:webHidden/>
              </w:rPr>
              <w:t>74</w:t>
            </w:r>
            <w:r>
              <w:rPr>
                <w:noProof/>
                <w:webHidden/>
              </w:rPr>
              <w:fldChar w:fldCharType="end"/>
            </w:r>
            <w:r w:rsidRPr="005B6968">
              <w:rPr>
                <w:rStyle w:val="Hyperlink"/>
                <w:noProof/>
              </w:rPr>
              <w:fldChar w:fldCharType="end"/>
            </w:r>
          </w:ins>
        </w:p>
        <w:p w14:paraId="5D07C7C8" w14:textId="77777777" w:rsidR="00062601" w:rsidDel="009C513E" w:rsidRDefault="00062601">
          <w:pPr>
            <w:pStyle w:val="TOC2"/>
            <w:tabs>
              <w:tab w:val="left" w:pos="880"/>
              <w:tab w:val="right" w:leader="dot" w:pos="9350"/>
            </w:tabs>
            <w:rPr>
              <w:del w:id="57" w:author="Abhinandan" w:date="2016-12-13T17:25:00Z"/>
              <w:rFonts w:asciiTheme="minorHAnsi" w:eastAsiaTheme="minorEastAsia" w:hAnsiTheme="minorHAnsi" w:cstheme="minorBidi"/>
              <w:noProof/>
              <w:color w:val="auto"/>
            </w:rPr>
          </w:pPr>
          <w:del w:id="58" w:author="Abhinandan" w:date="2016-12-13T17:25:00Z">
            <w:r w:rsidRPr="009C513E" w:rsidDel="009C513E">
              <w:rPr>
                <w:rPrChange w:id="59" w:author="Abhinandan" w:date="2016-12-13T17:25:00Z">
                  <w:rPr>
                    <w:rStyle w:val="Hyperlink"/>
                    <w:noProof/>
                  </w:rPr>
                </w:rPrChange>
              </w:rPr>
              <w:delText>4.6.</w:delText>
            </w:r>
            <w:r w:rsidDel="009C513E">
              <w:rPr>
                <w:rFonts w:asciiTheme="minorHAnsi" w:eastAsiaTheme="minorEastAsia" w:hAnsiTheme="minorHAnsi" w:cstheme="minorBidi"/>
                <w:noProof/>
                <w:color w:val="auto"/>
              </w:rPr>
              <w:delText xml:space="preserve"> </w:delText>
            </w:r>
            <w:r w:rsidRPr="009C513E" w:rsidDel="009C513E">
              <w:rPr>
                <w:rPrChange w:id="60" w:author="Abhinandan" w:date="2016-12-13T17:25:00Z">
                  <w:rPr>
                    <w:rStyle w:val="Hyperlink"/>
                    <w:noProof/>
                  </w:rPr>
                </w:rPrChange>
              </w:rPr>
              <w:delText>Setup R environment for doing Predictive Analysis [R (F)]</w:delText>
            </w:r>
            <w:r w:rsidDel="009C513E">
              <w:rPr>
                <w:noProof/>
                <w:webHidden/>
              </w:rPr>
              <w:tab/>
            </w:r>
            <w:r w:rsidR="00813BAA" w:rsidDel="009C513E">
              <w:rPr>
                <w:noProof/>
                <w:webHidden/>
              </w:rPr>
              <w:delText>3</w:delText>
            </w:r>
          </w:del>
        </w:p>
        <w:p w14:paraId="0E883E8B" w14:textId="77777777" w:rsidR="00062601" w:rsidDel="009C513E" w:rsidRDefault="00062601">
          <w:pPr>
            <w:pStyle w:val="TOC2"/>
            <w:tabs>
              <w:tab w:val="right" w:leader="dot" w:pos="9350"/>
            </w:tabs>
            <w:rPr>
              <w:del w:id="61" w:author="Abhinandan" w:date="2016-12-13T17:25:00Z"/>
              <w:rFonts w:asciiTheme="minorHAnsi" w:eastAsiaTheme="minorEastAsia" w:hAnsiTheme="minorHAnsi" w:cstheme="minorBidi"/>
              <w:noProof/>
              <w:color w:val="auto"/>
            </w:rPr>
          </w:pPr>
          <w:del w:id="62" w:author="Abhinandan" w:date="2016-12-13T17:25:00Z">
            <w:r w:rsidRPr="009C513E" w:rsidDel="009C513E">
              <w:rPr>
                <w:rPrChange w:id="63" w:author="Abhinandan" w:date="2016-12-13T17:25:00Z">
                  <w:rPr>
                    <w:rStyle w:val="Hyperlink"/>
                    <w:noProof/>
                  </w:rPr>
                </w:rPrChange>
              </w:rPr>
              <w:delText>4.7. Setup Kony Mobile Fabric (H)</w:delText>
            </w:r>
            <w:r w:rsidDel="009C513E">
              <w:rPr>
                <w:noProof/>
                <w:webHidden/>
              </w:rPr>
              <w:tab/>
            </w:r>
            <w:r w:rsidR="00813BAA" w:rsidDel="009C513E">
              <w:rPr>
                <w:noProof/>
                <w:webHidden/>
              </w:rPr>
              <w:delText>6</w:delText>
            </w:r>
          </w:del>
        </w:p>
        <w:p w14:paraId="1BD409C7" w14:textId="77777777" w:rsidR="00062601" w:rsidDel="009C513E" w:rsidRDefault="00062601">
          <w:pPr>
            <w:pStyle w:val="TOC2"/>
            <w:tabs>
              <w:tab w:val="right" w:leader="dot" w:pos="9350"/>
            </w:tabs>
            <w:rPr>
              <w:del w:id="64" w:author="Abhinandan" w:date="2016-12-13T17:25:00Z"/>
              <w:rFonts w:asciiTheme="minorHAnsi" w:eastAsiaTheme="minorEastAsia" w:hAnsiTheme="minorHAnsi" w:cstheme="minorBidi"/>
              <w:noProof/>
              <w:color w:val="auto"/>
            </w:rPr>
          </w:pPr>
          <w:del w:id="65" w:author="Abhinandan" w:date="2016-12-13T17:25:00Z">
            <w:r w:rsidRPr="009C513E" w:rsidDel="009C513E">
              <w:rPr>
                <w:rPrChange w:id="66" w:author="Abhinandan" w:date="2016-12-13T17:25:00Z">
                  <w:rPr>
                    <w:rStyle w:val="Hyperlink"/>
                    <w:noProof/>
                  </w:rPr>
                </w:rPrChange>
              </w:rPr>
              <w:delText>4.8. Trend Micro Deep Security (I)</w:delText>
            </w:r>
            <w:r w:rsidDel="009C513E">
              <w:rPr>
                <w:noProof/>
                <w:webHidden/>
              </w:rPr>
              <w:tab/>
            </w:r>
            <w:r w:rsidR="00813BAA" w:rsidDel="009C513E">
              <w:rPr>
                <w:noProof/>
                <w:webHidden/>
              </w:rPr>
              <w:delText>12</w:delText>
            </w:r>
          </w:del>
        </w:p>
        <w:p w14:paraId="3087E25F" w14:textId="77777777" w:rsidR="00062601" w:rsidDel="009C513E" w:rsidRDefault="00062601">
          <w:pPr>
            <w:pStyle w:val="TOC3"/>
            <w:tabs>
              <w:tab w:val="right" w:leader="dot" w:pos="9350"/>
            </w:tabs>
            <w:rPr>
              <w:del w:id="67" w:author="Abhinandan" w:date="2016-12-13T17:25:00Z"/>
              <w:rFonts w:asciiTheme="minorHAnsi" w:eastAsiaTheme="minorEastAsia" w:hAnsiTheme="minorHAnsi" w:cstheme="minorBidi"/>
              <w:noProof/>
              <w:color w:val="auto"/>
            </w:rPr>
          </w:pPr>
          <w:del w:id="68" w:author="Abhinandan" w:date="2016-12-13T17:25:00Z">
            <w:r w:rsidRPr="009C513E" w:rsidDel="009C513E">
              <w:rPr>
                <w:rPrChange w:id="69" w:author="Abhinandan" w:date="2016-12-13T17:25:00Z">
                  <w:rPr>
                    <w:rStyle w:val="Hyperlink"/>
                    <w:noProof/>
                  </w:rPr>
                </w:rPrChange>
              </w:rPr>
              <w:delText>4.8.1. Launch Instance</w:delText>
            </w:r>
            <w:r w:rsidDel="009C513E">
              <w:rPr>
                <w:noProof/>
                <w:webHidden/>
              </w:rPr>
              <w:tab/>
            </w:r>
            <w:r w:rsidR="00813BAA" w:rsidDel="009C513E">
              <w:rPr>
                <w:noProof/>
                <w:webHidden/>
              </w:rPr>
              <w:delText>12</w:delText>
            </w:r>
          </w:del>
        </w:p>
        <w:p w14:paraId="68043080" w14:textId="77777777" w:rsidR="00062601" w:rsidDel="009C513E" w:rsidRDefault="00062601">
          <w:pPr>
            <w:pStyle w:val="TOC3"/>
            <w:tabs>
              <w:tab w:val="right" w:leader="dot" w:pos="9350"/>
            </w:tabs>
            <w:rPr>
              <w:del w:id="70" w:author="Abhinandan" w:date="2016-12-13T17:25:00Z"/>
              <w:rFonts w:asciiTheme="minorHAnsi" w:eastAsiaTheme="minorEastAsia" w:hAnsiTheme="minorHAnsi" w:cstheme="minorBidi"/>
              <w:noProof/>
              <w:color w:val="auto"/>
            </w:rPr>
          </w:pPr>
          <w:del w:id="71" w:author="Abhinandan" w:date="2016-12-13T17:25:00Z">
            <w:r w:rsidRPr="009C513E" w:rsidDel="009C513E">
              <w:rPr>
                <w:rPrChange w:id="72" w:author="Abhinandan" w:date="2016-12-13T17:25:00Z">
                  <w:rPr>
                    <w:rStyle w:val="Hyperlink"/>
                    <w:noProof/>
                  </w:rPr>
                </w:rPrChange>
              </w:rPr>
              <w:delText>4.8.2. Launch RDS Database</w:delText>
            </w:r>
            <w:r w:rsidDel="009C513E">
              <w:rPr>
                <w:noProof/>
                <w:webHidden/>
              </w:rPr>
              <w:tab/>
            </w:r>
            <w:r w:rsidR="00813BAA" w:rsidDel="009C513E">
              <w:rPr>
                <w:noProof/>
                <w:webHidden/>
              </w:rPr>
              <w:delText>19</w:delText>
            </w:r>
          </w:del>
        </w:p>
        <w:p w14:paraId="03C57E1D" w14:textId="77777777" w:rsidR="00062601" w:rsidDel="009C513E" w:rsidRDefault="00062601">
          <w:pPr>
            <w:pStyle w:val="TOC3"/>
            <w:tabs>
              <w:tab w:val="right" w:leader="dot" w:pos="9350"/>
            </w:tabs>
            <w:rPr>
              <w:del w:id="73" w:author="Abhinandan" w:date="2016-12-13T17:25:00Z"/>
              <w:rFonts w:asciiTheme="minorHAnsi" w:eastAsiaTheme="minorEastAsia" w:hAnsiTheme="minorHAnsi" w:cstheme="minorBidi"/>
              <w:noProof/>
              <w:color w:val="auto"/>
            </w:rPr>
          </w:pPr>
          <w:del w:id="74" w:author="Abhinandan" w:date="2016-12-13T17:25:00Z">
            <w:r w:rsidRPr="009C513E" w:rsidDel="009C513E">
              <w:rPr>
                <w:rPrChange w:id="75" w:author="Abhinandan" w:date="2016-12-13T17:25:00Z">
                  <w:rPr>
                    <w:rStyle w:val="Hyperlink"/>
                    <w:noProof/>
                  </w:rPr>
                </w:rPrChange>
              </w:rPr>
              <w:delText>4.8.3. Create Database in SQL Server</w:delText>
            </w:r>
            <w:r w:rsidDel="009C513E">
              <w:rPr>
                <w:noProof/>
                <w:webHidden/>
              </w:rPr>
              <w:tab/>
            </w:r>
            <w:r w:rsidR="00813BAA" w:rsidDel="009C513E">
              <w:rPr>
                <w:noProof/>
                <w:webHidden/>
              </w:rPr>
              <w:delText>24</w:delText>
            </w:r>
          </w:del>
        </w:p>
        <w:p w14:paraId="4A83C952" w14:textId="77777777" w:rsidR="00062601" w:rsidDel="009C513E" w:rsidRDefault="00062601">
          <w:pPr>
            <w:pStyle w:val="TOC3"/>
            <w:tabs>
              <w:tab w:val="right" w:leader="dot" w:pos="9350"/>
            </w:tabs>
            <w:rPr>
              <w:del w:id="76" w:author="Abhinandan" w:date="2016-12-13T17:25:00Z"/>
              <w:rFonts w:asciiTheme="minorHAnsi" w:eastAsiaTheme="minorEastAsia" w:hAnsiTheme="minorHAnsi" w:cstheme="minorBidi"/>
              <w:noProof/>
              <w:color w:val="auto"/>
            </w:rPr>
          </w:pPr>
          <w:del w:id="77" w:author="Abhinandan" w:date="2016-12-13T17:25:00Z">
            <w:r w:rsidRPr="009C513E" w:rsidDel="009C513E">
              <w:rPr>
                <w:rPrChange w:id="78" w:author="Abhinandan" w:date="2016-12-13T17:25:00Z">
                  <w:rPr>
                    <w:rStyle w:val="Hyperlink"/>
                    <w:noProof/>
                  </w:rPr>
                </w:rPrChange>
              </w:rPr>
              <w:delText>4.8.4. Install Deep Security Manager</w:delText>
            </w:r>
            <w:r w:rsidDel="009C513E">
              <w:rPr>
                <w:noProof/>
                <w:webHidden/>
              </w:rPr>
              <w:tab/>
            </w:r>
            <w:r w:rsidR="00813BAA" w:rsidDel="009C513E">
              <w:rPr>
                <w:noProof/>
                <w:webHidden/>
              </w:rPr>
              <w:delText>28</w:delText>
            </w:r>
          </w:del>
        </w:p>
        <w:p w14:paraId="3CCF1DC4" w14:textId="77777777" w:rsidR="00062601" w:rsidDel="009C513E" w:rsidRDefault="00062601">
          <w:pPr>
            <w:pStyle w:val="TOC3"/>
            <w:tabs>
              <w:tab w:val="right" w:leader="dot" w:pos="9350"/>
            </w:tabs>
            <w:rPr>
              <w:del w:id="79" w:author="Abhinandan" w:date="2016-12-13T17:25:00Z"/>
              <w:rFonts w:asciiTheme="minorHAnsi" w:eastAsiaTheme="minorEastAsia" w:hAnsiTheme="minorHAnsi" w:cstheme="minorBidi"/>
              <w:noProof/>
              <w:color w:val="auto"/>
            </w:rPr>
          </w:pPr>
          <w:del w:id="80" w:author="Abhinandan" w:date="2016-12-13T17:25:00Z">
            <w:r w:rsidRPr="009C513E" w:rsidDel="009C513E">
              <w:rPr>
                <w:rPrChange w:id="81" w:author="Abhinandan" w:date="2016-12-13T17:25:00Z">
                  <w:rPr>
                    <w:rStyle w:val="Hyperlink"/>
                    <w:noProof/>
                  </w:rPr>
                </w:rPrChange>
              </w:rPr>
              <w:delText>4.8.5. Modify your AWS Security Group to open required ports on your instances</w:delText>
            </w:r>
            <w:r w:rsidDel="009C513E">
              <w:rPr>
                <w:noProof/>
                <w:webHidden/>
              </w:rPr>
              <w:tab/>
            </w:r>
            <w:r w:rsidR="00813BAA" w:rsidDel="009C513E">
              <w:rPr>
                <w:noProof/>
                <w:webHidden/>
              </w:rPr>
              <w:delText>31</w:delText>
            </w:r>
          </w:del>
        </w:p>
        <w:p w14:paraId="70B5ACE9" w14:textId="77777777" w:rsidR="00062601" w:rsidDel="009C513E" w:rsidRDefault="00062601">
          <w:pPr>
            <w:pStyle w:val="TOC3"/>
            <w:tabs>
              <w:tab w:val="right" w:leader="dot" w:pos="9350"/>
            </w:tabs>
            <w:rPr>
              <w:del w:id="82" w:author="Abhinandan" w:date="2016-12-13T17:25:00Z"/>
              <w:rFonts w:asciiTheme="minorHAnsi" w:eastAsiaTheme="minorEastAsia" w:hAnsiTheme="minorHAnsi" w:cstheme="minorBidi"/>
              <w:noProof/>
              <w:color w:val="auto"/>
            </w:rPr>
          </w:pPr>
          <w:del w:id="83" w:author="Abhinandan" w:date="2016-12-13T17:25:00Z">
            <w:r w:rsidRPr="009C513E" w:rsidDel="009C513E">
              <w:rPr>
                <w:rPrChange w:id="84" w:author="Abhinandan" w:date="2016-12-13T17:25:00Z">
                  <w:rPr>
                    <w:rStyle w:val="Hyperlink"/>
                    <w:noProof/>
                  </w:rPr>
                </w:rPrChange>
              </w:rPr>
              <w:lastRenderedPageBreak/>
              <w:delText>4.8.6. Create a dedicated AWS policy and user account for Deep Security to access your cloud account</w:delText>
            </w:r>
            <w:r w:rsidDel="009C513E">
              <w:rPr>
                <w:noProof/>
                <w:webHidden/>
              </w:rPr>
              <w:tab/>
            </w:r>
            <w:r w:rsidR="00813BAA" w:rsidDel="009C513E">
              <w:rPr>
                <w:noProof/>
                <w:webHidden/>
              </w:rPr>
              <w:delText>33</w:delText>
            </w:r>
          </w:del>
        </w:p>
        <w:p w14:paraId="04B75624" w14:textId="77777777" w:rsidR="00062601" w:rsidDel="009C513E" w:rsidRDefault="00062601">
          <w:pPr>
            <w:pStyle w:val="TOC3"/>
            <w:tabs>
              <w:tab w:val="right" w:leader="dot" w:pos="9350"/>
            </w:tabs>
            <w:rPr>
              <w:del w:id="85" w:author="Abhinandan" w:date="2016-12-13T17:25:00Z"/>
              <w:rFonts w:asciiTheme="minorHAnsi" w:eastAsiaTheme="minorEastAsia" w:hAnsiTheme="minorHAnsi" w:cstheme="minorBidi"/>
              <w:noProof/>
              <w:color w:val="auto"/>
            </w:rPr>
          </w:pPr>
          <w:del w:id="86" w:author="Abhinandan" w:date="2016-12-13T17:25:00Z">
            <w:r w:rsidRPr="009C513E" w:rsidDel="009C513E">
              <w:rPr>
                <w:rPrChange w:id="87" w:author="Abhinandan" w:date="2016-12-13T17:25:00Z">
                  <w:rPr>
                    <w:rStyle w:val="Hyperlink"/>
                    <w:noProof/>
                  </w:rPr>
                </w:rPrChange>
              </w:rPr>
              <w:delText>4.8.7. Adding your AWS Cloud account to Deep Security</w:delText>
            </w:r>
            <w:r w:rsidDel="009C513E">
              <w:rPr>
                <w:noProof/>
                <w:webHidden/>
              </w:rPr>
              <w:tab/>
            </w:r>
            <w:r w:rsidR="00813BAA" w:rsidDel="009C513E">
              <w:rPr>
                <w:noProof/>
                <w:webHidden/>
              </w:rPr>
              <w:delText>38</w:delText>
            </w:r>
          </w:del>
        </w:p>
        <w:p w14:paraId="08706159" w14:textId="77777777" w:rsidR="00062601" w:rsidDel="009C513E" w:rsidRDefault="00062601">
          <w:pPr>
            <w:pStyle w:val="TOC3"/>
            <w:tabs>
              <w:tab w:val="left" w:pos="1320"/>
              <w:tab w:val="right" w:leader="dot" w:pos="9350"/>
            </w:tabs>
            <w:rPr>
              <w:del w:id="88" w:author="Abhinandan" w:date="2016-12-13T17:25:00Z"/>
              <w:rFonts w:asciiTheme="minorHAnsi" w:eastAsiaTheme="minorEastAsia" w:hAnsiTheme="minorHAnsi" w:cstheme="minorBidi"/>
              <w:noProof/>
              <w:color w:val="auto"/>
            </w:rPr>
          </w:pPr>
          <w:del w:id="89" w:author="Abhinandan" w:date="2016-12-13T17:25:00Z">
            <w:r w:rsidRPr="009C513E" w:rsidDel="009C513E">
              <w:rPr>
                <w:rPrChange w:id="90" w:author="Abhinandan" w:date="2016-12-13T17:25:00Z">
                  <w:rPr>
                    <w:rStyle w:val="Hyperlink"/>
                    <w:noProof/>
                  </w:rPr>
                </w:rPrChange>
              </w:rPr>
              <w:delText>4.8.8.</w:delText>
            </w:r>
            <w:r w:rsidDel="009C513E">
              <w:rPr>
                <w:rFonts w:asciiTheme="minorHAnsi" w:eastAsiaTheme="minorEastAsia" w:hAnsiTheme="minorHAnsi" w:cstheme="minorBidi"/>
                <w:noProof/>
                <w:color w:val="auto"/>
              </w:rPr>
              <w:delText xml:space="preserve"> </w:delText>
            </w:r>
            <w:r w:rsidRPr="009C513E" w:rsidDel="009C513E">
              <w:rPr>
                <w:rPrChange w:id="91" w:author="Abhinandan" w:date="2016-12-13T17:25:00Z">
                  <w:rPr>
                    <w:rStyle w:val="Hyperlink"/>
                    <w:noProof/>
                  </w:rPr>
                </w:rPrChange>
              </w:rPr>
              <w:delText>Deploy Deep Security Agents to your Windows AWS instance</w:delText>
            </w:r>
            <w:r w:rsidDel="009C513E">
              <w:rPr>
                <w:noProof/>
                <w:webHidden/>
              </w:rPr>
              <w:tab/>
            </w:r>
            <w:r w:rsidR="00813BAA" w:rsidDel="009C513E">
              <w:rPr>
                <w:noProof/>
                <w:webHidden/>
              </w:rPr>
              <w:delText>41</w:delText>
            </w:r>
          </w:del>
        </w:p>
        <w:p w14:paraId="5A5344A2" w14:textId="77777777" w:rsidR="00062601" w:rsidDel="009C513E" w:rsidRDefault="00062601">
          <w:pPr>
            <w:pStyle w:val="TOC3"/>
            <w:tabs>
              <w:tab w:val="left" w:pos="1320"/>
              <w:tab w:val="right" w:leader="dot" w:pos="9350"/>
            </w:tabs>
            <w:rPr>
              <w:del w:id="92" w:author="Abhinandan" w:date="2016-12-13T17:25:00Z"/>
              <w:rFonts w:asciiTheme="minorHAnsi" w:eastAsiaTheme="minorEastAsia" w:hAnsiTheme="minorHAnsi" w:cstheme="minorBidi"/>
              <w:noProof/>
              <w:color w:val="auto"/>
            </w:rPr>
          </w:pPr>
          <w:del w:id="93" w:author="Abhinandan" w:date="2016-12-13T17:25:00Z">
            <w:r w:rsidRPr="009C513E" w:rsidDel="009C513E">
              <w:rPr>
                <w:rPrChange w:id="94" w:author="Abhinandan" w:date="2016-12-13T17:25:00Z">
                  <w:rPr>
                    <w:rStyle w:val="Hyperlink"/>
                    <w:noProof/>
                  </w:rPr>
                </w:rPrChange>
              </w:rPr>
              <w:delText>4.8.9.</w:delText>
            </w:r>
            <w:r w:rsidDel="009C513E">
              <w:rPr>
                <w:rFonts w:asciiTheme="minorHAnsi" w:eastAsiaTheme="minorEastAsia" w:hAnsiTheme="minorHAnsi" w:cstheme="minorBidi"/>
                <w:noProof/>
                <w:color w:val="auto"/>
              </w:rPr>
              <w:delText xml:space="preserve"> </w:delText>
            </w:r>
            <w:r w:rsidRPr="009C513E" w:rsidDel="009C513E">
              <w:rPr>
                <w:rPrChange w:id="95" w:author="Abhinandan" w:date="2016-12-13T17:25:00Z">
                  <w:rPr>
                    <w:rStyle w:val="Hyperlink"/>
                    <w:noProof/>
                  </w:rPr>
                </w:rPrChange>
              </w:rPr>
              <w:delText>Deploy Deep Security Agents to your Linux AWS instance</w:delText>
            </w:r>
            <w:r w:rsidDel="009C513E">
              <w:rPr>
                <w:noProof/>
                <w:webHidden/>
              </w:rPr>
              <w:tab/>
            </w:r>
            <w:r w:rsidR="00813BAA" w:rsidDel="009C513E">
              <w:rPr>
                <w:noProof/>
                <w:webHidden/>
              </w:rPr>
              <w:delText>44</w:delText>
            </w:r>
          </w:del>
        </w:p>
        <w:p w14:paraId="477CE89F" w14:textId="77777777" w:rsidR="00062601" w:rsidDel="009C513E" w:rsidRDefault="00062601">
          <w:pPr>
            <w:pStyle w:val="TOC2"/>
            <w:tabs>
              <w:tab w:val="right" w:leader="dot" w:pos="9350"/>
            </w:tabs>
            <w:rPr>
              <w:del w:id="96" w:author="Abhinandan" w:date="2016-12-13T17:25:00Z"/>
              <w:rFonts w:asciiTheme="minorHAnsi" w:eastAsiaTheme="minorEastAsia" w:hAnsiTheme="minorHAnsi" w:cstheme="minorBidi"/>
              <w:noProof/>
              <w:color w:val="auto"/>
            </w:rPr>
          </w:pPr>
          <w:del w:id="97" w:author="Abhinandan" w:date="2016-12-13T17:25:00Z">
            <w:r w:rsidRPr="009C513E" w:rsidDel="009C513E">
              <w:rPr>
                <w:rPrChange w:id="98" w:author="Abhinandan" w:date="2016-12-13T17:25:00Z">
                  <w:rPr>
                    <w:rStyle w:val="Hyperlink"/>
                    <w:noProof/>
                  </w:rPr>
                </w:rPrChange>
              </w:rPr>
              <w:delText>4.9. Setup demo code tree &amp; datasets [Github repository cloning]</w:delText>
            </w:r>
            <w:r w:rsidDel="009C513E">
              <w:rPr>
                <w:noProof/>
                <w:webHidden/>
              </w:rPr>
              <w:tab/>
            </w:r>
            <w:r w:rsidR="00813BAA" w:rsidDel="009C513E">
              <w:rPr>
                <w:noProof/>
                <w:webHidden/>
              </w:rPr>
              <w:delText>49</w:delText>
            </w:r>
          </w:del>
        </w:p>
        <w:p w14:paraId="1DF4F993" w14:textId="77777777" w:rsidR="00062601" w:rsidDel="009C513E" w:rsidRDefault="00062601">
          <w:pPr>
            <w:pStyle w:val="TOC2"/>
            <w:tabs>
              <w:tab w:val="left" w:pos="880"/>
              <w:tab w:val="right" w:leader="dot" w:pos="9350"/>
            </w:tabs>
            <w:rPr>
              <w:del w:id="99" w:author="Abhinandan" w:date="2016-12-13T17:25:00Z"/>
              <w:rFonts w:asciiTheme="minorHAnsi" w:eastAsiaTheme="minorEastAsia" w:hAnsiTheme="minorHAnsi" w:cstheme="minorBidi"/>
              <w:noProof/>
              <w:color w:val="auto"/>
            </w:rPr>
          </w:pPr>
          <w:del w:id="100" w:author="Abhinandan" w:date="2016-12-13T17:25:00Z">
            <w:r w:rsidRPr="009C513E" w:rsidDel="009C513E">
              <w:rPr>
                <w:rPrChange w:id="101" w:author="Abhinandan" w:date="2016-12-13T17:25:00Z">
                  <w:rPr>
                    <w:rStyle w:val="Hyperlink"/>
                    <w:noProof/>
                  </w:rPr>
                </w:rPrChange>
              </w:rPr>
              <w:delText>4.9.</w:delText>
            </w:r>
            <w:r w:rsidDel="009C513E">
              <w:rPr>
                <w:rFonts w:asciiTheme="minorHAnsi" w:eastAsiaTheme="minorEastAsia" w:hAnsiTheme="minorHAnsi" w:cstheme="minorBidi"/>
                <w:noProof/>
                <w:color w:val="auto"/>
              </w:rPr>
              <w:delText xml:space="preserve"> </w:delText>
            </w:r>
            <w:r w:rsidRPr="009C513E" w:rsidDel="009C513E">
              <w:rPr>
                <w:rPrChange w:id="102" w:author="Abhinandan" w:date="2016-12-13T17:25:00Z">
                  <w:rPr>
                    <w:rStyle w:val="Hyperlink"/>
                    <w:noProof/>
                  </w:rPr>
                </w:rPrChange>
              </w:rPr>
              <w:delText>Install Tomcat Servers for Web Interfacing</w:delText>
            </w:r>
            <w:r w:rsidDel="009C513E">
              <w:rPr>
                <w:noProof/>
                <w:webHidden/>
              </w:rPr>
              <w:tab/>
            </w:r>
            <w:r w:rsidR="00813BAA" w:rsidDel="009C513E">
              <w:rPr>
                <w:noProof/>
                <w:webHidden/>
              </w:rPr>
              <w:delText>52</w:delText>
            </w:r>
          </w:del>
        </w:p>
        <w:p w14:paraId="5A173FC3" w14:textId="77777777" w:rsidR="00062601" w:rsidDel="009C513E" w:rsidRDefault="00062601">
          <w:pPr>
            <w:pStyle w:val="TOC2"/>
            <w:tabs>
              <w:tab w:val="right" w:leader="dot" w:pos="9350"/>
            </w:tabs>
            <w:rPr>
              <w:del w:id="103" w:author="Abhinandan" w:date="2016-12-13T17:25:00Z"/>
              <w:rFonts w:asciiTheme="minorHAnsi" w:eastAsiaTheme="minorEastAsia" w:hAnsiTheme="minorHAnsi" w:cstheme="minorBidi"/>
              <w:noProof/>
              <w:color w:val="auto"/>
            </w:rPr>
          </w:pPr>
          <w:del w:id="104" w:author="Abhinandan" w:date="2016-12-13T17:25:00Z">
            <w:r w:rsidRPr="009C513E" w:rsidDel="009C513E">
              <w:rPr>
                <w:rPrChange w:id="105" w:author="Abhinandan" w:date="2016-12-13T17:25:00Z">
                  <w:rPr>
                    <w:rStyle w:val="Hyperlink"/>
                    <w:noProof/>
                  </w:rPr>
                </w:rPrChange>
              </w:rPr>
              <w:delText>4.11. Install Apache Maven</w:delText>
            </w:r>
            <w:r w:rsidDel="009C513E">
              <w:rPr>
                <w:noProof/>
                <w:webHidden/>
              </w:rPr>
              <w:tab/>
            </w:r>
            <w:r w:rsidR="00813BAA" w:rsidDel="009C513E">
              <w:rPr>
                <w:noProof/>
                <w:webHidden/>
              </w:rPr>
              <w:delText>55</w:delText>
            </w:r>
          </w:del>
        </w:p>
        <w:p w14:paraId="48F600FE" w14:textId="77777777" w:rsidR="00062601" w:rsidDel="009C513E" w:rsidRDefault="00062601">
          <w:pPr>
            <w:pStyle w:val="TOC2"/>
            <w:tabs>
              <w:tab w:val="right" w:leader="dot" w:pos="9350"/>
            </w:tabs>
            <w:rPr>
              <w:del w:id="106" w:author="Abhinandan" w:date="2016-12-13T17:25:00Z"/>
              <w:rFonts w:asciiTheme="minorHAnsi" w:eastAsiaTheme="minorEastAsia" w:hAnsiTheme="minorHAnsi" w:cstheme="minorBidi"/>
              <w:noProof/>
              <w:color w:val="auto"/>
            </w:rPr>
          </w:pPr>
          <w:del w:id="107" w:author="Abhinandan" w:date="2016-12-13T17:25:00Z">
            <w:r w:rsidRPr="009C513E" w:rsidDel="009C513E">
              <w:rPr>
                <w:rPrChange w:id="108" w:author="Abhinandan" w:date="2016-12-13T17:25:00Z">
                  <w:rPr>
                    <w:rStyle w:val="Hyperlink"/>
                    <w:noProof/>
                  </w:rPr>
                </w:rPrChange>
              </w:rPr>
              <w:delText>4.12. Cluster &amp; resource setup automation using AWS CloudFormation</w:delText>
            </w:r>
            <w:r w:rsidDel="009C513E">
              <w:rPr>
                <w:noProof/>
                <w:webHidden/>
              </w:rPr>
              <w:tab/>
            </w:r>
            <w:r w:rsidR="00813BAA" w:rsidDel="009C513E">
              <w:rPr>
                <w:noProof/>
                <w:webHidden/>
              </w:rPr>
              <w:delText>59</w:delText>
            </w:r>
          </w:del>
        </w:p>
        <w:p w14:paraId="2090F25B" w14:textId="77777777" w:rsidR="00062601" w:rsidDel="009C513E" w:rsidRDefault="00062601">
          <w:pPr>
            <w:pStyle w:val="TOC1"/>
            <w:tabs>
              <w:tab w:val="left" w:pos="440"/>
              <w:tab w:val="right" w:leader="dot" w:pos="9350"/>
            </w:tabs>
            <w:rPr>
              <w:del w:id="109" w:author="Abhinandan" w:date="2016-12-13T17:25:00Z"/>
              <w:rFonts w:asciiTheme="minorHAnsi" w:eastAsiaTheme="minorEastAsia" w:hAnsiTheme="minorHAnsi" w:cstheme="minorBidi"/>
              <w:noProof/>
              <w:color w:val="auto"/>
            </w:rPr>
          </w:pPr>
          <w:del w:id="110" w:author="Abhinandan" w:date="2016-12-13T17:25:00Z">
            <w:r w:rsidRPr="009C513E" w:rsidDel="009C513E">
              <w:rPr>
                <w:rPrChange w:id="111" w:author="Abhinandan" w:date="2016-12-13T17:25:00Z">
                  <w:rPr>
                    <w:rStyle w:val="Hyperlink"/>
                    <w:noProof/>
                  </w:rPr>
                </w:rPrChange>
              </w:rPr>
              <w:delText>5.</w:delText>
            </w:r>
            <w:r w:rsidDel="009C513E">
              <w:rPr>
                <w:rFonts w:asciiTheme="minorHAnsi" w:eastAsiaTheme="minorEastAsia" w:hAnsiTheme="minorHAnsi" w:cstheme="minorBidi"/>
                <w:noProof/>
                <w:color w:val="auto"/>
              </w:rPr>
              <w:tab/>
            </w:r>
            <w:r w:rsidRPr="009C513E" w:rsidDel="009C513E">
              <w:rPr>
                <w:rPrChange w:id="112" w:author="Abhinandan" w:date="2016-12-13T17:25:00Z">
                  <w:rPr>
                    <w:rStyle w:val="Hyperlink"/>
                    <w:noProof/>
                  </w:rPr>
                </w:rPrChange>
              </w:rPr>
              <w:delText>Billing and Cost Management</w:delText>
            </w:r>
            <w:r w:rsidDel="009C513E">
              <w:rPr>
                <w:noProof/>
                <w:webHidden/>
              </w:rPr>
              <w:tab/>
            </w:r>
            <w:r w:rsidR="00813BAA" w:rsidDel="009C513E">
              <w:rPr>
                <w:noProof/>
                <w:webHidden/>
              </w:rPr>
              <w:delText>69</w:delText>
            </w:r>
          </w:del>
        </w:p>
        <w:p w14:paraId="73AE5DFA" w14:textId="77777777" w:rsidR="00062601" w:rsidDel="009C513E" w:rsidRDefault="00062601">
          <w:pPr>
            <w:pStyle w:val="TOC1"/>
            <w:tabs>
              <w:tab w:val="right" w:leader="dot" w:pos="9350"/>
            </w:tabs>
            <w:rPr>
              <w:del w:id="113" w:author="Abhinandan" w:date="2016-12-13T17:25:00Z"/>
              <w:rFonts w:asciiTheme="minorHAnsi" w:eastAsiaTheme="minorEastAsia" w:hAnsiTheme="minorHAnsi" w:cstheme="minorBidi"/>
              <w:noProof/>
              <w:color w:val="auto"/>
            </w:rPr>
          </w:pPr>
          <w:del w:id="114" w:author="Abhinandan" w:date="2016-12-13T17:25:00Z">
            <w:r w:rsidRPr="009C513E" w:rsidDel="009C513E">
              <w:rPr>
                <w:rPrChange w:id="115" w:author="Abhinandan" w:date="2016-12-13T17:25:00Z">
                  <w:rPr>
                    <w:rStyle w:val="Hyperlink"/>
                    <w:noProof/>
                  </w:rPr>
                </w:rPrChange>
              </w:rPr>
              <w:delText>6. Next Steps</w:delText>
            </w:r>
            <w:r w:rsidDel="009C513E">
              <w:rPr>
                <w:noProof/>
                <w:webHidden/>
              </w:rPr>
              <w:tab/>
            </w:r>
            <w:r w:rsidR="00813BAA" w:rsidDel="009C513E">
              <w:rPr>
                <w:noProof/>
                <w:webHidden/>
              </w:rPr>
              <w:delText>75</w:delText>
            </w:r>
          </w:del>
        </w:p>
        <w:p w14:paraId="0358469F" w14:textId="77777777" w:rsidR="00062601" w:rsidDel="009C513E" w:rsidRDefault="00062601">
          <w:pPr>
            <w:pStyle w:val="TOC1"/>
            <w:tabs>
              <w:tab w:val="right" w:leader="dot" w:pos="9350"/>
            </w:tabs>
            <w:rPr>
              <w:del w:id="116" w:author="Abhinandan" w:date="2016-12-13T17:25:00Z"/>
              <w:rFonts w:asciiTheme="minorHAnsi" w:eastAsiaTheme="minorEastAsia" w:hAnsiTheme="minorHAnsi" w:cstheme="minorBidi"/>
              <w:noProof/>
              <w:color w:val="auto"/>
            </w:rPr>
          </w:pPr>
          <w:del w:id="117" w:author="Abhinandan" w:date="2016-12-13T17:25:00Z">
            <w:r w:rsidRPr="009C513E" w:rsidDel="009C513E">
              <w:rPr>
                <w:rPrChange w:id="118" w:author="Abhinandan" w:date="2016-12-13T17:25:00Z">
                  <w:rPr>
                    <w:rStyle w:val="Hyperlink"/>
                    <w:noProof/>
                  </w:rPr>
                </w:rPrChange>
              </w:rPr>
              <w:delText>7. Appendix</w:delText>
            </w:r>
            <w:r w:rsidDel="009C513E">
              <w:rPr>
                <w:noProof/>
                <w:webHidden/>
              </w:rPr>
              <w:tab/>
            </w:r>
            <w:r w:rsidR="00813BAA" w:rsidDel="009C513E">
              <w:rPr>
                <w:noProof/>
                <w:webHidden/>
              </w:rPr>
              <w:delText>75</w:delText>
            </w:r>
          </w:del>
        </w:p>
        <w:p w14:paraId="6C99EC8B" w14:textId="77777777" w:rsidR="00062601" w:rsidRDefault="00062601">
          <w:r>
            <w:rPr>
              <w:b/>
              <w:bCs/>
              <w:noProof/>
            </w:rPr>
            <w:fldChar w:fldCharType="end"/>
          </w:r>
        </w:p>
      </w:sdtContent>
    </w:sdt>
    <w:p w14:paraId="681485D5" w14:textId="77777777" w:rsidR="00350DEB" w:rsidRDefault="00350DEB" w:rsidP="00350DEB">
      <w:pPr>
        <w:jc w:val="center"/>
        <w:rPr>
          <w:rFonts w:ascii="Open Sans" w:hAnsi="Open Sans" w:cs="Open Sans"/>
          <w:sz w:val="44"/>
          <w:szCs w:val="56"/>
        </w:rPr>
      </w:pPr>
    </w:p>
    <w:p w14:paraId="765F2799" w14:textId="77777777" w:rsidR="00C32FD8" w:rsidRDefault="00C32FD8"/>
    <w:p w14:paraId="3B7F1603" w14:textId="77777777" w:rsidR="00C32FD8" w:rsidRDefault="00C32FD8"/>
    <w:p w14:paraId="157C4DA1" w14:textId="77777777" w:rsidR="00C32FD8" w:rsidRDefault="00C32FD8"/>
    <w:p w14:paraId="5CBAD97A" w14:textId="77777777" w:rsidR="00C32FD8" w:rsidRDefault="00C32FD8"/>
    <w:p w14:paraId="0735FBCF" w14:textId="77777777" w:rsidR="00C32FD8" w:rsidRDefault="00C32FD8"/>
    <w:p w14:paraId="3D09E98C" w14:textId="77777777" w:rsidR="00145490" w:rsidRDefault="00DA02EE" w:rsidP="00F3618E">
      <w:pPr>
        <w:pStyle w:val="DocH2"/>
        <w:numPr>
          <w:ilvl w:val="1"/>
          <w:numId w:val="16"/>
        </w:numPr>
      </w:pPr>
      <w:bookmarkStart w:id="119" w:name="_gjdgxs" w:colFirst="0" w:colLast="0"/>
      <w:bookmarkStart w:id="120" w:name="_gbavlfdzlzj4" w:colFirst="0" w:colLast="0"/>
      <w:bookmarkStart w:id="121" w:name="_30j0zll" w:colFirst="0" w:colLast="0"/>
      <w:bookmarkStart w:id="122" w:name="_1fob9te" w:colFirst="0" w:colLast="0"/>
      <w:bookmarkStart w:id="123" w:name="_3znysh7" w:colFirst="0" w:colLast="0"/>
      <w:bookmarkStart w:id="124" w:name="_2et92p0" w:colFirst="0" w:colLast="0"/>
      <w:bookmarkStart w:id="125" w:name="_tyjcwt" w:colFirst="0" w:colLast="0"/>
      <w:bookmarkStart w:id="126" w:name="_3dy6vkm" w:colFirst="0" w:colLast="0"/>
      <w:bookmarkStart w:id="127" w:name="_1t3h5sf" w:colFirst="0" w:colLast="0"/>
      <w:bookmarkStart w:id="128" w:name="_4d34og8" w:colFirst="0" w:colLast="0"/>
      <w:bookmarkStart w:id="129" w:name="_2s8eyo1" w:colFirst="0" w:colLast="0"/>
      <w:bookmarkStart w:id="130" w:name="_17dp8vu" w:colFirst="0" w:colLast="0"/>
      <w:bookmarkStart w:id="131" w:name="_3rdcrjn" w:colFirst="0" w:colLast="0"/>
      <w:bookmarkStart w:id="132" w:name="_26in1rg" w:colFirst="0" w:colLast="0"/>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t xml:space="preserve"> </w:t>
      </w:r>
      <w:bookmarkStart w:id="133" w:name="_Toc469413278"/>
      <w:r w:rsidR="00145490">
        <w:t>Setup R environment for doing Predictive Analysis [R (F)]</w:t>
      </w:r>
      <w:bookmarkEnd w:id="133"/>
    </w:p>
    <w:p w14:paraId="40518649" w14:textId="421B1981" w:rsidR="00C32FD8" w:rsidRDefault="003F6A1C" w:rsidP="00F3618E">
      <w:pPr>
        <w:pStyle w:val="step3"/>
        <w:numPr>
          <w:ilvl w:val="0"/>
          <w:numId w:val="14"/>
        </w:numPr>
      </w:pPr>
      <w:r>
        <w:t>Make a</w:t>
      </w:r>
      <w:r w:rsidRPr="00852E76">
        <w:t xml:space="preserve"> </w:t>
      </w:r>
      <w:r w:rsidR="00145490" w:rsidRPr="00852E76">
        <w:t>remote</w:t>
      </w:r>
      <w:r w:rsidR="00145490">
        <w:t xml:space="preserve"> desktop connection to </w:t>
      </w:r>
      <w:r w:rsidR="008539BB">
        <w:t xml:space="preserve">the </w:t>
      </w:r>
      <w:r w:rsidR="00145490" w:rsidRPr="00145490">
        <w:rPr>
          <w:b/>
        </w:rPr>
        <w:t xml:space="preserve">TIBCO </w:t>
      </w:r>
      <w:proofErr w:type="spellStart"/>
      <w:r w:rsidR="00145490" w:rsidRPr="00145490">
        <w:rPr>
          <w:b/>
        </w:rPr>
        <w:t>Spotfire</w:t>
      </w:r>
      <w:proofErr w:type="spellEnd"/>
      <w:r w:rsidR="00145490">
        <w:t xml:space="preserve"> instance </w:t>
      </w:r>
      <w:r w:rsidR="00C94AF9">
        <w:t xml:space="preserve">that is </w:t>
      </w:r>
      <w:r w:rsidR="00145490">
        <w:t xml:space="preserve">created in </w:t>
      </w:r>
      <w:r w:rsidR="00FA4F33">
        <w:rPr>
          <w:b/>
        </w:rPr>
        <w:t>S</w:t>
      </w:r>
      <w:r w:rsidR="00145490" w:rsidRPr="00145490">
        <w:rPr>
          <w:b/>
        </w:rPr>
        <w:t xml:space="preserve">ection 4.5 </w:t>
      </w:r>
      <w:r w:rsidR="00145490" w:rsidRPr="00A36343">
        <w:rPr>
          <w:rPrChange w:id="134" w:author="Kathryn Gillett" w:date="2016-12-14T20:49:00Z">
            <w:rPr>
              <w:b/>
            </w:rPr>
          </w:rPrChange>
        </w:rPr>
        <w:t>of</w:t>
      </w:r>
      <w:r w:rsidR="00145490" w:rsidRPr="00145490">
        <w:rPr>
          <w:b/>
        </w:rPr>
        <w:t xml:space="preserve"> </w:t>
      </w:r>
      <w:r w:rsidR="008539BB" w:rsidRPr="00A36343">
        <w:rPr>
          <w:rPrChange w:id="135" w:author="Kathryn Gillett" w:date="2016-12-14T20:49:00Z">
            <w:rPr>
              <w:b/>
            </w:rPr>
          </w:rPrChange>
        </w:rPr>
        <w:t>the</w:t>
      </w:r>
      <w:r w:rsidR="008539BB">
        <w:rPr>
          <w:b/>
        </w:rPr>
        <w:t xml:space="preserve"> </w:t>
      </w:r>
      <w:r w:rsidR="00FA4F33">
        <w:rPr>
          <w:b/>
        </w:rPr>
        <w:t xml:space="preserve">Deployment Guide — </w:t>
      </w:r>
      <w:r w:rsidR="00145490" w:rsidRPr="00145490">
        <w:rPr>
          <w:b/>
        </w:rPr>
        <w:t>Part 1</w:t>
      </w:r>
      <w:r w:rsidR="00145490">
        <w:t xml:space="preserve">. (Refer </w:t>
      </w:r>
      <w:r w:rsidR="008539BB">
        <w:t xml:space="preserve">to </w:t>
      </w:r>
      <w:r w:rsidR="008539BB" w:rsidRPr="00F14997">
        <w:rPr>
          <w:b/>
        </w:rPr>
        <w:t>S</w:t>
      </w:r>
      <w:r w:rsidR="00145490" w:rsidRPr="00F14997">
        <w:rPr>
          <w:b/>
        </w:rPr>
        <w:t>tep</w:t>
      </w:r>
      <w:r w:rsidR="008539BB" w:rsidRPr="00F14997">
        <w:rPr>
          <w:b/>
        </w:rPr>
        <w:t>s</w:t>
      </w:r>
      <w:r w:rsidR="00145490" w:rsidRPr="00F14997">
        <w:rPr>
          <w:b/>
        </w:rPr>
        <w:t xml:space="preserve"> 1 </w:t>
      </w:r>
      <w:r w:rsidR="008539BB" w:rsidRPr="00F14997">
        <w:rPr>
          <w:b/>
        </w:rPr>
        <w:t xml:space="preserve">through </w:t>
      </w:r>
      <w:r w:rsidR="00145490" w:rsidRPr="00F14997">
        <w:rPr>
          <w:b/>
        </w:rPr>
        <w:t xml:space="preserve">10 of </w:t>
      </w:r>
      <w:r w:rsidR="00F14997">
        <w:rPr>
          <w:b/>
        </w:rPr>
        <w:t>S</w:t>
      </w:r>
      <w:r w:rsidR="00145490" w:rsidRPr="00F14997">
        <w:rPr>
          <w:b/>
        </w:rPr>
        <w:t>ection 4.</w:t>
      </w:r>
      <w:ins w:id="136" w:author="Abhinandan" w:date="2016-12-13T15:58:00Z">
        <w:r w:rsidR="005E242E">
          <w:rPr>
            <w:b/>
          </w:rPr>
          <w:t>4</w:t>
        </w:r>
      </w:ins>
      <w:del w:id="137" w:author="Abhinandan" w:date="2016-12-13T15:58:00Z">
        <w:r w:rsidR="00145490" w:rsidRPr="00F14997" w:rsidDel="005E242E">
          <w:rPr>
            <w:b/>
          </w:rPr>
          <w:delText>3</w:delText>
        </w:r>
      </w:del>
      <w:r w:rsidR="00145490" w:rsidRPr="00F14997">
        <w:rPr>
          <w:b/>
        </w:rPr>
        <w:t>.2</w:t>
      </w:r>
      <w:r w:rsidR="00145490">
        <w:t xml:space="preserve"> of </w:t>
      </w:r>
      <w:r w:rsidR="008539BB" w:rsidRPr="00F14997">
        <w:rPr>
          <w:b/>
        </w:rPr>
        <w:t xml:space="preserve">the </w:t>
      </w:r>
      <w:r w:rsidR="00F14997" w:rsidRPr="00F14997">
        <w:rPr>
          <w:b/>
        </w:rPr>
        <w:t xml:space="preserve">Deployment Guide — </w:t>
      </w:r>
      <w:r w:rsidR="00145490" w:rsidRPr="00F14997">
        <w:rPr>
          <w:b/>
        </w:rPr>
        <w:t>Part 1</w:t>
      </w:r>
      <w:r w:rsidR="00145490">
        <w:t xml:space="preserve"> to </w:t>
      </w:r>
      <w:r>
        <w:t xml:space="preserve">make a </w:t>
      </w:r>
      <w:r w:rsidR="00145490">
        <w:t xml:space="preserve">remote connection to </w:t>
      </w:r>
      <w:r w:rsidR="008539BB">
        <w:t xml:space="preserve">an </w:t>
      </w:r>
      <w:r w:rsidR="00145490">
        <w:t>EC2 instance.)</w:t>
      </w:r>
    </w:p>
    <w:p w14:paraId="129983FA" w14:textId="77777777" w:rsidR="00CE6B7A" w:rsidRDefault="00CE6B7A" w:rsidP="00CE6B7A">
      <w:pPr>
        <w:pStyle w:val="step3"/>
        <w:numPr>
          <w:ilvl w:val="0"/>
          <w:numId w:val="0"/>
        </w:numPr>
        <w:ind w:left="288"/>
      </w:pPr>
    </w:p>
    <w:p w14:paraId="2668BF0D" w14:textId="12650A4B" w:rsidR="00145490" w:rsidRDefault="003F6A1C" w:rsidP="00F3618E">
      <w:pPr>
        <w:pStyle w:val="step3"/>
        <w:numPr>
          <w:ilvl w:val="0"/>
          <w:numId w:val="14"/>
        </w:numPr>
      </w:pPr>
      <w:r>
        <w:t xml:space="preserve">Click on the </w:t>
      </w:r>
      <w:r w:rsidR="00145490">
        <w:t xml:space="preserve">link </w:t>
      </w:r>
      <w:hyperlink r:id="rId9">
        <w:r w:rsidR="00145490" w:rsidRPr="004419DB">
          <w:rPr>
            <w:i/>
            <w:color w:val="E47911"/>
            <w:u w:val="single"/>
          </w:rPr>
          <w:t>https://cran.r-project.org/bin/windows/base</w:t>
        </w:r>
      </w:hyperlink>
      <w:r w:rsidR="00145490">
        <w:t xml:space="preserve"> </w:t>
      </w:r>
      <w:r>
        <w:t xml:space="preserve">using </w:t>
      </w:r>
      <w:r w:rsidR="00145490">
        <w:t>the browser</w:t>
      </w:r>
      <w:r w:rsidR="00A855C5">
        <w:t xml:space="preserve"> inside </w:t>
      </w:r>
      <w:r>
        <w:t xml:space="preserve">the </w:t>
      </w:r>
      <w:r w:rsidR="00A855C5">
        <w:t xml:space="preserve">TIBCO </w:t>
      </w:r>
      <w:proofErr w:type="spellStart"/>
      <w:r w:rsidR="00A855C5">
        <w:t>Spotfire</w:t>
      </w:r>
      <w:proofErr w:type="spellEnd"/>
      <w:r w:rsidR="00A855C5">
        <w:t xml:space="preserve"> instance</w:t>
      </w:r>
      <w:r w:rsidR="00145490">
        <w:t>.</w:t>
      </w:r>
    </w:p>
    <w:p w14:paraId="1B76162A" w14:textId="77777777" w:rsidR="00CE6B7A" w:rsidRDefault="00CE6B7A" w:rsidP="00CE6B7A">
      <w:pPr>
        <w:pStyle w:val="step3"/>
        <w:numPr>
          <w:ilvl w:val="0"/>
          <w:numId w:val="0"/>
        </w:numPr>
      </w:pPr>
    </w:p>
    <w:p w14:paraId="1C3D04D4" w14:textId="7DA1EA1A" w:rsidR="006F3DD7" w:rsidRDefault="003F6A1C" w:rsidP="00F3618E">
      <w:pPr>
        <w:pStyle w:val="step3"/>
        <w:numPr>
          <w:ilvl w:val="0"/>
          <w:numId w:val="14"/>
        </w:numPr>
      </w:pPr>
      <w:r>
        <w:t xml:space="preserve">Click on the </w:t>
      </w:r>
      <w:del w:id="138" w:author="Kathryn Gillett" w:date="2016-12-14T20:49:00Z">
        <w:r w:rsidR="006F3DD7" w:rsidDel="00A36343">
          <w:delText xml:space="preserve">link </w:delText>
        </w:r>
      </w:del>
      <w:r w:rsidR="006F3DD7" w:rsidRPr="006F3DD7">
        <w:rPr>
          <w:b/>
        </w:rPr>
        <w:t>“Download R 3.3.2 for Windows”</w:t>
      </w:r>
      <w:r w:rsidR="006F3DD7">
        <w:t xml:space="preserve"> link to download the R installation package.</w:t>
      </w:r>
    </w:p>
    <w:p w14:paraId="6BEEFC00" w14:textId="77777777" w:rsidR="00CE6B7A" w:rsidRDefault="00CE6B7A" w:rsidP="00CE6B7A">
      <w:pPr>
        <w:pStyle w:val="step3"/>
        <w:numPr>
          <w:ilvl w:val="0"/>
          <w:numId w:val="0"/>
        </w:numPr>
      </w:pPr>
    </w:p>
    <w:p w14:paraId="4A4674AD" w14:textId="77777777" w:rsidR="006F3DD7" w:rsidRDefault="006F3DD7" w:rsidP="004C694D">
      <w:pPr>
        <w:pStyle w:val="step3"/>
        <w:numPr>
          <w:ilvl w:val="0"/>
          <w:numId w:val="0"/>
        </w:numPr>
        <w:spacing w:line="240" w:lineRule="auto"/>
      </w:pPr>
      <w:r>
        <w:rPr>
          <w:noProof/>
        </w:rPr>
        <w:lastRenderedPageBreak/>
        <w:drawing>
          <wp:inline distT="0" distB="0" distL="0" distR="0" wp14:anchorId="565E3175" wp14:editId="769C4A50">
            <wp:extent cx="4029075" cy="2284434"/>
            <wp:effectExtent l="19050" t="19050" r="9525"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1185" cy="2296970"/>
                    </a:xfrm>
                    <a:prstGeom prst="rect">
                      <a:avLst/>
                    </a:prstGeom>
                    <a:ln>
                      <a:solidFill>
                        <a:schemeClr val="tx1"/>
                      </a:solidFill>
                    </a:ln>
                  </pic:spPr>
                </pic:pic>
              </a:graphicData>
            </a:graphic>
          </wp:inline>
        </w:drawing>
      </w:r>
    </w:p>
    <w:p w14:paraId="0BF6E140" w14:textId="77777777" w:rsidR="00DD36AE" w:rsidRDefault="00DD36AE">
      <w:pPr>
        <w:rPr>
          <w:rFonts w:ascii="Open Sans" w:eastAsia="Open Sans" w:hAnsi="Open Sans" w:cs="Open Sans"/>
          <w:color w:val="444444"/>
          <w:szCs w:val="24"/>
        </w:rPr>
      </w:pPr>
      <w:r>
        <w:br w:type="page"/>
      </w:r>
    </w:p>
    <w:p w14:paraId="192C03E8" w14:textId="613BA063" w:rsidR="006F3DD7" w:rsidRDefault="00DA02EE" w:rsidP="00F3618E">
      <w:pPr>
        <w:pStyle w:val="step3"/>
        <w:numPr>
          <w:ilvl w:val="0"/>
          <w:numId w:val="14"/>
        </w:numPr>
      </w:pPr>
      <w:r>
        <w:lastRenderedPageBreak/>
        <w:t xml:space="preserve">While performing </w:t>
      </w:r>
      <w:r w:rsidR="003F6A1C">
        <w:t xml:space="preserve">the </w:t>
      </w:r>
      <w:r>
        <w:t>installation</w:t>
      </w:r>
      <w:r w:rsidR="003F6A1C">
        <w:t>,</w:t>
      </w:r>
      <w:r>
        <w:t xml:space="preserve"> select</w:t>
      </w:r>
      <w:r w:rsidR="003F6A1C">
        <w:t xml:space="preserve"> the</w:t>
      </w:r>
      <w:r>
        <w:t xml:space="preserve"> default settings</w:t>
      </w:r>
      <w:r w:rsidR="008539BB">
        <w:t xml:space="preserve"> —</w:t>
      </w:r>
      <w:r>
        <w:t xml:space="preserve"> except </w:t>
      </w:r>
      <w:r w:rsidR="003F6A1C">
        <w:t xml:space="preserve">in the </w:t>
      </w:r>
      <w:r w:rsidRPr="00087896">
        <w:rPr>
          <w:b/>
        </w:rPr>
        <w:t xml:space="preserve">Select Components </w:t>
      </w:r>
      <w:r>
        <w:t>window</w:t>
      </w:r>
      <w:r w:rsidR="008539BB">
        <w:t>,</w:t>
      </w:r>
      <w:r>
        <w:t xml:space="preserve"> choose </w:t>
      </w:r>
      <w:r w:rsidRPr="00DA02EE">
        <w:rPr>
          <w:b/>
        </w:rPr>
        <w:t>64-bit User installation</w:t>
      </w:r>
      <w:r>
        <w:t>.</w:t>
      </w:r>
    </w:p>
    <w:p w14:paraId="489EA2D6" w14:textId="77777777" w:rsidR="00DA02EE" w:rsidRDefault="00DA02EE" w:rsidP="00DA02EE">
      <w:pPr>
        <w:pStyle w:val="step3"/>
        <w:numPr>
          <w:ilvl w:val="0"/>
          <w:numId w:val="0"/>
        </w:numPr>
        <w:ind w:left="288"/>
      </w:pPr>
    </w:p>
    <w:p w14:paraId="08D9D77E" w14:textId="77777777" w:rsidR="00DA02EE" w:rsidRDefault="00DA02EE" w:rsidP="00062601">
      <w:pPr>
        <w:pStyle w:val="step3"/>
        <w:numPr>
          <w:ilvl w:val="0"/>
          <w:numId w:val="0"/>
        </w:numPr>
        <w:ind w:left="288" w:hanging="288"/>
      </w:pPr>
      <w:r>
        <w:rPr>
          <w:noProof/>
        </w:rPr>
        <w:drawing>
          <wp:inline distT="0" distB="0" distL="0" distR="0" wp14:anchorId="64DBE615" wp14:editId="631699C1">
            <wp:extent cx="3324225" cy="2586234"/>
            <wp:effectExtent l="19050" t="19050" r="9525"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24225" cy="2586234"/>
                    </a:xfrm>
                    <a:prstGeom prst="rect">
                      <a:avLst/>
                    </a:prstGeom>
                    <a:ln>
                      <a:solidFill>
                        <a:schemeClr val="tx1"/>
                      </a:solidFill>
                    </a:ln>
                  </pic:spPr>
                </pic:pic>
              </a:graphicData>
            </a:graphic>
          </wp:inline>
        </w:drawing>
      </w:r>
    </w:p>
    <w:p w14:paraId="282CB7E5" w14:textId="77777777" w:rsidR="00C94AF9" w:rsidRDefault="00C94AF9" w:rsidP="00C94AF9">
      <w:pPr>
        <w:pStyle w:val="step3"/>
        <w:numPr>
          <w:ilvl w:val="0"/>
          <w:numId w:val="0"/>
        </w:numPr>
        <w:ind w:left="288"/>
      </w:pPr>
    </w:p>
    <w:p w14:paraId="56978BBB" w14:textId="3919F2E1" w:rsidR="006F3DD7" w:rsidRDefault="006F3DD7" w:rsidP="00F3618E">
      <w:pPr>
        <w:pStyle w:val="step3"/>
        <w:numPr>
          <w:ilvl w:val="0"/>
          <w:numId w:val="14"/>
        </w:numPr>
        <w:spacing w:line="240" w:lineRule="auto"/>
      </w:pPr>
      <w:r>
        <w:t xml:space="preserve">After </w:t>
      </w:r>
      <w:r w:rsidR="003F6A1C">
        <w:t xml:space="preserve">a </w:t>
      </w:r>
      <w:r>
        <w:t>successful installation</w:t>
      </w:r>
      <w:r w:rsidR="003F6A1C">
        <w:t>,</w:t>
      </w:r>
      <w:r>
        <w:t xml:space="preserve"> </w:t>
      </w:r>
      <w:r w:rsidR="008539BB">
        <w:t xml:space="preserve">you </w:t>
      </w:r>
      <w:r>
        <w:t xml:space="preserve">can find R desktop icons to open </w:t>
      </w:r>
      <w:r w:rsidR="00112866">
        <w:t xml:space="preserve">the </w:t>
      </w:r>
      <w:r>
        <w:t>R Console.</w:t>
      </w:r>
    </w:p>
    <w:p w14:paraId="0ED85FFA" w14:textId="77777777" w:rsidR="00642918" w:rsidRDefault="00642918" w:rsidP="00642918">
      <w:pPr>
        <w:pStyle w:val="step3"/>
        <w:numPr>
          <w:ilvl w:val="0"/>
          <w:numId w:val="0"/>
        </w:numPr>
        <w:ind w:left="288"/>
      </w:pPr>
    </w:p>
    <w:p w14:paraId="1DE6A189" w14:textId="77777777" w:rsidR="00DD36AE" w:rsidRDefault="00513D70" w:rsidP="00062601">
      <w:pPr>
        <w:pStyle w:val="step3"/>
        <w:numPr>
          <w:ilvl w:val="0"/>
          <w:numId w:val="0"/>
        </w:numPr>
        <w:ind w:left="288" w:hanging="288"/>
      </w:pPr>
      <w:r>
        <w:rPr>
          <w:noProof/>
        </w:rPr>
        <w:drawing>
          <wp:inline distT="0" distB="0" distL="0" distR="0" wp14:anchorId="7515710E" wp14:editId="529F0E29">
            <wp:extent cx="391839" cy="2657475"/>
            <wp:effectExtent l="19050" t="19050" r="273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720" cy="2724489"/>
                    </a:xfrm>
                    <a:prstGeom prst="rect">
                      <a:avLst/>
                    </a:prstGeom>
                    <a:ln>
                      <a:solidFill>
                        <a:schemeClr val="tx1"/>
                      </a:solidFill>
                    </a:ln>
                  </pic:spPr>
                </pic:pic>
              </a:graphicData>
            </a:graphic>
          </wp:inline>
        </w:drawing>
      </w:r>
    </w:p>
    <w:p w14:paraId="33CFC296" w14:textId="77777777" w:rsidR="00DD36AE" w:rsidRDefault="00DD36AE">
      <w:pPr>
        <w:rPr>
          <w:rFonts w:ascii="Open Sans" w:eastAsia="Open Sans" w:hAnsi="Open Sans" w:cs="Open Sans"/>
          <w:color w:val="444444"/>
          <w:szCs w:val="24"/>
        </w:rPr>
      </w:pPr>
      <w:r>
        <w:br w:type="page"/>
      </w:r>
    </w:p>
    <w:p w14:paraId="4468C8B6" w14:textId="6D102BCB" w:rsidR="003202D2" w:rsidRDefault="003202D2" w:rsidP="003202D2">
      <w:pPr>
        <w:pStyle w:val="step3"/>
      </w:pPr>
      <w:r>
        <w:lastRenderedPageBreak/>
        <w:t xml:space="preserve">Add </w:t>
      </w:r>
      <w:r w:rsidR="00112866">
        <w:t xml:space="preserve">the </w:t>
      </w:r>
      <w:r>
        <w:t>following System Environment variable</w:t>
      </w:r>
      <w:r w:rsidR="00112866">
        <w:t>s</w:t>
      </w:r>
      <w:r>
        <w:t xml:space="preserve"> for </w:t>
      </w:r>
      <w:r w:rsidR="00112866">
        <w:t xml:space="preserve">the </w:t>
      </w:r>
      <w:r>
        <w:t>R installation:</w:t>
      </w:r>
    </w:p>
    <w:p w14:paraId="02E8CE41" w14:textId="77777777" w:rsidR="003202D2" w:rsidRDefault="003202D2" w:rsidP="003202D2">
      <w:pPr>
        <w:pStyle w:val="step3"/>
        <w:numPr>
          <w:ilvl w:val="0"/>
          <w:numId w:val="0"/>
        </w:numPr>
        <w:ind w:left="288"/>
      </w:pPr>
      <w:r>
        <w:t xml:space="preserve">Variable Name: </w:t>
      </w:r>
      <w:r w:rsidRPr="003202D2">
        <w:rPr>
          <w:b/>
        </w:rPr>
        <w:t>R_HOME</w:t>
      </w:r>
    </w:p>
    <w:p w14:paraId="383D48D0" w14:textId="4D018D0A" w:rsidR="003202D2" w:rsidRDefault="003202D2" w:rsidP="003202D2">
      <w:pPr>
        <w:pStyle w:val="step3"/>
        <w:numPr>
          <w:ilvl w:val="0"/>
          <w:numId w:val="0"/>
        </w:numPr>
        <w:ind w:left="288"/>
      </w:pPr>
      <w:del w:id="139" w:author="Kathryn Gillett" w:date="2016-12-14T20:50:00Z">
        <w:r w:rsidDel="00A36343">
          <w:delText xml:space="preserve"> </w:delText>
        </w:r>
      </w:del>
      <w:r>
        <w:t xml:space="preserve">Variable Value: Path to </w:t>
      </w:r>
      <w:r w:rsidR="008539BB">
        <w:t xml:space="preserve">the </w:t>
      </w:r>
      <w:r>
        <w:t xml:space="preserve">R installation directory. By default, it is C:\Program Files\R\R-X.X.X, where X.X.X is </w:t>
      </w:r>
      <w:r w:rsidR="008539BB">
        <w:t xml:space="preserve">the </w:t>
      </w:r>
      <w:r>
        <w:t>version number.</w:t>
      </w:r>
    </w:p>
    <w:p w14:paraId="221F2C0F" w14:textId="77777777" w:rsidR="003202D2" w:rsidRDefault="003202D2" w:rsidP="00276F6D">
      <w:pPr>
        <w:pStyle w:val="step3"/>
        <w:numPr>
          <w:ilvl w:val="0"/>
          <w:numId w:val="0"/>
        </w:numPr>
        <w:ind w:left="288" w:hanging="288"/>
      </w:pPr>
      <w:r>
        <w:rPr>
          <w:noProof/>
        </w:rPr>
        <w:drawing>
          <wp:inline distT="0" distB="0" distL="0" distR="0" wp14:anchorId="3AEF2046" wp14:editId="02B5EE0E">
            <wp:extent cx="2314575" cy="992900"/>
            <wp:effectExtent l="19050" t="19050" r="9525"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9514" cy="995019"/>
                    </a:xfrm>
                    <a:prstGeom prst="rect">
                      <a:avLst/>
                    </a:prstGeom>
                    <a:ln>
                      <a:solidFill>
                        <a:schemeClr val="tx1"/>
                      </a:solidFill>
                    </a:ln>
                  </pic:spPr>
                </pic:pic>
              </a:graphicData>
            </a:graphic>
          </wp:inline>
        </w:drawing>
      </w:r>
    </w:p>
    <w:p w14:paraId="20E9F36C" w14:textId="77777777" w:rsidR="00062601" w:rsidRDefault="00062601" w:rsidP="003202D2">
      <w:pPr>
        <w:pStyle w:val="step3"/>
        <w:numPr>
          <w:ilvl w:val="0"/>
          <w:numId w:val="0"/>
        </w:numPr>
        <w:ind w:left="288"/>
      </w:pPr>
    </w:p>
    <w:p w14:paraId="4A2C4402" w14:textId="5F8E359C" w:rsidR="003202D2" w:rsidRDefault="003202D2" w:rsidP="003202D2">
      <w:pPr>
        <w:pStyle w:val="step3"/>
      </w:pPr>
      <w:r>
        <w:t>Append string</w:t>
      </w:r>
      <w:r>
        <w:rPr>
          <w:b/>
        </w:rPr>
        <w:t xml:space="preserve"> “</w:t>
      </w:r>
      <w:proofErr w:type="gramStart"/>
      <w:r>
        <w:rPr>
          <w:b/>
        </w:rPr>
        <w:t>;%</w:t>
      </w:r>
      <w:proofErr w:type="gramEnd"/>
      <w:r>
        <w:rPr>
          <w:b/>
        </w:rPr>
        <w:t>R_HOME%\bin”</w:t>
      </w:r>
      <w:r>
        <w:t xml:space="preserve"> at the end of </w:t>
      </w:r>
      <w:r w:rsidR="008539BB">
        <w:t xml:space="preserve">the </w:t>
      </w:r>
      <w:r>
        <w:t>existing value of</w:t>
      </w:r>
      <w:r w:rsidR="008539BB">
        <w:t xml:space="preserve"> the</w:t>
      </w:r>
      <w:r>
        <w:t xml:space="preserve"> Path variable. Semicolon “;” acts as a string separator.</w:t>
      </w:r>
    </w:p>
    <w:p w14:paraId="1F39EF66" w14:textId="77777777" w:rsidR="00062601" w:rsidRDefault="00062601" w:rsidP="00062601">
      <w:pPr>
        <w:pStyle w:val="step3"/>
        <w:numPr>
          <w:ilvl w:val="0"/>
          <w:numId w:val="0"/>
        </w:numPr>
        <w:ind w:left="288"/>
      </w:pPr>
    </w:p>
    <w:p w14:paraId="0CA1DA66" w14:textId="17DB50BA" w:rsidR="003202D2" w:rsidRDefault="003202D2" w:rsidP="003202D2">
      <w:pPr>
        <w:pStyle w:val="step3"/>
      </w:pPr>
      <w:r>
        <w:t xml:space="preserve">Execute </w:t>
      </w:r>
      <w:r w:rsidR="008539BB">
        <w:t xml:space="preserve">an </w:t>
      </w:r>
      <w:r w:rsidRPr="00087896">
        <w:rPr>
          <w:b/>
        </w:rPr>
        <w:t>R</w:t>
      </w:r>
      <w:r>
        <w:t xml:space="preserve"> command in </w:t>
      </w:r>
      <w:r w:rsidR="00112866">
        <w:t xml:space="preserve">a </w:t>
      </w:r>
      <w:r>
        <w:t xml:space="preserve">new instance of </w:t>
      </w:r>
      <w:r w:rsidR="008539BB">
        <w:t xml:space="preserve">a </w:t>
      </w:r>
      <w:r>
        <w:t>command prompt to check if R is installed.</w:t>
      </w:r>
    </w:p>
    <w:p w14:paraId="38443354" w14:textId="53B4BD0C" w:rsidR="003202D2" w:rsidRDefault="00112866" w:rsidP="003202D2">
      <w:pPr>
        <w:pStyle w:val="step3"/>
        <w:numPr>
          <w:ilvl w:val="0"/>
          <w:numId w:val="0"/>
        </w:numPr>
        <w:ind w:left="288"/>
      </w:pPr>
      <w:r>
        <w:t>The f</w:t>
      </w:r>
      <w:r w:rsidR="00087896">
        <w:t xml:space="preserve">ollowing output signifies </w:t>
      </w:r>
      <w:r>
        <w:t xml:space="preserve">a </w:t>
      </w:r>
      <w:r w:rsidR="00087896">
        <w:t>successful installation.</w:t>
      </w:r>
    </w:p>
    <w:p w14:paraId="2B71E0CE" w14:textId="77777777" w:rsidR="00642918" w:rsidRDefault="00642918" w:rsidP="003202D2">
      <w:pPr>
        <w:pStyle w:val="step3"/>
        <w:numPr>
          <w:ilvl w:val="0"/>
          <w:numId w:val="0"/>
        </w:numPr>
        <w:ind w:left="288"/>
      </w:pPr>
    </w:p>
    <w:p w14:paraId="4AC9F6A8" w14:textId="77777777" w:rsidR="00087896" w:rsidRDefault="00087896" w:rsidP="00276F6D">
      <w:pPr>
        <w:pStyle w:val="step3"/>
        <w:numPr>
          <w:ilvl w:val="0"/>
          <w:numId w:val="0"/>
        </w:numPr>
        <w:ind w:left="288" w:hanging="288"/>
      </w:pPr>
      <w:r>
        <w:rPr>
          <w:noProof/>
        </w:rPr>
        <w:drawing>
          <wp:inline distT="0" distB="0" distL="0" distR="0" wp14:anchorId="187A53A6" wp14:editId="27E7C281">
            <wp:extent cx="3600450" cy="1716168"/>
            <wp:effectExtent l="19050" t="19050" r="19050" b="177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4568" cy="1722898"/>
                    </a:xfrm>
                    <a:prstGeom prst="rect">
                      <a:avLst/>
                    </a:prstGeom>
                    <a:ln>
                      <a:solidFill>
                        <a:schemeClr val="tx1"/>
                      </a:solidFill>
                    </a:ln>
                  </pic:spPr>
                </pic:pic>
              </a:graphicData>
            </a:graphic>
          </wp:inline>
        </w:drawing>
      </w:r>
    </w:p>
    <w:p w14:paraId="4108713C" w14:textId="77777777" w:rsidR="00431A71" w:rsidRDefault="00431A71" w:rsidP="006F3DD7">
      <w:pPr>
        <w:pStyle w:val="step3"/>
        <w:numPr>
          <w:ilvl w:val="0"/>
          <w:numId w:val="0"/>
        </w:numPr>
      </w:pPr>
    </w:p>
    <w:p w14:paraId="7BECDB57" w14:textId="77777777" w:rsidR="00431A71" w:rsidRDefault="00431A71" w:rsidP="00431A71">
      <w:pPr>
        <w:spacing w:after="0"/>
      </w:pPr>
      <w:r>
        <w:rPr>
          <w:rFonts w:ascii="Open Sans" w:eastAsia="Open Sans" w:hAnsi="Open Sans" w:cs="Open Sans"/>
          <w:b/>
          <w:color w:val="444444"/>
          <w:sz w:val="24"/>
          <w:szCs w:val="24"/>
        </w:rPr>
        <w:t>Benefits:</w:t>
      </w:r>
    </w:p>
    <w:p w14:paraId="48A7A2EC" w14:textId="77777777" w:rsidR="00C94AF9" w:rsidRDefault="00C94AF9" w:rsidP="00431A71">
      <w:pPr>
        <w:pStyle w:val="step2"/>
      </w:pPr>
    </w:p>
    <w:p w14:paraId="62221D8F" w14:textId="2CD2F1C3" w:rsidR="00431A71" w:rsidRDefault="00431A71" w:rsidP="00431A71">
      <w:pPr>
        <w:pStyle w:val="step2"/>
      </w:pPr>
      <w:r w:rsidRPr="00C13730">
        <w:t xml:space="preserve">R is </w:t>
      </w:r>
      <w:r w:rsidR="00C4466D">
        <w:t xml:space="preserve">a </w:t>
      </w:r>
      <w:r w:rsidRPr="00C13730">
        <w:t>very powerful</w:t>
      </w:r>
      <w:del w:id="140" w:author="Kathryn Gillett" w:date="2016-12-14T20:50:00Z">
        <w:r w:rsidRPr="00C13730" w:rsidDel="00A36343">
          <w:delText xml:space="preserve">, </w:delText>
        </w:r>
      </w:del>
      <w:r w:rsidRPr="00C13730">
        <w:t xml:space="preserve"> open source language </w:t>
      </w:r>
      <w:r w:rsidR="00C4466D">
        <w:t>that</w:t>
      </w:r>
      <w:r w:rsidR="00C4466D" w:rsidRPr="00C13730">
        <w:t xml:space="preserve"> </w:t>
      </w:r>
      <w:r w:rsidRPr="00C13730">
        <w:t>comes with thousands of built</w:t>
      </w:r>
      <w:r w:rsidR="00112866">
        <w:t>-in</w:t>
      </w:r>
      <w:r w:rsidRPr="00C13730">
        <w:t xml:space="preserve"> functions. R makes predictive analytics very easy. It also processes thousands of records in seconds and produces </w:t>
      </w:r>
      <w:r w:rsidR="00112866">
        <w:t xml:space="preserve">the </w:t>
      </w:r>
      <w:r w:rsidRPr="00C13730">
        <w:t>required output.</w:t>
      </w:r>
    </w:p>
    <w:p w14:paraId="51D4F162" w14:textId="77777777" w:rsidR="00431A71" w:rsidRPr="00C13730" w:rsidRDefault="00431A71" w:rsidP="00431A71">
      <w:pPr>
        <w:pStyle w:val="step2"/>
      </w:pPr>
    </w:p>
    <w:p w14:paraId="713D0ECC" w14:textId="77777777" w:rsidR="00431A71" w:rsidRDefault="00431A71" w:rsidP="00431A71">
      <w:pPr>
        <w:spacing w:after="0"/>
      </w:pPr>
      <w:r>
        <w:rPr>
          <w:rFonts w:ascii="Open Sans" w:eastAsia="Open Sans" w:hAnsi="Open Sans" w:cs="Open Sans"/>
          <w:b/>
          <w:color w:val="444444"/>
          <w:sz w:val="24"/>
          <w:szCs w:val="24"/>
        </w:rPr>
        <w:t xml:space="preserve">Alternatives: </w:t>
      </w:r>
    </w:p>
    <w:p w14:paraId="4E6D8BEA" w14:textId="77777777" w:rsidR="00B00FCE" w:rsidRDefault="00B00FCE" w:rsidP="00431A71">
      <w:pPr>
        <w:pStyle w:val="step2"/>
      </w:pPr>
    </w:p>
    <w:p w14:paraId="5B9D67BF" w14:textId="77777777" w:rsidR="00431A71" w:rsidRDefault="00431A71" w:rsidP="00431A71">
      <w:pPr>
        <w:pStyle w:val="step2"/>
      </w:pPr>
      <w:r w:rsidRPr="00310B43">
        <w:t>Python (</w:t>
      </w:r>
      <w:proofErr w:type="spellStart"/>
      <w:r>
        <w:t>sci</w:t>
      </w:r>
      <w:r w:rsidRPr="00310B43">
        <w:t>py</w:t>
      </w:r>
      <w:proofErr w:type="spellEnd"/>
      <w:r w:rsidRPr="00310B43">
        <w:t>)</w:t>
      </w:r>
      <w:r>
        <w:t>,</w:t>
      </w:r>
      <w:r w:rsidRPr="00C13730">
        <w:t xml:space="preserve"> </w:t>
      </w:r>
      <w:r>
        <w:t>Apache Spark ML</w:t>
      </w:r>
    </w:p>
    <w:p w14:paraId="40A1FF20" w14:textId="77777777" w:rsidR="00431A71" w:rsidRDefault="00431A71" w:rsidP="00431A71">
      <w:pPr>
        <w:pStyle w:val="step2"/>
      </w:pPr>
    </w:p>
    <w:p w14:paraId="21C54851" w14:textId="77777777" w:rsidR="00062601" w:rsidRDefault="00062601">
      <w:pPr>
        <w:rPr>
          <w:rFonts w:ascii="Open Sans" w:eastAsia="Open Sans" w:hAnsi="Open Sans" w:cs="Open Sans"/>
          <w:b/>
          <w:color w:val="444444"/>
          <w:sz w:val="28"/>
          <w:szCs w:val="24"/>
        </w:rPr>
      </w:pPr>
      <w:r>
        <w:br w:type="page"/>
      </w:r>
    </w:p>
    <w:p w14:paraId="28740F2A" w14:textId="77777777" w:rsidR="00431A71" w:rsidRDefault="00431A71" w:rsidP="00431A71">
      <w:pPr>
        <w:pStyle w:val="DocH2"/>
      </w:pPr>
      <w:bookmarkStart w:id="141" w:name="_Toc469413279"/>
      <w:r>
        <w:lastRenderedPageBreak/>
        <w:t xml:space="preserve">4.7. Setup </w:t>
      </w:r>
      <w:proofErr w:type="spellStart"/>
      <w:r>
        <w:t>Kony</w:t>
      </w:r>
      <w:proofErr w:type="spellEnd"/>
      <w:r>
        <w:t xml:space="preserve"> Mobile Fabric (H)</w:t>
      </w:r>
      <w:bookmarkEnd w:id="141"/>
    </w:p>
    <w:p w14:paraId="07767988" w14:textId="77777777" w:rsidR="00431A71" w:rsidRPr="00B00FCE" w:rsidRDefault="00431A71" w:rsidP="00F3618E">
      <w:pPr>
        <w:pStyle w:val="step3"/>
        <w:numPr>
          <w:ilvl w:val="0"/>
          <w:numId w:val="36"/>
        </w:numPr>
      </w:pPr>
      <w:r>
        <w:t>Log</w:t>
      </w:r>
      <w:r w:rsidR="00C618E3">
        <w:t xml:space="preserve"> </w:t>
      </w:r>
      <w:r>
        <w:t xml:space="preserve">in to </w:t>
      </w:r>
      <w:hyperlink r:id="rId15" w:history="1">
        <w:r w:rsidRPr="00062601">
          <w:rPr>
            <w:rStyle w:val="Hyperlink"/>
            <w:i/>
            <w:color w:val="FF0000"/>
          </w:rPr>
          <w:t>https://console.aws.amazon.com/console</w:t>
        </w:r>
      </w:hyperlink>
      <w:r w:rsidRPr="00062601">
        <w:rPr>
          <w:color w:val="FF0000"/>
        </w:rPr>
        <w:t>.</w:t>
      </w:r>
    </w:p>
    <w:p w14:paraId="6720FD84" w14:textId="77777777" w:rsidR="00B00FCE" w:rsidRDefault="00B00FCE" w:rsidP="00B00FCE">
      <w:pPr>
        <w:pStyle w:val="step3"/>
        <w:numPr>
          <w:ilvl w:val="0"/>
          <w:numId w:val="0"/>
        </w:numPr>
        <w:ind w:left="288"/>
      </w:pPr>
    </w:p>
    <w:p w14:paraId="77AAAA1C" w14:textId="339185D4" w:rsidR="00431A71" w:rsidRDefault="00431A71" w:rsidP="00B00FCE">
      <w:pPr>
        <w:pStyle w:val="step3"/>
      </w:pPr>
      <w:r w:rsidRPr="00C004B3">
        <w:t xml:space="preserve">In </w:t>
      </w:r>
      <w:r w:rsidR="00C4466D">
        <w:t xml:space="preserve">the </w:t>
      </w:r>
      <w:r w:rsidRPr="00C004B3">
        <w:t>right</w:t>
      </w:r>
      <w:r w:rsidR="00C618E3">
        <w:t xml:space="preserve"> side</w:t>
      </w:r>
      <w:r w:rsidRPr="00C004B3">
        <w:t xml:space="preserve"> navigation panel, click</w:t>
      </w:r>
      <w:r w:rsidR="00C618E3">
        <w:t xml:space="preserve"> on the</w:t>
      </w:r>
      <w:r w:rsidRPr="00C004B3">
        <w:t xml:space="preserve"> link </w:t>
      </w:r>
      <w:r w:rsidRPr="00D96340">
        <w:rPr>
          <w:b/>
        </w:rPr>
        <w:t>Find and buy software</w:t>
      </w:r>
      <w:r w:rsidRPr="00C004B3">
        <w:t xml:space="preserve"> to open AWS Marketplace.</w:t>
      </w:r>
    </w:p>
    <w:p w14:paraId="694CE95C" w14:textId="77777777" w:rsidR="00B00FCE" w:rsidRPr="004A4B0C" w:rsidRDefault="00B00FCE" w:rsidP="00B00FCE">
      <w:pPr>
        <w:pStyle w:val="step3"/>
        <w:numPr>
          <w:ilvl w:val="0"/>
          <w:numId w:val="0"/>
        </w:numPr>
      </w:pPr>
    </w:p>
    <w:p w14:paraId="46A14B8F" w14:textId="77777777" w:rsidR="00431A71" w:rsidRDefault="00431A71" w:rsidP="00062601">
      <w:pPr>
        <w:spacing w:after="0"/>
      </w:pPr>
      <w:r>
        <w:rPr>
          <w:noProof/>
        </w:rPr>
        <w:drawing>
          <wp:inline distT="0" distB="0" distL="0" distR="0" wp14:anchorId="011D8604" wp14:editId="64AAEEF0">
            <wp:extent cx="5943600" cy="2719070"/>
            <wp:effectExtent l="19050" t="19050" r="19050" b="24130"/>
            <wp:docPr id="13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
                    <a:srcRect/>
                    <a:stretch>
                      <a:fillRect/>
                    </a:stretch>
                  </pic:blipFill>
                  <pic:spPr>
                    <a:xfrm>
                      <a:off x="0" y="0"/>
                      <a:ext cx="5943600" cy="2719070"/>
                    </a:xfrm>
                    <a:prstGeom prst="rect">
                      <a:avLst/>
                    </a:prstGeom>
                    <a:ln>
                      <a:solidFill>
                        <a:schemeClr val="tx1"/>
                      </a:solidFill>
                    </a:ln>
                  </pic:spPr>
                </pic:pic>
              </a:graphicData>
            </a:graphic>
          </wp:inline>
        </w:drawing>
      </w:r>
    </w:p>
    <w:p w14:paraId="34DC7E53" w14:textId="77777777" w:rsidR="00062601" w:rsidRDefault="00062601" w:rsidP="00062601">
      <w:pPr>
        <w:spacing w:after="0"/>
      </w:pPr>
    </w:p>
    <w:p w14:paraId="09E6F3AC" w14:textId="30E46685" w:rsidR="00431A71" w:rsidRDefault="00C618E3" w:rsidP="001935C0">
      <w:pPr>
        <w:pStyle w:val="step3"/>
      </w:pPr>
      <w:r>
        <w:t>Type</w:t>
      </w:r>
      <w:r w:rsidRPr="00D96340">
        <w:t xml:space="preserve"> </w:t>
      </w:r>
      <w:proofErr w:type="spellStart"/>
      <w:r w:rsidR="00431A71">
        <w:rPr>
          <w:b/>
        </w:rPr>
        <w:t>Kony</w:t>
      </w:r>
      <w:proofErr w:type="spellEnd"/>
      <w:r w:rsidR="00431A71">
        <w:rPr>
          <w:b/>
        </w:rPr>
        <w:t xml:space="preserve"> </w:t>
      </w:r>
      <w:proofErr w:type="spellStart"/>
      <w:r w:rsidR="00431A71">
        <w:rPr>
          <w:b/>
        </w:rPr>
        <w:t>MobileFabric</w:t>
      </w:r>
      <w:proofErr w:type="spellEnd"/>
      <w:r w:rsidR="00431A71" w:rsidRPr="00D96340">
        <w:rPr>
          <w:b/>
        </w:rPr>
        <w:t xml:space="preserve"> </w:t>
      </w:r>
      <w:r w:rsidR="00431A71" w:rsidRPr="00D96340">
        <w:t xml:space="preserve">in the search box of AWS Marketplace and </w:t>
      </w:r>
      <w:r>
        <w:t>click on the</w:t>
      </w:r>
      <w:r w:rsidRPr="00D96340">
        <w:t xml:space="preserve"> </w:t>
      </w:r>
      <w:r w:rsidR="00431A71" w:rsidRPr="00D96340">
        <w:rPr>
          <w:b/>
        </w:rPr>
        <w:t>Go</w:t>
      </w:r>
      <w:r w:rsidR="00431A71" w:rsidRPr="00D96340">
        <w:t xml:space="preserve"> button.</w:t>
      </w:r>
    </w:p>
    <w:p w14:paraId="7C1EC5D4" w14:textId="77777777" w:rsidR="001935C0" w:rsidRDefault="001935C0" w:rsidP="001935C0">
      <w:pPr>
        <w:pStyle w:val="step3"/>
        <w:numPr>
          <w:ilvl w:val="0"/>
          <w:numId w:val="0"/>
        </w:numPr>
        <w:ind w:left="288"/>
      </w:pPr>
    </w:p>
    <w:p w14:paraId="439846A2" w14:textId="77777777" w:rsidR="00431A71" w:rsidRDefault="00431A71" w:rsidP="00276F6D">
      <w:pPr>
        <w:pStyle w:val="step3"/>
        <w:numPr>
          <w:ilvl w:val="0"/>
          <w:numId w:val="0"/>
        </w:numPr>
        <w:spacing w:line="240" w:lineRule="auto"/>
        <w:ind w:left="288" w:hanging="288"/>
      </w:pPr>
      <w:r>
        <w:rPr>
          <w:noProof/>
        </w:rPr>
        <w:drawing>
          <wp:inline distT="0" distB="0" distL="0" distR="0" wp14:anchorId="0C9D62D4" wp14:editId="0CE524B4">
            <wp:extent cx="4619625" cy="935277"/>
            <wp:effectExtent l="19050" t="19050" r="9525"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6222" cy="942686"/>
                    </a:xfrm>
                    <a:prstGeom prst="rect">
                      <a:avLst/>
                    </a:prstGeom>
                    <a:ln>
                      <a:solidFill>
                        <a:schemeClr val="tx1"/>
                      </a:solidFill>
                    </a:ln>
                  </pic:spPr>
                </pic:pic>
              </a:graphicData>
            </a:graphic>
          </wp:inline>
        </w:drawing>
      </w:r>
    </w:p>
    <w:p w14:paraId="43DA8EFE" w14:textId="77777777" w:rsidR="001935C0" w:rsidRPr="001935C0" w:rsidRDefault="001935C0" w:rsidP="001935C0">
      <w:pPr>
        <w:rPr>
          <w:rFonts w:ascii="Open Sans" w:eastAsia="Open Sans" w:hAnsi="Open Sans" w:cs="Open Sans"/>
          <w:color w:val="444444"/>
          <w:szCs w:val="24"/>
        </w:rPr>
      </w:pPr>
      <w:r>
        <w:br w:type="page"/>
      </w:r>
    </w:p>
    <w:p w14:paraId="32AC6D75" w14:textId="77777777" w:rsidR="00431A71" w:rsidRDefault="00431A71" w:rsidP="00431A71">
      <w:pPr>
        <w:pStyle w:val="step3"/>
      </w:pPr>
      <w:r w:rsidRPr="00D96340">
        <w:lastRenderedPageBreak/>
        <w:t xml:space="preserve">Click on </w:t>
      </w:r>
      <w:r w:rsidRPr="00D96340">
        <w:rPr>
          <w:b/>
        </w:rPr>
        <w:t>“</w:t>
      </w:r>
      <w:proofErr w:type="spellStart"/>
      <w:r w:rsidR="001D68D0">
        <w:rPr>
          <w:b/>
        </w:rPr>
        <w:t>Kony</w:t>
      </w:r>
      <w:proofErr w:type="spellEnd"/>
      <w:r w:rsidR="001D68D0">
        <w:rPr>
          <w:b/>
        </w:rPr>
        <w:t xml:space="preserve"> </w:t>
      </w:r>
      <w:proofErr w:type="spellStart"/>
      <w:r w:rsidR="001D68D0">
        <w:rPr>
          <w:b/>
        </w:rPr>
        <w:t>MobileFabric</w:t>
      </w:r>
      <w:proofErr w:type="spellEnd"/>
      <w:r w:rsidR="001D68D0">
        <w:rPr>
          <w:b/>
        </w:rPr>
        <w:t xml:space="preserve"> Developer</w:t>
      </w:r>
      <w:r w:rsidRPr="00D96340">
        <w:rPr>
          <w:b/>
        </w:rPr>
        <w:t>”</w:t>
      </w:r>
      <w:r w:rsidRPr="00D96340">
        <w:t xml:space="preserve"> from </w:t>
      </w:r>
      <w:r w:rsidR="00C618E3">
        <w:t xml:space="preserve">the </w:t>
      </w:r>
      <w:r w:rsidRPr="00D96340">
        <w:t>search result.</w:t>
      </w:r>
    </w:p>
    <w:p w14:paraId="1BEFEA69" w14:textId="77777777" w:rsidR="001935C0" w:rsidRPr="00D96340" w:rsidRDefault="001935C0" w:rsidP="001935C0">
      <w:pPr>
        <w:pStyle w:val="step3"/>
        <w:numPr>
          <w:ilvl w:val="0"/>
          <w:numId w:val="0"/>
        </w:numPr>
        <w:ind w:left="288"/>
      </w:pPr>
    </w:p>
    <w:p w14:paraId="5E008DDE" w14:textId="77777777" w:rsidR="00431A71" w:rsidRDefault="001D68D0" w:rsidP="00062601">
      <w:pPr>
        <w:pStyle w:val="step3"/>
        <w:numPr>
          <w:ilvl w:val="0"/>
          <w:numId w:val="0"/>
        </w:numPr>
        <w:spacing w:line="240" w:lineRule="auto"/>
        <w:ind w:left="288" w:hanging="288"/>
        <w:rPr>
          <w:color w:val="404040"/>
          <w:sz w:val="24"/>
        </w:rPr>
      </w:pPr>
      <w:r>
        <w:rPr>
          <w:noProof/>
        </w:rPr>
        <w:drawing>
          <wp:inline distT="0" distB="0" distL="0" distR="0" wp14:anchorId="4DBDBE05" wp14:editId="032F9B3D">
            <wp:extent cx="3448050" cy="2169398"/>
            <wp:effectExtent l="19050" t="19050" r="1905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5484" cy="2174076"/>
                    </a:xfrm>
                    <a:prstGeom prst="rect">
                      <a:avLst/>
                    </a:prstGeom>
                    <a:ln>
                      <a:solidFill>
                        <a:schemeClr val="tx1"/>
                      </a:solidFill>
                    </a:ln>
                  </pic:spPr>
                </pic:pic>
              </a:graphicData>
            </a:graphic>
          </wp:inline>
        </w:drawing>
      </w:r>
    </w:p>
    <w:p w14:paraId="564F61AD" w14:textId="77777777" w:rsidR="001935C0" w:rsidRDefault="001935C0" w:rsidP="001935C0">
      <w:pPr>
        <w:pStyle w:val="step3"/>
        <w:numPr>
          <w:ilvl w:val="0"/>
          <w:numId w:val="0"/>
        </w:numPr>
        <w:spacing w:line="240" w:lineRule="auto"/>
        <w:rPr>
          <w:color w:val="404040"/>
          <w:sz w:val="24"/>
        </w:rPr>
      </w:pPr>
    </w:p>
    <w:p w14:paraId="3E63167E" w14:textId="453DCAC4" w:rsidR="00431A71" w:rsidRDefault="00B4394E" w:rsidP="001935C0">
      <w:pPr>
        <w:pStyle w:val="step3"/>
      </w:pPr>
      <w:r>
        <w:t>Click on the</w:t>
      </w:r>
      <w:r w:rsidR="00431A71" w:rsidRPr="00D96340">
        <w:t xml:space="preserve"> </w:t>
      </w:r>
      <w:r w:rsidR="00431A71" w:rsidRPr="00D96340">
        <w:rPr>
          <w:b/>
        </w:rPr>
        <w:t>Continue</w:t>
      </w:r>
      <w:r w:rsidR="00431A71" w:rsidRPr="00D96340">
        <w:t xml:space="preserve"> button on</w:t>
      </w:r>
      <w:r>
        <w:t xml:space="preserve"> the</w:t>
      </w:r>
      <w:r w:rsidR="00431A71" w:rsidRPr="00D96340">
        <w:t xml:space="preserve"> product description page of </w:t>
      </w:r>
      <w:proofErr w:type="spellStart"/>
      <w:r w:rsidR="001D68D0" w:rsidRPr="001D68D0">
        <w:rPr>
          <w:b/>
        </w:rPr>
        <w:t>Kony</w:t>
      </w:r>
      <w:proofErr w:type="spellEnd"/>
      <w:r w:rsidR="001D68D0" w:rsidRPr="001D68D0">
        <w:rPr>
          <w:b/>
        </w:rPr>
        <w:t xml:space="preserve"> </w:t>
      </w:r>
      <w:proofErr w:type="spellStart"/>
      <w:r w:rsidR="001D68D0" w:rsidRPr="001D68D0">
        <w:rPr>
          <w:b/>
        </w:rPr>
        <w:t>MobileFabric</w:t>
      </w:r>
      <w:proofErr w:type="spellEnd"/>
      <w:r w:rsidR="001D68D0">
        <w:rPr>
          <w:b/>
        </w:rPr>
        <w:t xml:space="preserve"> Developer</w:t>
      </w:r>
      <w:r w:rsidR="00431A71" w:rsidRPr="00D96340">
        <w:t>.</w:t>
      </w:r>
    </w:p>
    <w:p w14:paraId="7A62C825" w14:textId="77777777" w:rsidR="001935C0" w:rsidRPr="00D96340" w:rsidRDefault="001935C0" w:rsidP="001935C0">
      <w:pPr>
        <w:pStyle w:val="step3"/>
        <w:numPr>
          <w:ilvl w:val="0"/>
          <w:numId w:val="0"/>
        </w:numPr>
        <w:ind w:left="288"/>
      </w:pPr>
    </w:p>
    <w:p w14:paraId="3AA5349E" w14:textId="77777777" w:rsidR="00431A71" w:rsidRDefault="001D68D0" w:rsidP="00062601">
      <w:pPr>
        <w:spacing w:after="0" w:line="240" w:lineRule="auto"/>
      </w:pPr>
      <w:r>
        <w:rPr>
          <w:noProof/>
        </w:rPr>
        <w:drawing>
          <wp:inline distT="0" distB="0" distL="0" distR="0" wp14:anchorId="54632955" wp14:editId="7B35883B">
            <wp:extent cx="4333875" cy="2285471"/>
            <wp:effectExtent l="19050" t="19050" r="952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359"/>
                    <a:stretch/>
                  </pic:blipFill>
                  <pic:spPr bwMode="auto">
                    <a:xfrm>
                      <a:off x="0" y="0"/>
                      <a:ext cx="4349241" cy="2293574"/>
                    </a:xfrm>
                    <a:prstGeom prst="rect">
                      <a:avLst/>
                    </a:prstGeom>
                    <a:ln>
                      <a:solidFill>
                        <a:schemeClr val="tx1"/>
                      </a:solid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EE070EE" w14:textId="77777777" w:rsidR="001935C0" w:rsidRDefault="001935C0" w:rsidP="001935C0">
      <w:pPr>
        <w:spacing w:after="0" w:line="240" w:lineRule="auto"/>
      </w:pPr>
    </w:p>
    <w:p w14:paraId="33594B01" w14:textId="77777777" w:rsidR="00431A71" w:rsidRDefault="00431A71" w:rsidP="001935C0">
      <w:pPr>
        <w:pStyle w:val="step3"/>
      </w:pPr>
      <w:r>
        <w:t xml:space="preserve">On </w:t>
      </w:r>
      <w:r w:rsidR="00B4394E">
        <w:t xml:space="preserve">the </w:t>
      </w:r>
      <w:r w:rsidRPr="00D96340">
        <w:t>Launch on EC2</w:t>
      </w:r>
      <w:r>
        <w:t xml:space="preserve"> page, make sure </w:t>
      </w:r>
      <w:r w:rsidR="00B4394E">
        <w:t xml:space="preserve">the </w:t>
      </w:r>
      <w:r w:rsidRPr="00D96340">
        <w:rPr>
          <w:b/>
        </w:rPr>
        <w:t>1-Click Launch</w:t>
      </w:r>
      <w:r>
        <w:t xml:space="preserve"> tab is selected.</w:t>
      </w:r>
    </w:p>
    <w:p w14:paraId="039F389D" w14:textId="77777777" w:rsidR="001935C0" w:rsidRDefault="001935C0" w:rsidP="001935C0">
      <w:pPr>
        <w:pStyle w:val="step3"/>
        <w:numPr>
          <w:ilvl w:val="0"/>
          <w:numId w:val="0"/>
        </w:numPr>
        <w:ind w:left="288"/>
      </w:pPr>
    </w:p>
    <w:p w14:paraId="0E4B8AF2" w14:textId="77777777" w:rsidR="00431A71" w:rsidRDefault="001D68D0" w:rsidP="00062601">
      <w:pPr>
        <w:pStyle w:val="Step"/>
      </w:pPr>
      <w:r>
        <w:rPr>
          <w:noProof/>
        </w:rPr>
        <w:drawing>
          <wp:inline distT="0" distB="0" distL="0" distR="0" wp14:anchorId="4FB834EC" wp14:editId="68D31461">
            <wp:extent cx="4286250" cy="1339911"/>
            <wp:effectExtent l="19050" t="19050" r="190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9175" cy="1350203"/>
                    </a:xfrm>
                    <a:prstGeom prst="rect">
                      <a:avLst/>
                    </a:prstGeom>
                    <a:ln>
                      <a:solidFill>
                        <a:schemeClr val="tx1"/>
                      </a:solidFill>
                    </a:ln>
                  </pic:spPr>
                </pic:pic>
              </a:graphicData>
            </a:graphic>
          </wp:inline>
        </w:drawing>
      </w:r>
    </w:p>
    <w:p w14:paraId="031E2A54" w14:textId="77777777" w:rsidR="00B4394E" w:rsidRDefault="00B4394E" w:rsidP="00062601">
      <w:pPr>
        <w:pStyle w:val="Step"/>
      </w:pPr>
    </w:p>
    <w:p w14:paraId="374A85C6" w14:textId="6E98A1DC" w:rsidR="00431A71" w:rsidRDefault="00431A71" w:rsidP="001935C0">
      <w:pPr>
        <w:pStyle w:val="step3"/>
      </w:pPr>
      <w:r>
        <w:lastRenderedPageBreak/>
        <w:t xml:space="preserve">In the </w:t>
      </w:r>
      <w:r w:rsidRPr="00D96340">
        <w:rPr>
          <w:b/>
        </w:rPr>
        <w:t>Version</w:t>
      </w:r>
      <w:r>
        <w:t xml:space="preserve"> se</w:t>
      </w:r>
      <w:r w:rsidR="001935C0">
        <w:t>ction</w:t>
      </w:r>
      <w:r w:rsidR="00C741FB">
        <w:t>,</w:t>
      </w:r>
      <w:r w:rsidR="001935C0">
        <w:t xml:space="preserve"> choose the latest version.</w:t>
      </w:r>
    </w:p>
    <w:p w14:paraId="40FACBAF" w14:textId="77777777" w:rsidR="001935C0" w:rsidRDefault="001935C0" w:rsidP="001935C0">
      <w:pPr>
        <w:pStyle w:val="step3"/>
        <w:numPr>
          <w:ilvl w:val="0"/>
          <w:numId w:val="0"/>
        </w:numPr>
        <w:ind w:left="288"/>
      </w:pPr>
    </w:p>
    <w:p w14:paraId="7064BF61" w14:textId="77777777" w:rsidR="00431A71" w:rsidRDefault="00431A71" w:rsidP="008C20FF">
      <w:pPr>
        <w:pStyle w:val="step3"/>
        <w:rPr>
          <w:rStyle w:val="step2Char"/>
        </w:rPr>
      </w:pPr>
      <w:r>
        <w:t>S</w:t>
      </w:r>
      <w:r w:rsidRPr="00D96340">
        <w:rPr>
          <w:rStyle w:val="step2Char"/>
        </w:rPr>
        <w:t xml:space="preserve">elect </w:t>
      </w:r>
      <w:r w:rsidRPr="00D96340">
        <w:rPr>
          <w:rStyle w:val="step2Char"/>
          <w:b/>
        </w:rPr>
        <w:t xml:space="preserve">US-West (Oregon) </w:t>
      </w:r>
      <w:r w:rsidRPr="00D96340">
        <w:rPr>
          <w:rStyle w:val="step2Char"/>
        </w:rPr>
        <w:t xml:space="preserve">as </w:t>
      </w:r>
      <w:r w:rsidR="00B4394E">
        <w:rPr>
          <w:rStyle w:val="step2Char"/>
        </w:rPr>
        <w:t xml:space="preserve">the </w:t>
      </w:r>
      <w:r w:rsidRPr="00D96340">
        <w:rPr>
          <w:rStyle w:val="step2Char"/>
        </w:rPr>
        <w:t>default region for this project.</w:t>
      </w:r>
    </w:p>
    <w:p w14:paraId="640EDF07" w14:textId="77777777" w:rsidR="00431A71" w:rsidRDefault="00431A71" w:rsidP="00431A71">
      <w:pPr>
        <w:pStyle w:val="Step"/>
        <w:rPr>
          <w:rStyle w:val="step2Char"/>
        </w:rPr>
      </w:pPr>
    </w:p>
    <w:p w14:paraId="298EF3E0" w14:textId="77777777" w:rsidR="00431A71" w:rsidRDefault="00431A71" w:rsidP="00062601">
      <w:pPr>
        <w:pStyle w:val="Step"/>
      </w:pPr>
      <w:r>
        <w:rPr>
          <w:noProof/>
        </w:rPr>
        <w:drawing>
          <wp:inline distT="0" distB="0" distL="0" distR="0" wp14:anchorId="04C1B47E" wp14:editId="163604CA">
            <wp:extent cx="4333875" cy="685800"/>
            <wp:effectExtent l="19050" t="19050" r="28575" b="19050"/>
            <wp:docPr id="109" name="image132.png" descr="Inline image 2"/>
            <wp:cNvGraphicFramePr/>
            <a:graphic xmlns:a="http://schemas.openxmlformats.org/drawingml/2006/main">
              <a:graphicData uri="http://schemas.openxmlformats.org/drawingml/2006/picture">
                <pic:pic xmlns:pic="http://schemas.openxmlformats.org/drawingml/2006/picture">
                  <pic:nvPicPr>
                    <pic:cNvPr id="0" name="image132.png" descr="Inline image 2"/>
                    <pic:cNvPicPr preferRelativeResize="0"/>
                  </pic:nvPicPr>
                  <pic:blipFill>
                    <a:blip r:embed="rId21"/>
                    <a:srcRect/>
                    <a:stretch>
                      <a:fillRect/>
                    </a:stretch>
                  </pic:blipFill>
                  <pic:spPr>
                    <a:xfrm>
                      <a:off x="0" y="0"/>
                      <a:ext cx="4333875" cy="685800"/>
                    </a:xfrm>
                    <a:prstGeom prst="rect">
                      <a:avLst/>
                    </a:prstGeom>
                    <a:ln>
                      <a:solidFill>
                        <a:schemeClr val="tx1"/>
                      </a:solidFill>
                    </a:ln>
                  </pic:spPr>
                </pic:pic>
              </a:graphicData>
            </a:graphic>
          </wp:inline>
        </w:drawing>
      </w:r>
    </w:p>
    <w:p w14:paraId="6C2E942A" w14:textId="77777777" w:rsidR="00431A71" w:rsidRDefault="00431A71" w:rsidP="00431A71">
      <w:pPr>
        <w:pStyle w:val="Step"/>
      </w:pPr>
    </w:p>
    <w:p w14:paraId="51F70D83" w14:textId="77777777" w:rsidR="00431A71" w:rsidRDefault="00431A71" w:rsidP="00300A9D">
      <w:pPr>
        <w:pStyle w:val="step3"/>
      </w:pPr>
      <w:r>
        <w:t xml:space="preserve">Select </w:t>
      </w:r>
      <w:r w:rsidR="001D68D0">
        <w:rPr>
          <w:b/>
        </w:rPr>
        <w:t>t2</w:t>
      </w:r>
      <w:r>
        <w:rPr>
          <w:b/>
        </w:rPr>
        <w:t>.</w:t>
      </w:r>
      <w:r w:rsidRPr="00D96340">
        <w:rPr>
          <w:b/>
        </w:rPr>
        <w:t>large</w:t>
      </w:r>
      <w:r>
        <w:t xml:space="preserve"> EC2 Instance type.</w:t>
      </w:r>
    </w:p>
    <w:p w14:paraId="0DCE36FB" w14:textId="77777777" w:rsidR="00B00D0F" w:rsidRDefault="00B00D0F" w:rsidP="001935C0">
      <w:pPr>
        <w:pStyle w:val="step2"/>
        <w:spacing w:line="240" w:lineRule="auto"/>
      </w:pPr>
    </w:p>
    <w:p w14:paraId="3B1FED3C" w14:textId="77777777" w:rsidR="00431A71" w:rsidRDefault="001D68D0" w:rsidP="00062601">
      <w:pPr>
        <w:pStyle w:val="step2"/>
        <w:spacing w:line="240" w:lineRule="auto"/>
        <w:rPr>
          <w:noProof/>
        </w:rPr>
      </w:pPr>
      <w:r>
        <w:rPr>
          <w:noProof/>
        </w:rPr>
        <w:drawing>
          <wp:inline distT="0" distB="0" distL="0" distR="0" wp14:anchorId="31628A02" wp14:editId="2C55334A">
            <wp:extent cx="2686050" cy="1694555"/>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2245" cy="1704772"/>
                    </a:xfrm>
                    <a:prstGeom prst="rect">
                      <a:avLst/>
                    </a:prstGeom>
                    <a:ln>
                      <a:solidFill>
                        <a:schemeClr val="tx1"/>
                      </a:solidFill>
                    </a:ln>
                  </pic:spPr>
                </pic:pic>
              </a:graphicData>
            </a:graphic>
          </wp:inline>
        </w:drawing>
      </w:r>
    </w:p>
    <w:p w14:paraId="52DCFD86" w14:textId="77777777" w:rsidR="001935C0" w:rsidRPr="00D96340" w:rsidRDefault="001935C0" w:rsidP="001935C0">
      <w:pPr>
        <w:pStyle w:val="step2"/>
        <w:spacing w:line="240" w:lineRule="auto"/>
      </w:pPr>
    </w:p>
    <w:p w14:paraId="02F6D8A6" w14:textId="2A3D1DB7" w:rsidR="00431A71" w:rsidRDefault="00431A71" w:rsidP="00300A9D">
      <w:pPr>
        <w:pStyle w:val="step3"/>
      </w:pPr>
      <w:r w:rsidRPr="00D96340">
        <w:t xml:space="preserve">Select default </w:t>
      </w:r>
      <w:r w:rsidRPr="00D96340">
        <w:rPr>
          <w:b/>
        </w:rPr>
        <w:t>VPC</w:t>
      </w:r>
      <w:r w:rsidRPr="00374454">
        <w:t xml:space="preserve"> and </w:t>
      </w:r>
      <w:r>
        <w:t xml:space="preserve">default </w:t>
      </w:r>
      <w:r w:rsidRPr="00D96340">
        <w:rPr>
          <w:b/>
        </w:rPr>
        <w:t>Subnet</w:t>
      </w:r>
      <w:r w:rsidRPr="00D96340">
        <w:t>.</w:t>
      </w:r>
      <w:r>
        <w:t xml:space="preserve"> Default VPC and Subnet are marked </w:t>
      </w:r>
      <w:r w:rsidR="00C741FB">
        <w:t xml:space="preserve">with an </w:t>
      </w:r>
      <w:r w:rsidRPr="00D96340">
        <w:rPr>
          <w:b/>
        </w:rPr>
        <w:t>asterisk</w:t>
      </w:r>
      <w:r>
        <w:t xml:space="preserve"> </w:t>
      </w:r>
      <w:r w:rsidRPr="00D96340">
        <w:rPr>
          <w:b/>
        </w:rPr>
        <w:t>“*”</w:t>
      </w:r>
      <w:r w:rsidRPr="001935C0">
        <w:t>.</w:t>
      </w:r>
    </w:p>
    <w:p w14:paraId="52E1F90C" w14:textId="77777777" w:rsidR="001935C0" w:rsidRPr="001935C0" w:rsidRDefault="001935C0" w:rsidP="00431A71">
      <w:pPr>
        <w:pStyle w:val="step2"/>
      </w:pPr>
    </w:p>
    <w:p w14:paraId="421C29A9" w14:textId="77777777" w:rsidR="00431A71" w:rsidRDefault="00431A71" w:rsidP="00062601">
      <w:pPr>
        <w:spacing w:after="0" w:line="240" w:lineRule="auto"/>
        <w:rPr>
          <w:noProof/>
        </w:rPr>
      </w:pPr>
      <w:r>
        <w:rPr>
          <w:noProof/>
        </w:rPr>
        <w:drawing>
          <wp:inline distT="0" distB="0" distL="0" distR="0" wp14:anchorId="5B9D5913" wp14:editId="3E6F1AC6">
            <wp:extent cx="2973048" cy="1219200"/>
            <wp:effectExtent l="19050" t="19050" r="1841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415" cy="1234114"/>
                    </a:xfrm>
                    <a:prstGeom prst="rect">
                      <a:avLst/>
                    </a:prstGeom>
                    <a:ln>
                      <a:solidFill>
                        <a:schemeClr val="tx1"/>
                      </a:solidFill>
                    </a:ln>
                  </pic:spPr>
                </pic:pic>
              </a:graphicData>
            </a:graphic>
          </wp:inline>
        </w:drawing>
      </w:r>
    </w:p>
    <w:p w14:paraId="4D77233E" w14:textId="77777777" w:rsidR="008777D7" w:rsidRDefault="008777D7" w:rsidP="008777D7">
      <w:pPr>
        <w:rPr>
          <w:noProof/>
        </w:rPr>
      </w:pPr>
      <w:r>
        <w:rPr>
          <w:noProof/>
        </w:rPr>
        <w:br w:type="page"/>
      </w:r>
    </w:p>
    <w:p w14:paraId="6E8FDC1C" w14:textId="77777777" w:rsidR="00431A71" w:rsidRDefault="00431A71" w:rsidP="00B00D0F">
      <w:pPr>
        <w:pStyle w:val="step3"/>
      </w:pPr>
      <w:r>
        <w:lastRenderedPageBreak/>
        <w:t xml:space="preserve">Select </w:t>
      </w:r>
      <w:r w:rsidRPr="00D96340">
        <w:rPr>
          <w:b/>
        </w:rPr>
        <w:t>default</w:t>
      </w:r>
      <w:r>
        <w:t xml:space="preserve"> Security Group.</w:t>
      </w:r>
    </w:p>
    <w:p w14:paraId="1FFC0F2B" w14:textId="77777777" w:rsidR="00431A71" w:rsidRDefault="00431A71" w:rsidP="00431A71">
      <w:pPr>
        <w:pStyle w:val="step2"/>
      </w:pPr>
    </w:p>
    <w:p w14:paraId="23DE94CD" w14:textId="77777777" w:rsidR="00431A71" w:rsidRDefault="00431A71" w:rsidP="00062601">
      <w:pPr>
        <w:pStyle w:val="step2"/>
      </w:pPr>
      <w:r>
        <w:rPr>
          <w:noProof/>
        </w:rPr>
        <w:drawing>
          <wp:inline distT="0" distB="0" distL="0" distR="0" wp14:anchorId="4762F4D9" wp14:editId="3A57F748">
            <wp:extent cx="2895600" cy="1754754"/>
            <wp:effectExtent l="19050" t="19050" r="19050" b="171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1610" cy="1764456"/>
                    </a:xfrm>
                    <a:prstGeom prst="rect">
                      <a:avLst/>
                    </a:prstGeom>
                    <a:ln>
                      <a:solidFill>
                        <a:schemeClr val="tx1"/>
                      </a:solidFill>
                    </a:ln>
                  </pic:spPr>
                </pic:pic>
              </a:graphicData>
            </a:graphic>
          </wp:inline>
        </w:drawing>
      </w:r>
    </w:p>
    <w:p w14:paraId="2CFF4E72" w14:textId="77777777" w:rsidR="00431A71" w:rsidRDefault="00431A71" w:rsidP="00431A71">
      <w:pPr>
        <w:pStyle w:val="step2"/>
      </w:pPr>
    </w:p>
    <w:p w14:paraId="59713A50" w14:textId="3D66CBAA" w:rsidR="00431A71" w:rsidRDefault="00C741FB" w:rsidP="00C01EDC">
      <w:pPr>
        <w:pStyle w:val="step3"/>
      </w:pPr>
      <w:r>
        <w:t>If you haven’t generated your key pair already, f</w:t>
      </w:r>
      <w:r w:rsidR="00431A71">
        <w:t xml:space="preserve">ollow </w:t>
      </w:r>
      <w:r w:rsidR="00B4394E">
        <w:t xml:space="preserve">the </w:t>
      </w:r>
      <w:r w:rsidR="00431A71">
        <w:t xml:space="preserve">steps mentioned in </w:t>
      </w:r>
      <w:r w:rsidR="00431A71" w:rsidRPr="00D96340">
        <w:rPr>
          <w:b/>
        </w:rPr>
        <w:t xml:space="preserve">Section 2 “Generate Your Private Keys” of </w:t>
      </w:r>
      <w:r w:rsidR="00B4394E">
        <w:rPr>
          <w:b/>
        </w:rPr>
        <w:t xml:space="preserve">the </w:t>
      </w:r>
      <w:r w:rsidR="00431A71" w:rsidRPr="00D96340">
        <w:rPr>
          <w:b/>
        </w:rPr>
        <w:t>Prerequisites</w:t>
      </w:r>
      <w:r w:rsidR="00431A71">
        <w:t xml:space="preserve"> document.</w:t>
      </w:r>
    </w:p>
    <w:p w14:paraId="67D6F32A" w14:textId="77777777" w:rsidR="008777D7" w:rsidRDefault="008777D7" w:rsidP="00431A71">
      <w:pPr>
        <w:pStyle w:val="step2"/>
      </w:pPr>
    </w:p>
    <w:p w14:paraId="3C3B85DF" w14:textId="77777777" w:rsidR="00431A71" w:rsidRDefault="00431A71" w:rsidP="00C01EDC">
      <w:pPr>
        <w:pStyle w:val="step3"/>
      </w:pPr>
      <w:r>
        <w:t xml:space="preserve">Select the generated key pair for </w:t>
      </w:r>
      <w:r w:rsidRPr="00D96340">
        <w:rPr>
          <w:b/>
        </w:rPr>
        <w:t>Key Pair</w:t>
      </w:r>
      <w:r>
        <w:t xml:space="preserve"> selection box.</w:t>
      </w:r>
    </w:p>
    <w:p w14:paraId="528BA044" w14:textId="77777777" w:rsidR="00431A71" w:rsidRPr="00D96340" w:rsidRDefault="00431A71" w:rsidP="00431A71">
      <w:pPr>
        <w:pStyle w:val="step2"/>
      </w:pPr>
    </w:p>
    <w:p w14:paraId="51902BE4" w14:textId="77777777" w:rsidR="00431A71" w:rsidRDefault="00431A71" w:rsidP="00062601">
      <w:pPr>
        <w:spacing w:after="0" w:line="240" w:lineRule="auto"/>
        <w:rPr>
          <w:noProof/>
        </w:rPr>
      </w:pPr>
      <w:r>
        <w:rPr>
          <w:noProof/>
        </w:rPr>
        <w:drawing>
          <wp:inline distT="0" distB="0" distL="0" distR="0" wp14:anchorId="5BB665D0" wp14:editId="7F6CC289">
            <wp:extent cx="3820885" cy="800100"/>
            <wp:effectExtent l="19050" t="19050" r="2730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7264" cy="814000"/>
                    </a:xfrm>
                    <a:prstGeom prst="rect">
                      <a:avLst/>
                    </a:prstGeom>
                    <a:ln>
                      <a:solidFill>
                        <a:schemeClr val="tx1"/>
                      </a:solidFill>
                    </a:ln>
                  </pic:spPr>
                </pic:pic>
              </a:graphicData>
            </a:graphic>
          </wp:inline>
        </w:drawing>
      </w:r>
    </w:p>
    <w:p w14:paraId="22F0A5D8" w14:textId="77777777" w:rsidR="008777D7" w:rsidRDefault="008777D7" w:rsidP="008777D7">
      <w:pPr>
        <w:spacing w:after="0" w:line="240" w:lineRule="auto"/>
      </w:pPr>
    </w:p>
    <w:p w14:paraId="0517050C" w14:textId="7898552D" w:rsidR="00431A71" w:rsidRDefault="00431A71" w:rsidP="00C01EDC">
      <w:pPr>
        <w:pStyle w:val="step3"/>
        <w:rPr>
          <w:rStyle w:val="step2Char"/>
        </w:rPr>
      </w:pPr>
      <w:r>
        <w:rPr>
          <w:rStyle w:val="step2Char"/>
        </w:rPr>
        <w:t>Scroll up and</w:t>
      </w:r>
      <w:r w:rsidRPr="00D96340">
        <w:rPr>
          <w:rStyle w:val="step2Char"/>
        </w:rPr>
        <w:t xml:space="preserve"> click </w:t>
      </w:r>
      <w:r w:rsidR="00B4394E">
        <w:rPr>
          <w:rStyle w:val="step2Char"/>
        </w:rPr>
        <w:t xml:space="preserve">on the </w:t>
      </w:r>
      <w:r w:rsidRPr="00D96340">
        <w:rPr>
          <w:rStyle w:val="step2Char"/>
          <w:b/>
        </w:rPr>
        <w:t>Launch with 1-Click</w:t>
      </w:r>
      <w:r w:rsidRPr="00D96340">
        <w:rPr>
          <w:rStyle w:val="step2Char"/>
        </w:rPr>
        <w:t xml:space="preserve"> </w:t>
      </w:r>
      <w:r w:rsidR="00B4394E">
        <w:rPr>
          <w:rStyle w:val="step2Char"/>
        </w:rPr>
        <w:t xml:space="preserve">button </w:t>
      </w:r>
      <w:r w:rsidRPr="00D96340">
        <w:rPr>
          <w:rStyle w:val="step2Char"/>
        </w:rPr>
        <w:t>to start</w:t>
      </w:r>
      <w:r w:rsidR="00B4394E">
        <w:rPr>
          <w:rStyle w:val="step2Char"/>
        </w:rPr>
        <w:t xml:space="preserve"> the</w:t>
      </w:r>
      <w:r w:rsidRPr="00D96340">
        <w:rPr>
          <w:rStyle w:val="step2Char"/>
        </w:rPr>
        <w:t xml:space="preserve"> </w:t>
      </w:r>
      <w:proofErr w:type="spellStart"/>
      <w:r w:rsidR="00104656" w:rsidRPr="00104656">
        <w:rPr>
          <w:rStyle w:val="step2Char"/>
          <w:b/>
        </w:rPr>
        <w:t>Kony</w:t>
      </w:r>
      <w:proofErr w:type="spellEnd"/>
      <w:r w:rsidR="00104656" w:rsidRPr="00104656">
        <w:rPr>
          <w:rStyle w:val="step2Char"/>
          <w:b/>
        </w:rPr>
        <w:t xml:space="preserve"> </w:t>
      </w:r>
      <w:proofErr w:type="spellStart"/>
      <w:r w:rsidR="00104656" w:rsidRPr="00104656">
        <w:rPr>
          <w:rStyle w:val="step2Char"/>
          <w:b/>
        </w:rPr>
        <w:t>MobileFabric</w:t>
      </w:r>
      <w:proofErr w:type="spellEnd"/>
      <w:r w:rsidR="00104656">
        <w:rPr>
          <w:rStyle w:val="step2Char"/>
          <w:b/>
        </w:rPr>
        <w:t xml:space="preserve"> Developer</w:t>
      </w:r>
      <w:r w:rsidRPr="00D96340">
        <w:rPr>
          <w:rStyle w:val="step2Char"/>
        </w:rPr>
        <w:t xml:space="preserve"> installation process.</w:t>
      </w:r>
    </w:p>
    <w:p w14:paraId="5F294BF7" w14:textId="77777777" w:rsidR="00062601" w:rsidRDefault="00062601" w:rsidP="00062601">
      <w:pPr>
        <w:pStyle w:val="step3"/>
        <w:numPr>
          <w:ilvl w:val="0"/>
          <w:numId w:val="0"/>
        </w:numPr>
      </w:pPr>
    </w:p>
    <w:p w14:paraId="4E541BD2" w14:textId="77777777" w:rsidR="00431A71" w:rsidRDefault="00104656" w:rsidP="00062601">
      <w:pPr>
        <w:spacing w:after="0" w:line="240" w:lineRule="auto"/>
        <w:rPr>
          <w:noProof/>
        </w:rPr>
      </w:pPr>
      <w:r>
        <w:rPr>
          <w:noProof/>
        </w:rPr>
        <w:drawing>
          <wp:inline distT="0" distB="0" distL="0" distR="0" wp14:anchorId="0A700A25" wp14:editId="0741D109">
            <wp:extent cx="2457450" cy="2098136"/>
            <wp:effectExtent l="19050" t="19050" r="1905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0787" cy="2109523"/>
                    </a:xfrm>
                    <a:prstGeom prst="rect">
                      <a:avLst/>
                    </a:prstGeom>
                    <a:ln>
                      <a:solidFill>
                        <a:schemeClr val="tx1"/>
                      </a:solidFill>
                    </a:ln>
                  </pic:spPr>
                </pic:pic>
              </a:graphicData>
            </a:graphic>
          </wp:inline>
        </w:drawing>
      </w:r>
    </w:p>
    <w:p w14:paraId="0BBC2002" w14:textId="77777777" w:rsidR="008777D7" w:rsidRDefault="008777D7" w:rsidP="008777D7">
      <w:pPr>
        <w:spacing w:after="0" w:line="240" w:lineRule="auto"/>
      </w:pPr>
    </w:p>
    <w:p w14:paraId="4B24A29A" w14:textId="07088D92" w:rsidR="00431A71" w:rsidRDefault="00431A71" w:rsidP="00062601">
      <w:pPr>
        <w:pStyle w:val="step2"/>
      </w:pPr>
      <w:r>
        <w:t xml:space="preserve">Wait few minutes </w:t>
      </w:r>
      <w:r w:rsidR="005944DB">
        <w:t xml:space="preserve">until the </w:t>
      </w:r>
      <w:r>
        <w:t>installation completes.</w:t>
      </w:r>
    </w:p>
    <w:p w14:paraId="577EB86C" w14:textId="77777777" w:rsidR="008777D7" w:rsidRDefault="008777D7" w:rsidP="00431A71">
      <w:pPr>
        <w:pStyle w:val="step2"/>
      </w:pPr>
    </w:p>
    <w:p w14:paraId="3375F634" w14:textId="6F2F4783" w:rsidR="00431A71" w:rsidRPr="00FE07BC" w:rsidRDefault="00431A71" w:rsidP="00FE027D">
      <w:pPr>
        <w:pStyle w:val="step3"/>
      </w:pPr>
      <w:r w:rsidRPr="00D96340">
        <w:rPr>
          <w:shd w:val="clear" w:color="auto" w:fill="FFFFFF"/>
        </w:rPr>
        <w:lastRenderedPageBreak/>
        <w:t xml:space="preserve">Follow </w:t>
      </w:r>
      <w:r w:rsidR="005944DB">
        <w:rPr>
          <w:shd w:val="clear" w:color="auto" w:fill="FFFFFF"/>
        </w:rPr>
        <w:t xml:space="preserve">the </w:t>
      </w:r>
      <w:r w:rsidRPr="00D96340">
        <w:rPr>
          <w:shd w:val="clear" w:color="auto" w:fill="FFFFFF"/>
        </w:rPr>
        <w:t xml:space="preserve">steps mentioned in Section 3 </w:t>
      </w:r>
      <w:r w:rsidRPr="00D96340">
        <w:rPr>
          <w:b/>
          <w:shd w:val="clear" w:color="auto" w:fill="FFFFFF"/>
        </w:rPr>
        <w:t>“Get list of EC2 Instances”</w:t>
      </w:r>
      <w:r w:rsidRPr="00D96340">
        <w:rPr>
          <w:shd w:val="clear" w:color="auto" w:fill="FFFFFF"/>
        </w:rPr>
        <w:t xml:space="preserve"> </w:t>
      </w:r>
      <w:r w:rsidR="009F33AB">
        <w:rPr>
          <w:shd w:val="clear" w:color="auto" w:fill="FFFFFF"/>
        </w:rPr>
        <w:t>in</w:t>
      </w:r>
      <w:r w:rsidR="009F33AB" w:rsidRPr="00D96340">
        <w:rPr>
          <w:shd w:val="clear" w:color="auto" w:fill="FFFFFF"/>
        </w:rPr>
        <w:t xml:space="preserve"> </w:t>
      </w:r>
      <w:r w:rsidR="005944DB">
        <w:rPr>
          <w:shd w:val="clear" w:color="auto" w:fill="FFFFFF"/>
        </w:rPr>
        <w:t xml:space="preserve">the </w:t>
      </w:r>
      <w:r w:rsidRPr="009F33AB">
        <w:rPr>
          <w:b/>
          <w:shd w:val="clear" w:color="auto" w:fill="FFFFFF"/>
        </w:rPr>
        <w:t>Prerequisites</w:t>
      </w:r>
      <w:r w:rsidRPr="00D96340">
        <w:rPr>
          <w:shd w:val="clear" w:color="auto" w:fill="FFFFFF"/>
        </w:rPr>
        <w:t xml:space="preserve"> document to get </w:t>
      </w:r>
      <w:r w:rsidR="005944DB">
        <w:rPr>
          <w:shd w:val="clear" w:color="auto" w:fill="FFFFFF"/>
        </w:rPr>
        <w:t xml:space="preserve">a </w:t>
      </w:r>
      <w:r>
        <w:t xml:space="preserve">newly created </w:t>
      </w:r>
      <w:proofErr w:type="spellStart"/>
      <w:r w:rsidR="00104656" w:rsidRPr="00104656">
        <w:rPr>
          <w:rStyle w:val="step2Char"/>
          <w:b/>
        </w:rPr>
        <w:t>Kony</w:t>
      </w:r>
      <w:proofErr w:type="spellEnd"/>
      <w:r w:rsidR="00104656" w:rsidRPr="00104656">
        <w:rPr>
          <w:rStyle w:val="step2Char"/>
          <w:b/>
        </w:rPr>
        <w:t xml:space="preserve"> </w:t>
      </w:r>
      <w:proofErr w:type="spellStart"/>
      <w:r w:rsidR="00104656" w:rsidRPr="00104656">
        <w:rPr>
          <w:rStyle w:val="step2Char"/>
          <w:b/>
        </w:rPr>
        <w:t>MobileFabric</w:t>
      </w:r>
      <w:proofErr w:type="spellEnd"/>
      <w:r w:rsidR="00104656">
        <w:rPr>
          <w:rStyle w:val="step2Char"/>
          <w:b/>
        </w:rPr>
        <w:t xml:space="preserve"> Developer</w:t>
      </w:r>
      <w:r>
        <w:t xml:space="preserve"> instance</w:t>
      </w:r>
      <w:r w:rsidRPr="00D96340">
        <w:rPr>
          <w:shd w:val="clear" w:color="auto" w:fill="FFFFFF"/>
        </w:rPr>
        <w:t>.</w:t>
      </w:r>
    </w:p>
    <w:p w14:paraId="4F73031B" w14:textId="77777777" w:rsidR="00FE07BC" w:rsidRDefault="00FE07BC" w:rsidP="00FE07BC">
      <w:pPr>
        <w:pStyle w:val="step3"/>
        <w:numPr>
          <w:ilvl w:val="0"/>
          <w:numId w:val="0"/>
        </w:numPr>
        <w:ind w:left="288"/>
        <w:rPr>
          <w:shd w:val="clear" w:color="auto" w:fill="FFFFFF"/>
        </w:rPr>
      </w:pPr>
    </w:p>
    <w:p w14:paraId="0A4AF0F6" w14:textId="77777777" w:rsidR="00FE07BC" w:rsidRDefault="00FE07BC" w:rsidP="00062601">
      <w:pPr>
        <w:pStyle w:val="step3"/>
        <w:numPr>
          <w:ilvl w:val="0"/>
          <w:numId w:val="0"/>
        </w:numPr>
        <w:ind w:left="288" w:hanging="288"/>
      </w:pPr>
      <w:r>
        <w:rPr>
          <w:noProof/>
        </w:rPr>
        <w:drawing>
          <wp:inline distT="0" distB="0" distL="0" distR="0" wp14:anchorId="02FD0477" wp14:editId="3FA0F391">
            <wp:extent cx="5847907" cy="882015"/>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5.JPG"/>
                    <pic:cNvPicPr/>
                  </pic:nvPicPr>
                  <pic:blipFill>
                    <a:blip r:embed="rId27">
                      <a:extLst>
                        <a:ext uri="{28A0092B-C50C-407E-A947-70E740481C1C}">
                          <a14:useLocalDpi xmlns:a14="http://schemas.microsoft.com/office/drawing/2010/main" val="0"/>
                        </a:ext>
                      </a:extLst>
                    </a:blip>
                    <a:stretch>
                      <a:fillRect/>
                    </a:stretch>
                  </pic:blipFill>
                  <pic:spPr>
                    <a:xfrm>
                      <a:off x="0" y="0"/>
                      <a:ext cx="5865751" cy="884706"/>
                    </a:xfrm>
                    <a:prstGeom prst="rect">
                      <a:avLst/>
                    </a:prstGeom>
                    <a:ln>
                      <a:solidFill>
                        <a:schemeClr val="tx1"/>
                      </a:solidFill>
                    </a:ln>
                  </pic:spPr>
                </pic:pic>
              </a:graphicData>
            </a:graphic>
          </wp:inline>
        </w:drawing>
      </w:r>
    </w:p>
    <w:p w14:paraId="780AD226" w14:textId="77777777" w:rsidR="00FE07BC" w:rsidRDefault="00FE07BC" w:rsidP="00431A71">
      <w:pPr>
        <w:pStyle w:val="step2"/>
      </w:pPr>
    </w:p>
    <w:p w14:paraId="522CF244" w14:textId="416EEC34" w:rsidR="00FE07BC" w:rsidRDefault="00062601" w:rsidP="00FE07BC">
      <w:pPr>
        <w:pStyle w:val="step3"/>
      </w:pPr>
      <w:r>
        <w:t>Click on the instance</w:t>
      </w:r>
      <w:r w:rsidR="009F33AB">
        <w:t xml:space="preserve">, then </w:t>
      </w:r>
      <w:r>
        <w:t xml:space="preserve">copy </w:t>
      </w:r>
      <w:r w:rsidR="005944DB">
        <w:t xml:space="preserve">the </w:t>
      </w:r>
      <w:r w:rsidRPr="00062601">
        <w:rPr>
          <w:b/>
        </w:rPr>
        <w:t>Public DNS</w:t>
      </w:r>
      <w:r>
        <w:t xml:space="preserve"> or </w:t>
      </w:r>
      <w:r w:rsidRPr="00062601">
        <w:rPr>
          <w:b/>
        </w:rPr>
        <w:t>P</w:t>
      </w:r>
      <w:r w:rsidR="00FE07BC" w:rsidRPr="00062601">
        <w:rPr>
          <w:b/>
        </w:rPr>
        <w:t>ublic IP</w:t>
      </w:r>
      <w:r w:rsidR="00FE07BC">
        <w:t>.</w:t>
      </w:r>
    </w:p>
    <w:p w14:paraId="2156FB4A" w14:textId="77777777" w:rsidR="00FE07BC" w:rsidRDefault="00FE07BC" w:rsidP="00FE07BC">
      <w:pPr>
        <w:pStyle w:val="step3"/>
        <w:numPr>
          <w:ilvl w:val="0"/>
          <w:numId w:val="0"/>
        </w:numPr>
        <w:ind w:left="288"/>
      </w:pPr>
    </w:p>
    <w:p w14:paraId="20F2FE88" w14:textId="77777777" w:rsidR="00FE07BC" w:rsidRDefault="00FE07BC" w:rsidP="00062601">
      <w:pPr>
        <w:pStyle w:val="step3"/>
        <w:numPr>
          <w:ilvl w:val="0"/>
          <w:numId w:val="0"/>
        </w:numPr>
        <w:ind w:left="288" w:hanging="288"/>
      </w:pPr>
      <w:r>
        <w:rPr>
          <w:noProof/>
        </w:rPr>
        <w:drawing>
          <wp:inline distT="0" distB="0" distL="0" distR="0" wp14:anchorId="1CACCD35" wp14:editId="2C493855">
            <wp:extent cx="5943600" cy="1275715"/>
            <wp:effectExtent l="19050" t="19050" r="1905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6.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275715"/>
                    </a:xfrm>
                    <a:prstGeom prst="rect">
                      <a:avLst/>
                    </a:prstGeom>
                    <a:ln>
                      <a:solidFill>
                        <a:schemeClr val="tx1"/>
                      </a:solidFill>
                    </a:ln>
                  </pic:spPr>
                </pic:pic>
              </a:graphicData>
            </a:graphic>
          </wp:inline>
        </w:drawing>
      </w:r>
    </w:p>
    <w:p w14:paraId="251B672C" w14:textId="77777777" w:rsidR="004C4337" w:rsidRDefault="004C4337" w:rsidP="00FE07BC">
      <w:pPr>
        <w:pStyle w:val="step3"/>
        <w:numPr>
          <w:ilvl w:val="0"/>
          <w:numId w:val="0"/>
        </w:numPr>
        <w:ind w:left="288"/>
      </w:pPr>
    </w:p>
    <w:p w14:paraId="2751CC91" w14:textId="3A3ECE44" w:rsidR="004C4337" w:rsidRDefault="004C4337" w:rsidP="004C4337">
      <w:pPr>
        <w:pStyle w:val="step2"/>
        <w:rPr>
          <w:rStyle w:val="step3Char"/>
        </w:rPr>
      </w:pPr>
      <w:r>
        <w:rPr>
          <w:shd w:val="clear" w:color="auto" w:fill="FFFFFF"/>
        </w:rPr>
        <w:t xml:space="preserve">Check if </w:t>
      </w:r>
      <w:r w:rsidR="00675C9A">
        <w:rPr>
          <w:shd w:val="clear" w:color="auto" w:fill="FFFFFF"/>
        </w:rPr>
        <w:t xml:space="preserve">an </w:t>
      </w:r>
      <w:r>
        <w:rPr>
          <w:shd w:val="clear" w:color="auto" w:fill="FFFFFF"/>
        </w:rPr>
        <w:t>SSH client is installed on your local machine by typing</w:t>
      </w:r>
      <w:r>
        <w:rPr>
          <w:rStyle w:val="apple-converted-space"/>
          <w:shd w:val="clear" w:color="auto" w:fill="FFFFFF"/>
        </w:rPr>
        <w:t> </w:t>
      </w:r>
      <w:r>
        <w:rPr>
          <w:rStyle w:val="Strong"/>
          <w:shd w:val="clear" w:color="auto" w:fill="FFFFFF"/>
        </w:rPr>
        <w:t>SSH</w:t>
      </w:r>
      <w:r>
        <w:rPr>
          <w:rStyle w:val="apple-converted-space"/>
          <w:shd w:val="clear" w:color="auto" w:fill="FFFFFF"/>
        </w:rPr>
        <w:t> </w:t>
      </w:r>
      <w:r w:rsidR="005944DB">
        <w:rPr>
          <w:shd w:val="clear" w:color="auto" w:fill="FFFFFF"/>
        </w:rPr>
        <w:t xml:space="preserve">in </w:t>
      </w:r>
      <w:r>
        <w:rPr>
          <w:shd w:val="clear" w:color="auto" w:fill="FFFFFF"/>
        </w:rPr>
        <w:t>the command line of your local machine.</w:t>
      </w:r>
      <w:r>
        <w:t xml:space="preserve"> </w:t>
      </w:r>
      <w:r>
        <w:rPr>
          <w:shd w:val="clear" w:color="auto" w:fill="FFFFFF"/>
        </w:rPr>
        <w:t xml:space="preserve">Your Linux computer most likely includes an SSH client by default. However, if your computer doesn't recognize the command, the Open SSH project provides a free implementation of the full suite of SSH tools. For more information, </w:t>
      </w:r>
      <w:r w:rsidR="005944DB">
        <w:rPr>
          <w:rStyle w:val="step3Char"/>
        </w:rPr>
        <w:t>go to</w:t>
      </w:r>
      <w:r w:rsidR="005944DB" w:rsidRPr="00FE4A84">
        <w:rPr>
          <w:rStyle w:val="step3Char"/>
        </w:rPr>
        <w:t> </w:t>
      </w:r>
      <w:hyperlink r:id="rId29" w:tgtFrame="_blank" w:history="1">
        <w:r w:rsidRPr="00FE4A84">
          <w:rPr>
            <w:rStyle w:val="step3Char"/>
            <w:color w:val="2E74B5" w:themeColor="accent1" w:themeShade="BF"/>
            <w:u w:val="single"/>
          </w:rPr>
          <w:t>http://www.openssh.com</w:t>
        </w:r>
      </w:hyperlink>
      <w:r w:rsidRPr="00FE4A84">
        <w:rPr>
          <w:rStyle w:val="step3Char"/>
        </w:rPr>
        <w:t>.</w:t>
      </w:r>
    </w:p>
    <w:p w14:paraId="08219864" w14:textId="77777777" w:rsidR="00642918" w:rsidRPr="007B478F" w:rsidRDefault="00642918" w:rsidP="004C4337">
      <w:pPr>
        <w:pStyle w:val="step2"/>
      </w:pPr>
    </w:p>
    <w:tbl>
      <w:tblPr>
        <w:tblStyle w:val="TableGrid"/>
        <w:tblW w:w="0" w:type="auto"/>
        <w:tblInd w:w="-9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445"/>
      </w:tblGrid>
      <w:tr w:rsidR="004C4337" w14:paraId="6B02D366" w14:textId="77777777" w:rsidTr="00062601">
        <w:trPr>
          <w:trHeight w:val="305"/>
        </w:trPr>
        <w:tc>
          <w:tcPr>
            <w:tcW w:w="9445" w:type="dxa"/>
            <w:shd w:val="clear" w:color="auto" w:fill="F2F2F2" w:themeFill="background1" w:themeFillShade="F2"/>
            <w:tcMar>
              <w:top w:w="115" w:type="dxa"/>
              <w:left w:w="115" w:type="dxa"/>
              <w:bottom w:w="115" w:type="dxa"/>
              <w:right w:w="115" w:type="dxa"/>
            </w:tcMar>
          </w:tcPr>
          <w:p w14:paraId="0BDFF345" w14:textId="167BE5CA" w:rsidR="004C4337" w:rsidRPr="00FE4A84" w:rsidRDefault="004C4337" w:rsidP="00062601">
            <w:pPr>
              <w:pStyle w:val="step3"/>
              <w:numPr>
                <w:ilvl w:val="0"/>
                <w:numId w:val="0"/>
              </w:numPr>
              <w:rPr>
                <w:b/>
              </w:rPr>
            </w:pPr>
            <w:r w:rsidRPr="00FE4A84">
              <w:rPr>
                <w:b/>
              </w:rPr>
              <w:t xml:space="preserve">For </w:t>
            </w:r>
            <w:r w:rsidR="00870435">
              <w:rPr>
                <w:b/>
              </w:rPr>
              <w:t>W</w:t>
            </w:r>
            <w:r w:rsidR="00870435" w:rsidRPr="00FE4A84">
              <w:rPr>
                <w:b/>
              </w:rPr>
              <w:t xml:space="preserve">indows </w:t>
            </w:r>
            <w:r w:rsidRPr="00FE4A84">
              <w:rPr>
                <w:b/>
              </w:rPr>
              <w:t>platform</w:t>
            </w:r>
          </w:p>
          <w:p w14:paraId="298467B9" w14:textId="77777777" w:rsidR="00870435" w:rsidRDefault="004C4337" w:rsidP="00062601">
            <w:pPr>
              <w:pStyle w:val="step3"/>
              <w:numPr>
                <w:ilvl w:val="0"/>
                <w:numId w:val="0"/>
              </w:numPr>
            </w:pPr>
            <w:r>
              <w:t xml:space="preserve">You can download </w:t>
            </w:r>
            <w:proofErr w:type="spellStart"/>
            <w:r>
              <w:t>OpenSSH</w:t>
            </w:r>
            <w:proofErr w:type="spellEnd"/>
            <w:r>
              <w:t xml:space="preserve"> from </w:t>
            </w:r>
            <w:r w:rsidR="00870435">
              <w:t xml:space="preserve">the </w:t>
            </w:r>
            <w:r>
              <w:t>following location:</w:t>
            </w:r>
          </w:p>
          <w:p w14:paraId="578BECE3" w14:textId="2A2B3D1E" w:rsidR="004C4337" w:rsidRDefault="007B45D4" w:rsidP="00062601">
            <w:pPr>
              <w:pStyle w:val="step3"/>
              <w:numPr>
                <w:ilvl w:val="0"/>
                <w:numId w:val="0"/>
              </w:numPr>
            </w:pPr>
            <w:hyperlink r:id="rId30" w:history="1">
              <w:r w:rsidR="004C4337" w:rsidRPr="0055077A">
                <w:rPr>
                  <w:rStyle w:val="Hyperlink"/>
                  <w:rFonts w:ascii="Calibri" w:eastAsia="Calibri" w:hAnsi="Calibri" w:cs="Calibri"/>
                  <w:szCs w:val="22"/>
                </w:rPr>
                <w:t>https://www.mls-software.com/opensshd.html</w:t>
              </w:r>
            </w:hyperlink>
            <w:r w:rsidR="004C4337">
              <w:t>.</w:t>
            </w:r>
          </w:p>
          <w:p w14:paraId="2E0BA1A6" w14:textId="77777777" w:rsidR="004C4337" w:rsidRDefault="004C4337" w:rsidP="00062601">
            <w:pPr>
              <w:pStyle w:val="step3"/>
              <w:numPr>
                <w:ilvl w:val="0"/>
                <w:numId w:val="0"/>
              </w:numPr>
            </w:pPr>
          </w:p>
          <w:p w14:paraId="0F452756" w14:textId="1819C975" w:rsidR="004C4337" w:rsidRPr="00562751" w:rsidRDefault="00393423" w:rsidP="00565013">
            <w:pPr>
              <w:pStyle w:val="step3"/>
              <w:numPr>
                <w:ilvl w:val="0"/>
                <w:numId w:val="0"/>
              </w:numPr>
              <w:rPr>
                <w:rFonts w:ascii="Courier New" w:hAnsi="Courier New" w:cs="Courier New"/>
              </w:rPr>
            </w:pPr>
            <w:ins w:id="142" w:author="Abhinandan" w:date="2016-12-15T00:37:00Z">
              <w:r w:rsidRPr="00393423">
                <w:t xml:space="preserve">After installing </w:t>
              </w:r>
              <w:proofErr w:type="spellStart"/>
              <w:r w:rsidRPr="00393423">
                <w:t>OpenSSH</w:t>
              </w:r>
              <w:proofErr w:type="spellEnd"/>
              <w:r w:rsidRPr="00393423">
                <w:t xml:space="preserve"> on a Windows platform, modify the PATH </w:t>
              </w:r>
              <w:r>
                <w:t xml:space="preserve">environment </w:t>
              </w:r>
              <w:r w:rsidRPr="00393423">
                <w:t xml:space="preserve">variable, by appending the directory path of </w:t>
              </w:r>
              <w:proofErr w:type="spellStart"/>
              <w:r w:rsidRPr="00393423">
                <w:t>OpenSSH</w:t>
              </w:r>
              <w:proofErr w:type="spellEnd"/>
              <w:r w:rsidRPr="00393423">
                <w:t xml:space="preserve"> bin folder. By default, it is C:\Program Files\</w:t>
              </w:r>
              <w:proofErr w:type="spellStart"/>
              <w:r w:rsidRPr="00393423">
                <w:t>OpenSSH</w:t>
              </w:r>
              <w:proofErr w:type="spellEnd"/>
              <w:r w:rsidRPr="00393423">
                <w:t>\bin.</w:t>
              </w:r>
            </w:ins>
            <w:del w:id="143" w:author="Abhinandan" w:date="2016-12-15T00:37:00Z">
              <w:r w:rsidR="004C4337" w:rsidDel="00393423">
                <w:delText xml:space="preserve">After </w:delText>
              </w:r>
              <w:r w:rsidR="00870435" w:rsidDel="00393423">
                <w:delText>installing</w:delText>
              </w:r>
              <w:r w:rsidR="004C4337" w:rsidDel="00393423">
                <w:delText xml:space="preserve"> OpenSSH on </w:delText>
              </w:r>
              <w:r w:rsidR="00565013" w:rsidDel="00393423">
                <w:delText>a</w:delText>
              </w:r>
              <w:r w:rsidR="00870435" w:rsidDel="00393423">
                <w:delText xml:space="preserve"> Windows </w:delText>
              </w:r>
              <w:r w:rsidR="004C4337" w:rsidDel="00393423">
                <w:delText xml:space="preserve">platform, append </w:delText>
              </w:r>
              <w:r w:rsidR="00870435" w:rsidDel="00393423">
                <w:delText xml:space="preserve">the </w:delText>
              </w:r>
              <w:r w:rsidR="004C4337" w:rsidDel="00393423">
                <w:delText xml:space="preserve">path to </w:delText>
              </w:r>
              <w:r w:rsidR="00870435" w:rsidDel="00393423">
                <w:delText xml:space="preserve">the </w:delText>
              </w:r>
              <w:r w:rsidR="004C4337" w:rsidRPr="00FE4A84" w:rsidDel="00393423">
                <w:rPr>
                  <w:b/>
                </w:rPr>
                <w:delText>bin</w:delText>
              </w:r>
              <w:r w:rsidR="004C4337" w:rsidDel="00393423">
                <w:delText xml:space="preserve"> folder of OpenSSH installation directory to </w:delText>
              </w:r>
              <w:r w:rsidR="00565013" w:rsidDel="00393423">
                <w:delText xml:space="preserve">the </w:delText>
              </w:r>
              <w:r w:rsidR="004C4337" w:rsidDel="00393423">
                <w:delText xml:space="preserve">Path environment variable. By default, it is </w:delText>
              </w:r>
              <w:r w:rsidR="004C4337" w:rsidRPr="004C4337" w:rsidDel="00393423">
                <w:delText>C:\Program Files\OpenSSH\bin</w:delText>
              </w:r>
              <w:r w:rsidR="004C4337" w:rsidDel="00393423">
                <w:delText>.</w:delText>
              </w:r>
            </w:del>
          </w:p>
        </w:tc>
      </w:tr>
    </w:tbl>
    <w:p w14:paraId="6674E2FE" w14:textId="77777777" w:rsidR="00062601" w:rsidRDefault="00062601" w:rsidP="00062601">
      <w:pPr>
        <w:pStyle w:val="step3"/>
        <w:numPr>
          <w:ilvl w:val="0"/>
          <w:numId w:val="0"/>
        </w:numPr>
      </w:pPr>
    </w:p>
    <w:p w14:paraId="2D351CB1" w14:textId="77777777" w:rsidR="00062601" w:rsidRDefault="00062601">
      <w:pPr>
        <w:rPr>
          <w:rFonts w:ascii="Open Sans" w:eastAsia="Open Sans" w:hAnsi="Open Sans" w:cs="Open Sans"/>
          <w:color w:val="444444"/>
          <w:szCs w:val="24"/>
        </w:rPr>
      </w:pPr>
      <w:r>
        <w:br w:type="page"/>
      </w:r>
    </w:p>
    <w:p w14:paraId="699A73C9" w14:textId="3761929B" w:rsidR="004C4337" w:rsidRDefault="00924F32" w:rsidP="00924F32">
      <w:pPr>
        <w:pStyle w:val="step3"/>
      </w:pPr>
      <w:commentRangeStart w:id="144"/>
      <w:commentRangeStart w:id="145"/>
      <w:ins w:id="146" w:author="Abhinandan" w:date="2016-12-15T00:42:00Z">
        <w:r w:rsidRPr="00924F32">
          <w:lastRenderedPageBreak/>
          <w:t>SSH into AWS Linux instance</w:t>
        </w:r>
      </w:ins>
      <w:commentRangeEnd w:id="144"/>
      <w:r w:rsidR="00A36343">
        <w:rPr>
          <w:rStyle w:val="CommentReference"/>
          <w:rFonts w:ascii="Calibri" w:eastAsia="Calibri" w:hAnsi="Calibri" w:cs="Calibri"/>
          <w:color w:val="000000"/>
        </w:rPr>
        <w:commentReference w:id="144"/>
      </w:r>
      <w:commentRangeEnd w:id="145"/>
      <w:r w:rsidR="00F87193">
        <w:rPr>
          <w:rStyle w:val="CommentReference"/>
          <w:rFonts w:ascii="Calibri" w:eastAsia="Calibri" w:hAnsi="Calibri" w:cs="Calibri"/>
          <w:color w:val="000000"/>
        </w:rPr>
        <w:commentReference w:id="145"/>
      </w:r>
      <w:ins w:id="147" w:author="Abhinandan" w:date="2016-12-15T00:42:00Z">
        <w:r w:rsidRPr="00924F32">
          <w:t>. Execute the command below.</w:t>
        </w:r>
      </w:ins>
      <w:del w:id="148" w:author="Abhinandan" w:date="2016-12-15T00:42:00Z">
        <w:r w:rsidR="004C4337" w:rsidDel="00924F32">
          <w:delText xml:space="preserve">Execute </w:delText>
        </w:r>
        <w:r w:rsidR="00870435" w:rsidDel="00924F32">
          <w:delText xml:space="preserve">the </w:delText>
        </w:r>
        <w:r w:rsidR="004C4337" w:rsidDel="00924F32">
          <w:delText>command</w:delText>
        </w:r>
        <w:r w:rsidR="00870435" w:rsidDel="00924F32">
          <w:delText xml:space="preserve"> below</w:delText>
        </w:r>
        <w:r w:rsidR="004C4337" w:rsidDel="00924F32">
          <w:delText xml:space="preserve"> on </w:delText>
        </w:r>
        <w:r w:rsidR="00870435" w:rsidDel="00924F32">
          <w:delText xml:space="preserve">the </w:delText>
        </w:r>
        <w:r w:rsidR="004C4337" w:rsidDel="00924F32">
          <w:delText>SSH client to SSH into AWS Linux instance</w:delText>
        </w:r>
      </w:del>
      <w:r w:rsidR="004C4337">
        <w:t>.</w:t>
      </w:r>
    </w:p>
    <w:p w14:paraId="6558DCC7" w14:textId="77777777" w:rsidR="004C4337" w:rsidRDefault="004C4337" w:rsidP="004C4337">
      <w:pPr>
        <w:pStyle w:val="step3"/>
        <w:numPr>
          <w:ilvl w:val="0"/>
          <w:numId w:val="0"/>
        </w:numPr>
        <w:spacing w:line="360" w:lineRule="auto"/>
      </w:pPr>
    </w:p>
    <w:tbl>
      <w:tblPr>
        <w:tblStyle w:val="TableGrid"/>
        <w:tblW w:w="0" w:type="auto"/>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355"/>
      </w:tblGrid>
      <w:tr w:rsidR="004C4337" w14:paraId="25784668" w14:textId="77777777" w:rsidTr="00276F6D">
        <w:trPr>
          <w:trHeight w:val="305"/>
        </w:trPr>
        <w:tc>
          <w:tcPr>
            <w:tcW w:w="9355" w:type="dxa"/>
            <w:shd w:val="clear" w:color="auto" w:fill="F2F2F2" w:themeFill="background1" w:themeFillShade="F2"/>
            <w:tcMar>
              <w:top w:w="115" w:type="dxa"/>
              <w:left w:w="115" w:type="dxa"/>
              <w:bottom w:w="115" w:type="dxa"/>
              <w:right w:w="115" w:type="dxa"/>
            </w:tcMar>
          </w:tcPr>
          <w:p w14:paraId="1D1ABAAD" w14:textId="77777777" w:rsidR="004C4337" w:rsidRPr="00562751" w:rsidRDefault="004C4337" w:rsidP="004C4337">
            <w:pPr>
              <w:pStyle w:val="step3"/>
              <w:numPr>
                <w:ilvl w:val="0"/>
                <w:numId w:val="0"/>
              </w:numPr>
              <w:rPr>
                <w:rFonts w:ascii="Courier New" w:hAnsi="Courier New" w:cs="Courier New"/>
              </w:rPr>
            </w:pPr>
            <w:proofErr w:type="spellStart"/>
            <w:r w:rsidRPr="00562751">
              <w:rPr>
                <w:rFonts w:ascii="Courier New" w:hAnsi="Courier New" w:cs="Courier New"/>
              </w:rPr>
              <w:t>ssh</w:t>
            </w:r>
            <w:proofErr w:type="spellEnd"/>
            <w:r w:rsidRPr="00562751">
              <w:rPr>
                <w:rFonts w:ascii="Courier New" w:hAnsi="Courier New" w:cs="Courier New"/>
              </w:rPr>
              <w:t xml:space="preserve"> -</w:t>
            </w:r>
            <w:proofErr w:type="spellStart"/>
            <w:r w:rsidRPr="00562751">
              <w:rPr>
                <w:rFonts w:ascii="Courier New" w:hAnsi="Courier New" w:cs="Courier New"/>
              </w:rPr>
              <w:t>i</w:t>
            </w:r>
            <w:proofErr w:type="spellEnd"/>
            <w:r w:rsidRPr="00562751">
              <w:rPr>
                <w:rFonts w:ascii="Courier New" w:hAnsi="Courier New" w:cs="Courier New"/>
              </w:rPr>
              <w:t xml:space="preserve"> "&lt;</w:t>
            </w:r>
            <w:proofErr w:type="spellStart"/>
            <w:r w:rsidRPr="00562751">
              <w:rPr>
                <w:rFonts w:ascii="Courier New" w:hAnsi="Courier New" w:cs="Courier New"/>
              </w:rPr>
              <w:t>Path_to_Private_Key_File</w:t>
            </w:r>
            <w:proofErr w:type="spellEnd"/>
            <w:r w:rsidRPr="00562751">
              <w:rPr>
                <w:rFonts w:ascii="Courier New" w:hAnsi="Courier New" w:cs="Courier New"/>
              </w:rPr>
              <w:t xml:space="preserve">&gt;" </w:t>
            </w:r>
            <w:r>
              <w:rPr>
                <w:rFonts w:ascii="Courier New" w:hAnsi="Courier New" w:cs="Courier New"/>
              </w:rPr>
              <w:t>ec2-user</w:t>
            </w:r>
            <w:r w:rsidRPr="00562751">
              <w:rPr>
                <w:rFonts w:ascii="Courier New" w:hAnsi="Courier New" w:cs="Courier New"/>
              </w:rPr>
              <w:t>@&lt;Public_DNS_EC2_Instance&gt;</w:t>
            </w:r>
          </w:p>
        </w:tc>
      </w:tr>
    </w:tbl>
    <w:p w14:paraId="1231C92B" w14:textId="77777777" w:rsidR="004C4337" w:rsidRDefault="004C4337" w:rsidP="004C4337">
      <w:pPr>
        <w:pStyle w:val="step3"/>
        <w:numPr>
          <w:ilvl w:val="0"/>
          <w:numId w:val="0"/>
        </w:numPr>
        <w:rPr>
          <w:rFonts w:ascii="Courier New" w:hAnsi="Courier New" w:cs="Courier New"/>
        </w:rPr>
      </w:pPr>
    </w:p>
    <w:p w14:paraId="1AFF31BE" w14:textId="0D273207" w:rsidR="004C4337" w:rsidRDefault="00924F32" w:rsidP="00924F32">
      <w:pPr>
        <w:pStyle w:val="step2"/>
        <w:numPr>
          <w:ilvl w:val="0"/>
          <w:numId w:val="13"/>
        </w:numPr>
      </w:pPr>
      <w:ins w:id="149" w:author="Abhinandan" w:date="2016-12-15T00:45:00Z">
        <w:r w:rsidRPr="00924F32">
          <w:t>Replace &lt;</w:t>
        </w:r>
        <w:proofErr w:type="spellStart"/>
        <w:r w:rsidRPr="00924F32">
          <w:t>Path_to_Private_Key_File</w:t>
        </w:r>
        <w:proofErr w:type="spellEnd"/>
        <w:r w:rsidRPr="00924F32">
          <w:t>&gt; token with the directory path where the Private Key file (file with ‘.</w:t>
        </w:r>
        <w:proofErr w:type="spellStart"/>
        <w:r w:rsidRPr="00924F32">
          <w:t>pem</w:t>
        </w:r>
        <w:proofErr w:type="spellEnd"/>
        <w:r w:rsidRPr="00924F32">
          <w:t xml:space="preserve">’ </w:t>
        </w:r>
        <w:proofErr w:type="spellStart"/>
        <w:r w:rsidRPr="00924F32">
          <w:t>Extention</w:t>
        </w:r>
        <w:proofErr w:type="spellEnd"/>
        <w:r w:rsidRPr="00924F32">
          <w:t>) is stored.</w:t>
        </w:r>
        <w:r>
          <w:t xml:space="preserve"> Refer to </w:t>
        </w:r>
        <w:r w:rsidRPr="00924F32">
          <w:rPr>
            <w:b/>
            <w:rPrChange w:id="150" w:author="Abhinandan" w:date="2016-12-15T00:46:00Z">
              <w:rPr/>
            </w:rPrChange>
          </w:rPr>
          <w:t>Section</w:t>
        </w:r>
      </w:ins>
      <w:ins w:id="151" w:author="Abhinandan" w:date="2016-12-15T00:46:00Z">
        <w:r w:rsidRPr="00924F32">
          <w:rPr>
            <w:b/>
            <w:rPrChange w:id="152" w:author="Abhinandan" w:date="2016-12-15T00:46:00Z">
              <w:rPr/>
            </w:rPrChange>
          </w:rPr>
          <w:t xml:space="preserve"> 1.4</w:t>
        </w:r>
        <w:r>
          <w:t xml:space="preserve"> of the Prerequisite Document.</w:t>
        </w:r>
      </w:ins>
      <w:del w:id="153" w:author="Abhinandan" w:date="2016-12-15T00:45:00Z">
        <w:r w:rsidR="004C4337" w:rsidDel="00924F32">
          <w:delText xml:space="preserve">Replace </w:delText>
        </w:r>
        <w:r w:rsidR="004C4337" w:rsidRPr="00562751" w:rsidDel="00924F32">
          <w:rPr>
            <w:rFonts w:ascii="Courier New" w:hAnsi="Courier New" w:cs="Courier New"/>
            <w:b/>
          </w:rPr>
          <w:delText>&lt;Path_to_Private_Key_File</w:delText>
        </w:r>
        <w:r w:rsidR="004C4337" w:rsidRPr="00562751" w:rsidDel="00924F32">
          <w:rPr>
            <w:b/>
          </w:rPr>
          <w:delText>&gt;</w:delText>
        </w:r>
        <w:r w:rsidR="004C4337" w:rsidDel="00924F32">
          <w:delText xml:space="preserve"> token with path to the location where the Private Key file (file with ‘.pem’ Extention) generated in Prerequisite document steps is stored along with file name.</w:delText>
        </w:r>
      </w:del>
    </w:p>
    <w:p w14:paraId="4B240590" w14:textId="77777777" w:rsidR="004C4337" w:rsidRDefault="004C4337" w:rsidP="004C4337">
      <w:pPr>
        <w:pStyle w:val="step2"/>
        <w:ind w:left="720"/>
      </w:pPr>
    </w:p>
    <w:p w14:paraId="3FF6405A" w14:textId="6C6CFED3" w:rsidR="004C4337" w:rsidRPr="00110EC5" w:rsidRDefault="004C4337" w:rsidP="00F3618E">
      <w:pPr>
        <w:pStyle w:val="step2"/>
        <w:numPr>
          <w:ilvl w:val="0"/>
          <w:numId w:val="13"/>
        </w:numPr>
      </w:pPr>
      <w:del w:id="154" w:author="Abhinandan" w:date="2016-12-15T00:41:00Z">
        <w:r w:rsidDel="00393423">
          <w:delText xml:space="preserve">Replace </w:delText>
        </w:r>
        <w:r w:rsidR="00330EDC" w:rsidDel="00393423">
          <w:delText xml:space="preserve"> the</w:delText>
        </w:r>
      </w:del>
      <w:ins w:id="155" w:author="Abhinandan" w:date="2016-12-15T00:41:00Z">
        <w:r w:rsidR="00924F32">
          <w:t>Replace</w:t>
        </w:r>
      </w:ins>
      <w:r w:rsidR="00330EDC">
        <w:t xml:space="preserve"> </w:t>
      </w:r>
      <w:r w:rsidRPr="00562751">
        <w:rPr>
          <w:rFonts w:ascii="Courier New" w:hAnsi="Courier New" w:cs="Courier New"/>
          <w:b/>
        </w:rPr>
        <w:t>&lt;Public_DNS_EC2_Instance&gt;</w:t>
      </w:r>
      <w:r w:rsidRPr="00562751">
        <w:rPr>
          <w:rFonts w:ascii="Courier New" w:hAnsi="Courier New" w:cs="Courier New"/>
        </w:rPr>
        <w:t xml:space="preserve"> </w:t>
      </w:r>
      <w:r>
        <w:t xml:space="preserve">token with Public DNS of AWS Linux Instance that you can obtain from </w:t>
      </w:r>
      <w:r w:rsidR="00330EDC">
        <w:t xml:space="preserve">the </w:t>
      </w:r>
      <w:r>
        <w:t>EC2 dashboard.</w:t>
      </w:r>
    </w:p>
    <w:p w14:paraId="650F8AC5" w14:textId="77777777" w:rsidR="00276F6D" w:rsidRDefault="00276F6D" w:rsidP="004C4337">
      <w:pPr>
        <w:pStyle w:val="step2"/>
        <w:spacing w:line="360" w:lineRule="auto"/>
      </w:pPr>
    </w:p>
    <w:p w14:paraId="204B8BBF" w14:textId="77777777" w:rsidR="004C4337" w:rsidRDefault="00732501" w:rsidP="004C4337">
      <w:pPr>
        <w:pStyle w:val="step2"/>
        <w:spacing w:line="360" w:lineRule="auto"/>
      </w:pPr>
      <w:r>
        <w:rPr>
          <w:noProof/>
        </w:rPr>
        <w:drawing>
          <wp:inline distT="0" distB="0" distL="0" distR="0" wp14:anchorId="1002D2B3" wp14:editId="5759CAE2">
            <wp:extent cx="5534025" cy="441067"/>
            <wp:effectExtent l="19050" t="19050" r="9525" b="165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9680" cy="443112"/>
                    </a:xfrm>
                    <a:prstGeom prst="rect">
                      <a:avLst/>
                    </a:prstGeom>
                    <a:ln>
                      <a:solidFill>
                        <a:schemeClr val="tx1"/>
                      </a:solidFill>
                    </a:ln>
                  </pic:spPr>
                </pic:pic>
              </a:graphicData>
            </a:graphic>
          </wp:inline>
        </w:drawing>
      </w:r>
    </w:p>
    <w:p w14:paraId="0D3CF29C" w14:textId="77777777" w:rsidR="004C4337" w:rsidRDefault="004C4337" w:rsidP="00FE07BC">
      <w:pPr>
        <w:pStyle w:val="step3"/>
        <w:numPr>
          <w:ilvl w:val="0"/>
          <w:numId w:val="0"/>
        </w:numPr>
        <w:ind w:left="288"/>
      </w:pPr>
    </w:p>
    <w:p w14:paraId="76340470" w14:textId="24F6E93E" w:rsidR="007B478F" w:rsidRDefault="00732501" w:rsidP="00732501">
      <w:pPr>
        <w:pStyle w:val="step3"/>
      </w:pPr>
      <w:r>
        <w:t xml:space="preserve">After </w:t>
      </w:r>
      <w:r w:rsidR="004E45A9">
        <w:t xml:space="preserve">a </w:t>
      </w:r>
      <w:r>
        <w:t xml:space="preserve">successful connection, you will be asked to provide </w:t>
      </w:r>
      <w:r w:rsidR="00330EDC">
        <w:t xml:space="preserve">a </w:t>
      </w:r>
      <w:r>
        <w:t xml:space="preserve">Public URL for </w:t>
      </w:r>
      <w:proofErr w:type="spellStart"/>
      <w:r>
        <w:t>Kony</w:t>
      </w:r>
      <w:proofErr w:type="spellEnd"/>
      <w:r>
        <w:t xml:space="preserve"> </w:t>
      </w:r>
      <w:proofErr w:type="spellStart"/>
      <w:r>
        <w:t>MobileFabric</w:t>
      </w:r>
      <w:proofErr w:type="spellEnd"/>
      <w:r>
        <w:t xml:space="preserve">. Enter </w:t>
      </w:r>
      <w:r w:rsidR="00330EDC">
        <w:t xml:space="preserve">the </w:t>
      </w:r>
      <w:r w:rsidRPr="005B1840">
        <w:rPr>
          <w:b/>
        </w:rPr>
        <w:t>Public DNS</w:t>
      </w:r>
      <w:r>
        <w:t xml:space="preserve"> of </w:t>
      </w:r>
      <w:proofErr w:type="spellStart"/>
      <w:r>
        <w:t>Kony</w:t>
      </w:r>
      <w:proofErr w:type="spellEnd"/>
      <w:r>
        <w:t xml:space="preserve"> EC2 instance and </w:t>
      </w:r>
      <w:r w:rsidR="004E45A9">
        <w:t xml:space="preserve">click on the </w:t>
      </w:r>
      <w:r w:rsidRPr="00330EDC">
        <w:rPr>
          <w:b/>
        </w:rPr>
        <w:t>Enter</w:t>
      </w:r>
      <w:r>
        <w:t xml:space="preserve"> button to start </w:t>
      </w:r>
      <w:r w:rsidR="004E45A9">
        <w:t xml:space="preserve">the </w:t>
      </w:r>
      <w:r>
        <w:t xml:space="preserve">setup of </w:t>
      </w:r>
      <w:proofErr w:type="spellStart"/>
      <w:r>
        <w:t>Kony</w:t>
      </w:r>
      <w:proofErr w:type="spellEnd"/>
      <w:r>
        <w:t xml:space="preserve"> </w:t>
      </w:r>
      <w:proofErr w:type="spellStart"/>
      <w:r>
        <w:t>MobileFab</w:t>
      </w:r>
      <w:ins w:id="156" w:author="Kathryn Gillett" w:date="2016-12-15T15:35:00Z">
        <w:r w:rsidR="001E7213">
          <w:t>r</w:t>
        </w:r>
      </w:ins>
      <w:del w:id="157" w:author="Kathryn Gillett" w:date="2016-12-15T15:35:00Z">
        <w:r w:rsidDel="001E7213">
          <w:delText>l</w:delText>
        </w:r>
      </w:del>
      <w:proofErr w:type="gramStart"/>
      <w:r>
        <w:t>ic</w:t>
      </w:r>
      <w:proofErr w:type="spellEnd"/>
      <w:proofErr w:type="gramEnd"/>
      <w:r>
        <w:t>.</w:t>
      </w:r>
    </w:p>
    <w:p w14:paraId="449B3E9D" w14:textId="77777777" w:rsidR="005B1840" w:rsidRDefault="005B1840" w:rsidP="005B1840">
      <w:pPr>
        <w:pStyle w:val="step3"/>
        <w:numPr>
          <w:ilvl w:val="0"/>
          <w:numId w:val="0"/>
        </w:numPr>
        <w:ind w:left="288"/>
      </w:pPr>
    </w:p>
    <w:p w14:paraId="12BDE5AE" w14:textId="0D0D546F" w:rsidR="00732501" w:rsidRDefault="00732501" w:rsidP="00732501">
      <w:pPr>
        <w:pStyle w:val="step3"/>
      </w:pPr>
      <w:r>
        <w:t xml:space="preserve">After </w:t>
      </w:r>
      <w:r w:rsidR="004E45A9">
        <w:t xml:space="preserve">a </w:t>
      </w:r>
      <w:r>
        <w:t xml:space="preserve">successful setup, </w:t>
      </w:r>
      <w:r w:rsidR="004E45A9">
        <w:t xml:space="preserve">the </w:t>
      </w:r>
      <w:r>
        <w:t xml:space="preserve">system will </w:t>
      </w:r>
      <w:r w:rsidR="00BF0FEA">
        <w:t xml:space="preserve">provide you </w:t>
      </w:r>
      <w:ins w:id="158" w:author="Kathryn Gillett" w:date="2016-12-14T20:55:00Z">
        <w:r w:rsidR="00A36343">
          <w:t xml:space="preserve">with </w:t>
        </w:r>
      </w:ins>
      <w:r w:rsidR="004E45A9">
        <w:t xml:space="preserve">a </w:t>
      </w:r>
      <w:r w:rsidR="00BF0FEA">
        <w:t xml:space="preserve">URL and </w:t>
      </w:r>
      <w:r w:rsidR="004E45A9">
        <w:t xml:space="preserve">the </w:t>
      </w:r>
      <w:r w:rsidR="00BF0FEA">
        <w:t xml:space="preserve">credentials details to access </w:t>
      </w:r>
      <w:r w:rsidR="004E45A9">
        <w:t xml:space="preserve">the </w:t>
      </w:r>
      <w:proofErr w:type="spellStart"/>
      <w:r w:rsidR="00BF0FEA">
        <w:t>Kony</w:t>
      </w:r>
      <w:proofErr w:type="spellEnd"/>
      <w:r w:rsidR="00BF0FEA">
        <w:t xml:space="preserve"> </w:t>
      </w:r>
      <w:proofErr w:type="spellStart"/>
      <w:r w:rsidR="00BF0FEA">
        <w:t>MobileFabric</w:t>
      </w:r>
      <w:proofErr w:type="spellEnd"/>
      <w:r w:rsidR="00BF0FEA">
        <w:t xml:space="preserve"> console.</w:t>
      </w:r>
    </w:p>
    <w:p w14:paraId="1A20F31E" w14:textId="5682B5DA" w:rsidR="00BF0FEA" w:rsidRDefault="004E45A9" w:rsidP="00BF0FEA">
      <w:pPr>
        <w:pStyle w:val="step3"/>
        <w:numPr>
          <w:ilvl w:val="0"/>
          <w:numId w:val="0"/>
        </w:numPr>
        <w:ind w:left="576" w:hanging="288"/>
      </w:pPr>
      <w:r>
        <w:t xml:space="preserve">Make a note of the </w:t>
      </w:r>
      <w:r w:rsidR="00BF0FEA">
        <w:t xml:space="preserve">URL for </w:t>
      </w:r>
      <w:r w:rsidR="00330EDC">
        <w:t xml:space="preserve">the </w:t>
      </w:r>
      <w:proofErr w:type="spellStart"/>
      <w:r w:rsidR="00BF0FEA">
        <w:t>Kony</w:t>
      </w:r>
      <w:proofErr w:type="spellEnd"/>
      <w:r w:rsidR="00BF0FEA">
        <w:t xml:space="preserve"> </w:t>
      </w:r>
      <w:proofErr w:type="spellStart"/>
      <w:r w:rsidR="00BF0FEA">
        <w:t>MobileFabric</w:t>
      </w:r>
      <w:proofErr w:type="spellEnd"/>
      <w:r w:rsidR="00BF0FEA">
        <w:t xml:space="preserve"> console for future use.</w:t>
      </w:r>
    </w:p>
    <w:p w14:paraId="261CBABC" w14:textId="6B037407" w:rsidR="005B4AFF" w:rsidRDefault="005B4AFF" w:rsidP="00431A71">
      <w:pPr>
        <w:pStyle w:val="step2"/>
      </w:pPr>
    </w:p>
    <w:p w14:paraId="373475AB" w14:textId="0A8732D5" w:rsidR="005B4AFF" w:rsidRDefault="005B4AFF" w:rsidP="00431A71">
      <w:pPr>
        <w:pStyle w:val="step2"/>
      </w:pPr>
      <w:r w:rsidRPr="005B4AFF">
        <w:rPr>
          <w:b/>
        </w:rPr>
        <w:t>Note:</w:t>
      </w:r>
      <w:r>
        <w:t xml:space="preserve"> Please do not terminate the </w:t>
      </w:r>
      <w:proofErr w:type="spellStart"/>
      <w:r>
        <w:t>Kony</w:t>
      </w:r>
      <w:proofErr w:type="spellEnd"/>
      <w:r>
        <w:t xml:space="preserve"> </w:t>
      </w:r>
      <w:proofErr w:type="spellStart"/>
      <w:r>
        <w:t>Mobile</w:t>
      </w:r>
      <w:ins w:id="159" w:author="Kathryn Gillett" w:date="2016-12-15T15:35:00Z">
        <w:r w:rsidR="001E7213">
          <w:t>F</w:t>
        </w:r>
      </w:ins>
      <w:del w:id="160" w:author="Kathryn Gillett" w:date="2016-12-15T15:35:00Z">
        <w:r w:rsidDel="001E7213">
          <w:delText>f</w:delText>
        </w:r>
      </w:del>
      <w:r>
        <w:t>abric</w:t>
      </w:r>
      <w:proofErr w:type="spellEnd"/>
      <w:r>
        <w:t xml:space="preserve"> instance. If you do</w:t>
      </w:r>
      <w:r w:rsidR="004E45A9">
        <w:t>,</w:t>
      </w:r>
      <w:r>
        <w:t xml:space="preserve"> you </w:t>
      </w:r>
      <w:r w:rsidR="004E45A9">
        <w:t xml:space="preserve">will </w:t>
      </w:r>
      <w:r>
        <w:t xml:space="preserve">need </w:t>
      </w:r>
      <w:r w:rsidR="004E45A9">
        <w:t xml:space="preserve">to </w:t>
      </w:r>
      <w:r>
        <w:t>install and configure the instance again.</w:t>
      </w:r>
    </w:p>
    <w:p w14:paraId="729303E0" w14:textId="77777777" w:rsidR="005B4AFF" w:rsidRDefault="005B4AFF" w:rsidP="00431A71">
      <w:pPr>
        <w:pStyle w:val="step2"/>
      </w:pPr>
    </w:p>
    <w:p w14:paraId="0D0891A7" w14:textId="07EDBEE0" w:rsidR="00104656" w:rsidRDefault="00104656" w:rsidP="00104656">
      <w:pPr>
        <w:spacing w:after="0"/>
      </w:pPr>
      <w:r>
        <w:rPr>
          <w:rFonts w:ascii="Open Sans" w:eastAsia="Open Sans" w:hAnsi="Open Sans" w:cs="Open Sans"/>
          <w:b/>
          <w:color w:val="444444"/>
          <w:sz w:val="24"/>
          <w:szCs w:val="24"/>
        </w:rPr>
        <w:t>Benefits:</w:t>
      </w:r>
    </w:p>
    <w:p w14:paraId="1CC86F17" w14:textId="77777777" w:rsidR="008777D7" w:rsidRDefault="008777D7" w:rsidP="00104656">
      <w:pPr>
        <w:pStyle w:val="step2"/>
        <w:rPr>
          <w:highlight w:val="white"/>
        </w:rPr>
      </w:pPr>
    </w:p>
    <w:p w14:paraId="505A7A67" w14:textId="6F874B5A" w:rsidR="00104656" w:rsidRDefault="00104656" w:rsidP="00104656">
      <w:pPr>
        <w:pStyle w:val="step2"/>
      </w:pPr>
      <w:proofErr w:type="spellStart"/>
      <w:r>
        <w:rPr>
          <w:highlight w:val="white"/>
        </w:rPr>
        <w:t>MobileFabric</w:t>
      </w:r>
      <w:proofErr w:type="spellEnd"/>
      <w:r>
        <w:rPr>
          <w:highlight w:val="white"/>
        </w:rPr>
        <w:t xml:space="preserve"> provides the most robust, comprehensive mobile middleware solution in the industry</w:t>
      </w:r>
      <w:r w:rsidR="004E45A9">
        <w:rPr>
          <w:highlight w:val="white"/>
        </w:rPr>
        <w:t>.</w:t>
      </w:r>
      <w:r>
        <w:rPr>
          <w:highlight w:val="white"/>
        </w:rPr>
        <w:t xml:space="preserve"> </w:t>
      </w:r>
      <w:r w:rsidR="004E45A9">
        <w:rPr>
          <w:highlight w:val="white"/>
        </w:rPr>
        <w:t xml:space="preserve">It </w:t>
      </w:r>
      <w:r>
        <w:rPr>
          <w:highlight w:val="white"/>
        </w:rPr>
        <w:t>allows customers to rapidly build mobile backend applications that reduce development time, improve reuse</w:t>
      </w:r>
      <w:r w:rsidR="004E45A9">
        <w:rPr>
          <w:highlight w:val="white"/>
        </w:rPr>
        <w:t>,</w:t>
      </w:r>
      <w:r>
        <w:rPr>
          <w:highlight w:val="white"/>
        </w:rPr>
        <w:t xml:space="preserve"> and optimize</w:t>
      </w:r>
      <w:r w:rsidR="004E45A9">
        <w:rPr>
          <w:highlight w:val="white"/>
        </w:rPr>
        <w:t xml:space="preserve"> the</w:t>
      </w:r>
      <w:r>
        <w:rPr>
          <w:highlight w:val="white"/>
        </w:rPr>
        <w:t xml:space="preserve"> mobile client performance. Key features include:</w:t>
      </w:r>
    </w:p>
    <w:p w14:paraId="3A16B256" w14:textId="77777777" w:rsidR="00104656" w:rsidRPr="004B4638" w:rsidRDefault="00104656" w:rsidP="004E40A7">
      <w:pPr>
        <w:pStyle w:val="step2"/>
        <w:numPr>
          <w:ilvl w:val="0"/>
          <w:numId w:val="2"/>
        </w:numPr>
        <w:rPr>
          <w:highlight w:val="white"/>
        </w:rPr>
      </w:pPr>
      <w:r w:rsidRPr="004B4638">
        <w:rPr>
          <w:highlight w:val="white"/>
        </w:rPr>
        <w:t>Object Services</w:t>
      </w:r>
    </w:p>
    <w:p w14:paraId="13C45CD2" w14:textId="77777777" w:rsidR="00104656" w:rsidRPr="004B4638" w:rsidRDefault="00104656" w:rsidP="004E40A7">
      <w:pPr>
        <w:pStyle w:val="step2"/>
        <w:numPr>
          <w:ilvl w:val="0"/>
          <w:numId w:val="2"/>
        </w:numPr>
        <w:rPr>
          <w:highlight w:val="white"/>
        </w:rPr>
      </w:pPr>
      <w:r w:rsidRPr="004B4638">
        <w:rPr>
          <w:highlight w:val="white"/>
        </w:rPr>
        <w:t>Backend Services</w:t>
      </w:r>
    </w:p>
    <w:p w14:paraId="6F299404" w14:textId="77777777" w:rsidR="00104656" w:rsidRPr="004B4638" w:rsidRDefault="00104656" w:rsidP="004E40A7">
      <w:pPr>
        <w:pStyle w:val="step2"/>
        <w:numPr>
          <w:ilvl w:val="0"/>
          <w:numId w:val="2"/>
        </w:numPr>
        <w:rPr>
          <w:highlight w:val="white"/>
        </w:rPr>
      </w:pPr>
      <w:r w:rsidRPr="004B4638">
        <w:rPr>
          <w:highlight w:val="white"/>
        </w:rPr>
        <w:t xml:space="preserve">API Management </w:t>
      </w:r>
    </w:p>
    <w:p w14:paraId="29205258" w14:textId="77777777" w:rsidR="00104656" w:rsidRPr="004B4638" w:rsidRDefault="00104656" w:rsidP="004E40A7">
      <w:pPr>
        <w:pStyle w:val="step2"/>
        <w:numPr>
          <w:ilvl w:val="0"/>
          <w:numId w:val="2"/>
        </w:numPr>
        <w:rPr>
          <w:highlight w:val="white"/>
        </w:rPr>
      </w:pPr>
      <w:r w:rsidRPr="004B4638">
        <w:rPr>
          <w:highlight w:val="white"/>
        </w:rPr>
        <w:t>Integration</w:t>
      </w:r>
    </w:p>
    <w:p w14:paraId="5803BB3B" w14:textId="77777777" w:rsidR="00104656" w:rsidRPr="004B4638" w:rsidRDefault="00104656" w:rsidP="004E40A7">
      <w:pPr>
        <w:pStyle w:val="step2"/>
        <w:numPr>
          <w:ilvl w:val="0"/>
          <w:numId w:val="2"/>
        </w:numPr>
        <w:rPr>
          <w:highlight w:val="white"/>
        </w:rPr>
      </w:pPr>
      <w:r w:rsidRPr="004B4638">
        <w:rPr>
          <w:highlight w:val="white"/>
        </w:rPr>
        <w:t>Logic APIs.</w:t>
      </w:r>
    </w:p>
    <w:p w14:paraId="2232A84B" w14:textId="77777777" w:rsidR="00104656" w:rsidRPr="004B4638" w:rsidRDefault="00104656" w:rsidP="004E40A7">
      <w:pPr>
        <w:pStyle w:val="step2"/>
        <w:numPr>
          <w:ilvl w:val="0"/>
          <w:numId w:val="2"/>
        </w:numPr>
        <w:rPr>
          <w:highlight w:val="white"/>
        </w:rPr>
      </w:pPr>
      <w:r w:rsidRPr="004B4638">
        <w:rPr>
          <w:highlight w:val="white"/>
        </w:rPr>
        <w:t>Client SDKs</w:t>
      </w:r>
    </w:p>
    <w:p w14:paraId="0C6F0144" w14:textId="77777777" w:rsidR="00104656" w:rsidRPr="004B4638" w:rsidRDefault="00104656" w:rsidP="004E40A7">
      <w:pPr>
        <w:pStyle w:val="step2"/>
        <w:numPr>
          <w:ilvl w:val="0"/>
          <w:numId w:val="2"/>
        </w:numPr>
        <w:rPr>
          <w:highlight w:val="white"/>
        </w:rPr>
      </w:pPr>
      <w:r w:rsidRPr="004B4638">
        <w:rPr>
          <w:highlight w:val="white"/>
        </w:rPr>
        <w:lastRenderedPageBreak/>
        <w:t xml:space="preserve">Analytics </w:t>
      </w:r>
    </w:p>
    <w:p w14:paraId="19905423" w14:textId="77777777" w:rsidR="00104656" w:rsidRPr="004B4638" w:rsidRDefault="00104656" w:rsidP="004E40A7">
      <w:pPr>
        <w:pStyle w:val="step2"/>
        <w:numPr>
          <w:ilvl w:val="0"/>
          <w:numId w:val="2"/>
        </w:numPr>
        <w:rPr>
          <w:highlight w:val="white"/>
        </w:rPr>
      </w:pPr>
      <w:r w:rsidRPr="004B4638">
        <w:rPr>
          <w:highlight w:val="white"/>
        </w:rPr>
        <w:t xml:space="preserve">Management </w:t>
      </w:r>
    </w:p>
    <w:p w14:paraId="50F892AA" w14:textId="77777777" w:rsidR="00104656" w:rsidRDefault="00104656" w:rsidP="004E40A7">
      <w:pPr>
        <w:pStyle w:val="step2"/>
        <w:numPr>
          <w:ilvl w:val="0"/>
          <w:numId w:val="2"/>
        </w:numPr>
        <w:rPr>
          <w:b/>
        </w:rPr>
      </w:pPr>
      <w:r w:rsidRPr="004B4638">
        <w:rPr>
          <w:highlight w:val="white"/>
        </w:rPr>
        <w:t>Security</w:t>
      </w:r>
      <w:r>
        <w:rPr>
          <w:b/>
        </w:rPr>
        <w:br/>
      </w:r>
    </w:p>
    <w:p w14:paraId="6B1F5654" w14:textId="77777777" w:rsidR="00104656" w:rsidRDefault="00104656" w:rsidP="00104656">
      <w:pPr>
        <w:spacing w:after="0"/>
      </w:pPr>
      <w:r>
        <w:rPr>
          <w:rFonts w:ascii="Open Sans" w:eastAsia="Open Sans" w:hAnsi="Open Sans" w:cs="Open Sans"/>
          <w:b/>
          <w:color w:val="444444"/>
          <w:sz w:val="24"/>
          <w:szCs w:val="24"/>
        </w:rPr>
        <w:t xml:space="preserve">Alternatives: </w:t>
      </w:r>
    </w:p>
    <w:p w14:paraId="2C3FB4CD" w14:textId="77777777" w:rsidR="008777D7" w:rsidRDefault="008777D7" w:rsidP="00104656">
      <w:pPr>
        <w:pStyle w:val="step2"/>
      </w:pPr>
    </w:p>
    <w:p w14:paraId="2307DFAF" w14:textId="77777777" w:rsidR="00104656" w:rsidRDefault="00104656" w:rsidP="00104656">
      <w:pPr>
        <w:pStyle w:val="step2"/>
      </w:pPr>
      <w:proofErr w:type="spellStart"/>
      <w:r>
        <w:t>Kumulos</w:t>
      </w:r>
      <w:proofErr w:type="spellEnd"/>
      <w:r>
        <w:t xml:space="preserve">, Kinley, </w:t>
      </w:r>
      <w:proofErr w:type="spellStart"/>
      <w:r>
        <w:t>Backendless</w:t>
      </w:r>
      <w:proofErr w:type="spellEnd"/>
      <w:r>
        <w:t>, Google Mobile Backend</w:t>
      </w:r>
    </w:p>
    <w:p w14:paraId="001D13CC" w14:textId="77777777" w:rsidR="00104656" w:rsidRDefault="005A0CCC" w:rsidP="005A0CCC">
      <w:pPr>
        <w:pStyle w:val="DocH2"/>
      </w:pPr>
      <w:bookmarkStart w:id="161" w:name="_Toc469413280"/>
      <w:r>
        <w:t>4.8. Trend Micro Deep Security (I)</w:t>
      </w:r>
      <w:bookmarkEnd w:id="161"/>
    </w:p>
    <w:p w14:paraId="768D16B4" w14:textId="77777777" w:rsidR="00BC158A" w:rsidRPr="00BC158A" w:rsidRDefault="00BC158A" w:rsidP="00BC158A">
      <w:pPr>
        <w:pStyle w:val="DocH3"/>
        <w:numPr>
          <w:ilvl w:val="0"/>
          <w:numId w:val="0"/>
        </w:numPr>
        <w:ind w:left="720" w:hanging="720"/>
      </w:pPr>
      <w:bookmarkStart w:id="162" w:name="_Toc469413281"/>
      <w:r>
        <w:t>4.8.1. Launch Instance</w:t>
      </w:r>
      <w:bookmarkEnd w:id="162"/>
    </w:p>
    <w:p w14:paraId="1DACEDEE" w14:textId="77777777" w:rsidR="004365BD" w:rsidRDefault="004365BD" w:rsidP="004365BD">
      <w:pPr>
        <w:pStyle w:val="step3"/>
        <w:numPr>
          <w:ilvl w:val="0"/>
          <w:numId w:val="0"/>
        </w:numPr>
        <w:ind w:left="288" w:hanging="288"/>
      </w:pPr>
    </w:p>
    <w:p w14:paraId="0E3092F7" w14:textId="2C48E67D" w:rsidR="00E45C14" w:rsidRPr="004365BD" w:rsidRDefault="00E45C14" w:rsidP="00F3618E">
      <w:pPr>
        <w:pStyle w:val="step3"/>
        <w:numPr>
          <w:ilvl w:val="0"/>
          <w:numId w:val="28"/>
        </w:numPr>
        <w:rPr>
          <w:color w:val="FF0000"/>
        </w:rPr>
      </w:pPr>
      <w:r w:rsidRPr="004365BD">
        <w:t>Log</w:t>
      </w:r>
      <w:r w:rsidR="005F6C23">
        <w:t xml:space="preserve"> </w:t>
      </w:r>
      <w:r w:rsidRPr="004365BD">
        <w:t>in</w:t>
      </w:r>
      <w:r>
        <w:t xml:space="preserve"> to </w:t>
      </w:r>
      <w:hyperlink r:id="rId34" w:history="1">
        <w:r w:rsidRPr="004365BD">
          <w:rPr>
            <w:rStyle w:val="Hyperlink"/>
            <w:i/>
            <w:color w:val="FF0000"/>
          </w:rPr>
          <w:t>https://console.aws.amazon.com/console</w:t>
        </w:r>
      </w:hyperlink>
      <w:r w:rsidRPr="004365BD">
        <w:rPr>
          <w:color w:val="FF0000"/>
        </w:rPr>
        <w:t>.</w:t>
      </w:r>
    </w:p>
    <w:p w14:paraId="7882B67D" w14:textId="77777777" w:rsidR="004365BD" w:rsidRDefault="004365BD" w:rsidP="004365BD">
      <w:pPr>
        <w:pStyle w:val="step3"/>
        <w:numPr>
          <w:ilvl w:val="0"/>
          <w:numId w:val="0"/>
        </w:numPr>
        <w:spacing w:line="240" w:lineRule="auto"/>
        <w:ind w:left="288"/>
      </w:pPr>
    </w:p>
    <w:p w14:paraId="499FD26B" w14:textId="3462AFC3" w:rsidR="00E45C14" w:rsidRDefault="00E45C14" w:rsidP="005B1840">
      <w:pPr>
        <w:pStyle w:val="step3"/>
        <w:spacing w:line="240" w:lineRule="auto"/>
      </w:pPr>
      <w:r w:rsidRPr="00C004B3">
        <w:t xml:space="preserve">In </w:t>
      </w:r>
      <w:r w:rsidR="00330EDC">
        <w:t xml:space="preserve">the </w:t>
      </w:r>
      <w:r w:rsidRPr="00C004B3">
        <w:t>right navigation panel, click</w:t>
      </w:r>
      <w:r w:rsidR="005F6C23">
        <w:t xml:space="preserve"> on the</w:t>
      </w:r>
      <w:r w:rsidRPr="00C004B3">
        <w:t xml:space="preserve"> link </w:t>
      </w:r>
      <w:r w:rsidRPr="004365BD">
        <w:rPr>
          <w:b/>
        </w:rPr>
        <w:t>Find and buy software</w:t>
      </w:r>
      <w:r w:rsidRPr="00C004B3">
        <w:t xml:space="preserve"> to open AWS Marketplace.</w:t>
      </w:r>
    </w:p>
    <w:p w14:paraId="13583A33" w14:textId="77777777" w:rsidR="005B1840" w:rsidRPr="004A4B0C" w:rsidRDefault="005B1840" w:rsidP="005B1840">
      <w:pPr>
        <w:pStyle w:val="step3"/>
        <w:numPr>
          <w:ilvl w:val="0"/>
          <w:numId w:val="0"/>
        </w:numPr>
        <w:spacing w:line="240" w:lineRule="auto"/>
        <w:ind w:left="288"/>
      </w:pPr>
    </w:p>
    <w:p w14:paraId="3ABD7C83" w14:textId="77777777" w:rsidR="00E45C14" w:rsidRDefault="00E45C14" w:rsidP="005B1840">
      <w:pPr>
        <w:spacing w:after="0" w:line="240" w:lineRule="auto"/>
      </w:pPr>
      <w:r>
        <w:rPr>
          <w:noProof/>
        </w:rPr>
        <w:drawing>
          <wp:inline distT="0" distB="0" distL="0" distR="0" wp14:anchorId="2AC9203C" wp14:editId="00E6795D">
            <wp:extent cx="5943600" cy="2719070"/>
            <wp:effectExtent l="19050" t="19050" r="19050" b="24130"/>
            <wp:docPr id="1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
                    <a:srcRect/>
                    <a:stretch>
                      <a:fillRect/>
                    </a:stretch>
                  </pic:blipFill>
                  <pic:spPr>
                    <a:xfrm>
                      <a:off x="0" y="0"/>
                      <a:ext cx="5943600" cy="2719070"/>
                    </a:xfrm>
                    <a:prstGeom prst="rect">
                      <a:avLst/>
                    </a:prstGeom>
                    <a:ln>
                      <a:solidFill>
                        <a:schemeClr val="tx1"/>
                      </a:solidFill>
                    </a:ln>
                  </pic:spPr>
                </pic:pic>
              </a:graphicData>
            </a:graphic>
          </wp:inline>
        </w:drawing>
      </w:r>
    </w:p>
    <w:p w14:paraId="125E7A18" w14:textId="77777777" w:rsidR="005B1840" w:rsidRDefault="005B1840">
      <w:r>
        <w:br w:type="page"/>
      </w:r>
    </w:p>
    <w:p w14:paraId="4D7EAFA7" w14:textId="7D744022" w:rsidR="00E45C14" w:rsidRDefault="005F6C23" w:rsidP="004365BD">
      <w:pPr>
        <w:pStyle w:val="step3"/>
        <w:spacing w:line="240" w:lineRule="auto"/>
        <w:ind w:left="289" w:hanging="289"/>
      </w:pPr>
      <w:r>
        <w:lastRenderedPageBreak/>
        <w:t>Type</w:t>
      </w:r>
      <w:r w:rsidRPr="00D96340">
        <w:t xml:space="preserve"> </w:t>
      </w:r>
      <w:r w:rsidR="00E45C14" w:rsidRPr="004365BD">
        <w:rPr>
          <w:b/>
        </w:rPr>
        <w:t xml:space="preserve">Trend Micro </w:t>
      </w:r>
      <w:r w:rsidR="00E45C14" w:rsidRPr="00D96340">
        <w:t xml:space="preserve">in the search box of AWS Marketplace and </w:t>
      </w:r>
      <w:r>
        <w:t xml:space="preserve">click on the </w:t>
      </w:r>
      <w:del w:id="163" w:author="Kathryn Gillett" w:date="2016-12-14T21:00:00Z">
        <w:r w:rsidRPr="00D96340" w:rsidDel="00070293">
          <w:delText xml:space="preserve"> </w:delText>
        </w:r>
      </w:del>
      <w:r w:rsidR="00E45C14" w:rsidRPr="004365BD">
        <w:rPr>
          <w:b/>
        </w:rPr>
        <w:t>Go</w:t>
      </w:r>
      <w:r w:rsidR="00E45C14" w:rsidRPr="00D96340">
        <w:t xml:space="preserve"> button.</w:t>
      </w:r>
    </w:p>
    <w:p w14:paraId="102577B5" w14:textId="77777777" w:rsidR="004365BD" w:rsidRDefault="004365BD" w:rsidP="004365BD">
      <w:pPr>
        <w:pStyle w:val="step3"/>
        <w:numPr>
          <w:ilvl w:val="0"/>
          <w:numId w:val="0"/>
        </w:numPr>
        <w:spacing w:line="240" w:lineRule="auto"/>
        <w:ind w:left="289"/>
      </w:pPr>
    </w:p>
    <w:p w14:paraId="086E0CA9" w14:textId="77777777" w:rsidR="00E45C14" w:rsidRDefault="007556FA" w:rsidP="005B1840">
      <w:pPr>
        <w:pStyle w:val="step3"/>
        <w:numPr>
          <w:ilvl w:val="0"/>
          <w:numId w:val="0"/>
        </w:numPr>
        <w:spacing w:line="240" w:lineRule="auto"/>
        <w:ind w:left="288" w:hanging="288"/>
      </w:pPr>
      <w:r>
        <w:rPr>
          <w:noProof/>
        </w:rPr>
        <w:drawing>
          <wp:inline distT="0" distB="0" distL="0" distR="0" wp14:anchorId="24CA96EA" wp14:editId="0B0C5658">
            <wp:extent cx="5067300" cy="9409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1242" cy="950931"/>
                    </a:xfrm>
                    <a:prstGeom prst="rect">
                      <a:avLst/>
                    </a:prstGeom>
                  </pic:spPr>
                </pic:pic>
              </a:graphicData>
            </a:graphic>
          </wp:inline>
        </w:drawing>
      </w:r>
    </w:p>
    <w:p w14:paraId="00E861D3" w14:textId="77777777" w:rsidR="005B1840" w:rsidRDefault="005B1840" w:rsidP="005B1840">
      <w:pPr>
        <w:pStyle w:val="step3"/>
        <w:numPr>
          <w:ilvl w:val="0"/>
          <w:numId w:val="0"/>
        </w:numPr>
        <w:spacing w:line="240" w:lineRule="auto"/>
        <w:ind w:left="288" w:hanging="288"/>
      </w:pPr>
    </w:p>
    <w:p w14:paraId="6DFD987E" w14:textId="57F26942" w:rsidR="00E45C14" w:rsidRDefault="00E45C14" w:rsidP="00E45C14">
      <w:pPr>
        <w:pStyle w:val="step3"/>
      </w:pPr>
      <w:r w:rsidRPr="00D96340">
        <w:t xml:space="preserve">Click on </w:t>
      </w:r>
      <w:r>
        <w:rPr>
          <w:b/>
        </w:rPr>
        <w:t>“</w:t>
      </w:r>
      <w:r w:rsidR="007556FA">
        <w:rPr>
          <w:b/>
        </w:rPr>
        <w:t>Trend Micro Deep Security</w:t>
      </w:r>
      <w:r w:rsidRPr="00D96340">
        <w:rPr>
          <w:b/>
        </w:rPr>
        <w:t>”</w:t>
      </w:r>
      <w:r w:rsidRPr="00D96340">
        <w:t xml:space="preserve"> from </w:t>
      </w:r>
      <w:r w:rsidR="005F6C23">
        <w:t xml:space="preserve">the </w:t>
      </w:r>
      <w:r w:rsidRPr="00D96340">
        <w:t>search result.</w:t>
      </w:r>
    </w:p>
    <w:p w14:paraId="34D0067F" w14:textId="77777777" w:rsidR="00AD11C4" w:rsidRPr="00D96340" w:rsidRDefault="00AD11C4" w:rsidP="00AD11C4">
      <w:pPr>
        <w:pStyle w:val="step3"/>
        <w:numPr>
          <w:ilvl w:val="0"/>
          <w:numId w:val="0"/>
        </w:numPr>
        <w:ind w:left="288"/>
      </w:pPr>
    </w:p>
    <w:p w14:paraId="2B960ABB" w14:textId="77777777" w:rsidR="00E45C14" w:rsidRDefault="007556FA" w:rsidP="005B1840">
      <w:pPr>
        <w:pStyle w:val="step3"/>
        <w:numPr>
          <w:ilvl w:val="0"/>
          <w:numId w:val="0"/>
        </w:numPr>
        <w:spacing w:line="240" w:lineRule="auto"/>
        <w:ind w:left="288" w:hanging="288"/>
        <w:rPr>
          <w:color w:val="404040"/>
          <w:sz w:val="24"/>
        </w:rPr>
      </w:pPr>
      <w:r>
        <w:rPr>
          <w:noProof/>
        </w:rPr>
        <w:drawing>
          <wp:inline distT="0" distB="0" distL="0" distR="0" wp14:anchorId="735929F2" wp14:editId="3EAB2568">
            <wp:extent cx="3848100" cy="3087936"/>
            <wp:effectExtent l="19050" t="19050" r="1905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3658" cy="3100420"/>
                    </a:xfrm>
                    <a:prstGeom prst="rect">
                      <a:avLst/>
                    </a:prstGeom>
                    <a:ln>
                      <a:solidFill>
                        <a:schemeClr val="tx1"/>
                      </a:solidFill>
                    </a:ln>
                  </pic:spPr>
                </pic:pic>
              </a:graphicData>
            </a:graphic>
          </wp:inline>
        </w:drawing>
      </w:r>
    </w:p>
    <w:p w14:paraId="3626848C" w14:textId="77777777" w:rsidR="001F2E68" w:rsidRDefault="001F2E68" w:rsidP="001F2E68">
      <w:pPr>
        <w:pStyle w:val="step3"/>
        <w:numPr>
          <w:ilvl w:val="0"/>
          <w:numId w:val="0"/>
        </w:numPr>
        <w:spacing w:line="240" w:lineRule="auto"/>
        <w:rPr>
          <w:color w:val="404040"/>
          <w:sz w:val="24"/>
        </w:rPr>
      </w:pPr>
    </w:p>
    <w:p w14:paraId="7EB7B5D0" w14:textId="6FCD45E5" w:rsidR="00E45C14" w:rsidRDefault="005F6C23" w:rsidP="001F2E68">
      <w:pPr>
        <w:pStyle w:val="step3"/>
      </w:pPr>
      <w:r>
        <w:t>Click on the</w:t>
      </w:r>
      <w:r w:rsidRPr="00D96340">
        <w:t xml:space="preserve"> </w:t>
      </w:r>
      <w:r w:rsidR="00E45C14" w:rsidRPr="00D96340">
        <w:rPr>
          <w:b/>
        </w:rPr>
        <w:t>Continue</w:t>
      </w:r>
      <w:r w:rsidR="00E45C14" w:rsidRPr="00D96340">
        <w:t xml:space="preserve"> button on </w:t>
      </w:r>
      <w:r>
        <w:t xml:space="preserve">the </w:t>
      </w:r>
      <w:r w:rsidR="00E45C14" w:rsidRPr="00D96340">
        <w:t xml:space="preserve">product </w:t>
      </w:r>
      <w:r w:rsidR="007556FA">
        <w:t>d</w:t>
      </w:r>
      <w:r w:rsidR="00E45C14" w:rsidRPr="00D96340">
        <w:t xml:space="preserve">escription page of </w:t>
      </w:r>
      <w:r w:rsidR="007556FA">
        <w:rPr>
          <w:b/>
        </w:rPr>
        <w:t>Trend Micro Deep Security</w:t>
      </w:r>
      <w:r w:rsidR="00E45C14" w:rsidRPr="00D96340">
        <w:t>.</w:t>
      </w:r>
    </w:p>
    <w:p w14:paraId="68C6ED4A" w14:textId="77777777" w:rsidR="001F2E68" w:rsidRPr="00D96340" w:rsidRDefault="001F2E68" w:rsidP="001F2E68">
      <w:pPr>
        <w:pStyle w:val="step3"/>
        <w:numPr>
          <w:ilvl w:val="0"/>
          <w:numId w:val="0"/>
        </w:numPr>
        <w:ind w:left="288"/>
      </w:pPr>
    </w:p>
    <w:p w14:paraId="328A0C1F" w14:textId="77777777" w:rsidR="00E45C14" w:rsidRDefault="007556FA" w:rsidP="005B1840">
      <w:pPr>
        <w:spacing w:after="0" w:line="240" w:lineRule="auto"/>
      </w:pPr>
      <w:r>
        <w:rPr>
          <w:noProof/>
        </w:rPr>
        <w:drawing>
          <wp:inline distT="0" distB="0" distL="0" distR="0" wp14:anchorId="46C6EC02" wp14:editId="5858F1C6">
            <wp:extent cx="3705225" cy="1835195"/>
            <wp:effectExtent l="19050" t="19050" r="952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0746" cy="1847835"/>
                    </a:xfrm>
                    <a:prstGeom prst="rect">
                      <a:avLst/>
                    </a:prstGeom>
                    <a:ln>
                      <a:solidFill>
                        <a:schemeClr val="tx1"/>
                      </a:solidFill>
                    </a:ln>
                  </pic:spPr>
                </pic:pic>
              </a:graphicData>
            </a:graphic>
          </wp:inline>
        </w:drawing>
      </w:r>
    </w:p>
    <w:p w14:paraId="474BF6FD" w14:textId="77777777" w:rsidR="005F6C23" w:rsidRDefault="005F6C23" w:rsidP="005B1840">
      <w:pPr>
        <w:spacing w:after="0" w:line="240" w:lineRule="auto"/>
      </w:pPr>
    </w:p>
    <w:p w14:paraId="74FFCBBD" w14:textId="72442142" w:rsidR="005A0CCC" w:rsidRDefault="00CB6309" w:rsidP="006F029E">
      <w:pPr>
        <w:pStyle w:val="step3"/>
      </w:pPr>
      <w:r>
        <w:lastRenderedPageBreak/>
        <w:t xml:space="preserve">On </w:t>
      </w:r>
      <w:r w:rsidR="005F6C23">
        <w:t xml:space="preserve">the </w:t>
      </w:r>
      <w:r w:rsidRPr="00330EDC">
        <w:rPr>
          <w:b/>
        </w:rPr>
        <w:t>Launch on EC2</w:t>
      </w:r>
      <w:r>
        <w:t xml:space="preserve"> page select</w:t>
      </w:r>
      <w:r w:rsidR="005F6C23">
        <w:t xml:space="preserve"> the</w:t>
      </w:r>
      <w:r>
        <w:t xml:space="preserve"> latest version of </w:t>
      </w:r>
      <w:r>
        <w:rPr>
          <w:b/>
        </w:rPr>
        <w:t>Trend Micro Deep Security</w:t>
      </w:r>
      <w:r w:rsidRPr="00D96340">
        <w:t>.</w:t>
      </w:r>
    </w:p>
    <w:p w14:paraId="143800A2" w14:textId="77777777" w:rsidR="006F029E" w:rsidRDefault="006F029E" w:rsidP="006F029E">
      <w:pPr>
        <w:pStyle w:val="step3"/>
        <w:numPr>
          <w:ilvl w:val="0"/>
          <w:numId w:val="0"/>
        </w:numPr>
        <w:ind w:left="288"/>
      </w:pPr>
    </w:p>
    <w:p w14:paraId="437CFAC7" w14:textId="77777777" w:rsidR="00CB6309" w:rsidRDefault="00F70B10" w:rsidP="005B1840">
      <w:pPr>
        <w:pStyle w:val="step3"/>
        <w:numPr>
          <w:ilvl w:val="0"/>
          <w:numId w:val="0"/>
        </w:numPr>
        <w:spacing w:line="240" w:lineRule="auto"/>
        <w:ind w:left="288" w:hanging="288"/>
      </w:pPr>
      <w:r>
        <w:rPr>
          <w:noProof/>
        </w:rPr>
        <w:drawing>
          <wp:inline distT="0" distB="0" distL="0" distR="0" wp14:anchorId="67402C18" wp14:editId="23E87587">
            <wp:extent cx="4257675" cy="1830436"/>
            <wp:effectExtent l="19050" t="19050" r="9525"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3968" cy="1837440"/>
                    </a:xfrm>
                    <a:prstGeom prst="rect">
                      <a:avLst/>
                    </a:prstGeom>
                    <a:ln>
                      <a:solidFill>
                        <a:schemeClr val="tx1"/>
                      </a:solidFill>
                    </a:ln>
                  </pic:spPr>
                </pic:pic>
              </a:graphicData>
            </a:graphic>
          </wp:inline>
        </w:drawing>
      </w:r>
    </w:p>
    <w:p w14:paraId="2CAD796A" w14:textId="77777777" w:rsidR="006F029E" w:rsidRDefault="006F029E" w:rsidP="006F029E">
      <w:pPr>
        <w:pStyle w:val="step3"/>
        <w:numPr>
          <w:ilvl w:val="0"/>
          <w:numId w:val="0"/>
        </w:numPr>
        <w:spacing w:line="240" w:lineRule="auto"/>
      </w:pPr>
    </w:p>
    <w:p w14:paraId="1617982C" w14:textId="41861271" w:rsidR="00F70B10" w:rsidRDefault="00F70B10" w:rsidP="006F029E">
      <w:pPr>
        <w:pStyle w:val="step3"/>
      </w:pPr>
      <w:r>
        <w:t xml:space="preserve">In </w:t>
      </w:r>
      <w:r w:rsidR="005F6C23">
        <w:t xml:space="preserve">the </w:t>
      </w:r>
      <w:r>
        <w:t>Launch section</w:t>
      </w:r>
      <w:ins w:id="164" w:author="Kathryn Gillett" w:date="2016-12-14T21:01:00Z">
        <w:r w:rsidR="00070293">
          <w:t>,</w:t>
        </w:r>
      </w:ins>
      <w:r>
        <w:t xml:space="preserve"> </w:t>
      </w:r>
      <w:r w:rsidR="005F6C23">
        <w:t>click on the</w:t>
      </w:r>
      <w:r>
        <w:t xml:space="preserve"> </w:t>
      </w:r>
      <w:r w:rsidRPr="00F70B10">
        <w:rPr>
          <w:b/>
        </w:rPr>
        <w:t>Launch with EC2 Consol</w:t>
      </w:r>
      <w:r>
        <w:t>e</w:t>
      </w:r>
      <w:r w:rsidR="005F6C23">
        <w:t xml:space="preserve"> button</w:t>
      </w:r>
      <w:r>
        <w:t xml:space="preserve"> </w:t>
      </w:r>
      <w:r w:rsidR="005F6C23">
        <w:t xml:space="preserve">next to the </w:t>
      </w:r>
      <w:r>
        <w:t xml:space="preserve">region </w:t>
      </w:r>
      <w:r w:rsidRPr="00F70B10">
        <w:rPr>
          <w:b/>
        </w:rPr>
        <w:t>US West (Oregon)</w:t>
      </w:r>
      <w:r w:rsidR="006F029E">
        <w:t>.</w:t>
      </w:r>
    </w:p>
    <w:p w14:paraId="2235A076" w14:textId="77777777" w:rsidR="006F029E" w:rsidRPr="00F70B10" w:rsidRDefault="006F029E" w:rsidP="006F029E">
      <w:pPr>
        <w:pStyle w:val="step3"/>
        <w:numPr>
          <w:ilvl w:val="0"/>
          <w:numId w:val="0"/>
        </w:numPr>
        <w:ind w:left="288"/>
      </w:pPr>
    </w:p>
    <w:p w14:paraId="7E59857D" w14:textId="77777777" w:rsidR="00F70B10" w:rsidRDefault="00F70B10" w:rsidP="005B1840">
      <w:pPr>
        <w:pStyle w:val="step3"/>
        <w:numPr>
          <w:ilvl w:val="0"/>
          <w:numId w:val="0"/>
        </w:numPr>
        <w:spacing w:line="360" w:lineRule="auto"/>
        <w:ind w:left="288" w:hanging="288"/>
      </w:pPr>
      <w:r>
        <w:rPr>
          <w:noProof/>
        </w:rPr>
        <w:drawing>
          <wp:inline distT="0" distB="0" distL="0" distR="0" wp14:anchorId="27F18998" wp14:editId="783865FB">
            <wp:extent cx="3145828" cy="1819275"/>
            <wp:effectExtent l="19050" t="19050" r="165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0404" cy="1833488"/>
                    </a:xfrm>
                    <a:prstGeom prst="rect">
                      <a:avLst/>
                    </a:prstGeom>
                    <a:ln>
                      <a:solidFill>
                        <a:schemeClr val="tx1"/>
                      </a:solidFill>
                    </a:ln>
                  </pic:spPr>
                </pic:pic>
              </a:graphicData>
            </a:graphic>
          </wp:inline>
        </w:drawing>
      </w:r>
    </w:p>
    <w:p w14:paraId="4B62F635" w14:textId="256CD46B" w:rsidR="00F70B10" w:rsidRDefault="00330EDC" w:rsidP="00594D7E">
      <w:pPr>
        <w:pStyle w:val="step3"/>
      </w:pPr>
      <w:r>
        <w:t>On</w:t>
      </w:r>
      <w:r w:rsidR="00F70B10">
        <w:t xml:space="preserve"> </w:t>
      </w:r>
      <w:r w:rsidR="005F6C23">
        <w:t xml:space="preserve">the </w:t>
      </w:r>
      <w:r w:rsidR="00F70B10" w:rsidRPr="00F70B10">
        <w:t xml:space="preserve">Launch Instance Wizard </w:t>
      </w:r>
      <w:r w:rsidR="00F70B10">
        <w:t>page</w:t>
      </w:r>
      <w:r w:rsidR="005F6C23">
        <w:t>,</w:t>
      </w:r>
      <w:r w:rsidR="00F70B10">
        <w:t xml:space="preserve"> </w:t>
      </w:r>
      <w:r w:rsidR="00F70B10" w:rsidRPr="00330EDC">
        <w:rPr>
          <w:b/>
        </w:rPr>
        <w:t xml:space="preserve">Choose </w:t>
      </w:r>
      <w:r w:rsidR="005F6C23" w:rsidRPr="00330EDC">
        <w:rPr>
          <w:b/>
        </w:rPr>
        <w:t xml:space="preserve">an </w:t>
      </w:r>
      <w:r w:rsidR="00F70B10" w:rsidRPr="00330EDC">
        <w:rPr>
          <w:b/>
        </w:rPr>
        <w:t>Instance Type</w:t>
      </w:r>
      <w:r w:rsidR="00F70B10">
        <w:t xml:space="preserve"> tab will be opened.</w:t>
      </w:r>
    </w:p>
    <w:p w14:paraId="2E8C3B60" w14:textId="77777777" w:rsidR="00594D7E" w:rsidRPr="00667199" w:rsidRDefault="00667199" w:rsidP="00667199">
      <w:pPr>
        <w:rPr>
          <w:rFonts w:ascii="Open Sans" w:eastAsia="Open Sans" w:hAnsi="Open Sans" w:cs="Open Sans"/>
          <w:color w:val="444444"/>
          <w:szCs w:val="24"/>
        </w:rPr>
      </w:pPr>
      <w:r>
        <w:br w:type="page"/>
      </w:r>
    </w:p>
    <w:p w14:paraId="54CEAFD6" w14:textId="54EB2714" w:rsidR="00104656" w:rsidRDefault="00F70B10" w:rsidP="00594D7E">
      <w:pPr>
        <w:pStyle w:val="step3"/>
      </w:pPr>
      <w:r>
        <w:lastRenderedPageBreak/>
        <w:t xml:space="preserve">Check the check box </w:t>
      </w:r>
      <w:r w:rsidR="00704C67">
        <w:t xml:space="preserve">next to the </w:t>
      </w:r>
      <w:r w:rsidRPr="00F70B10">
        <w:rPr>
          <w:b/>
        </w:rPr>
        <w:t>m4.large</w:t>
      </w:r>
      <w:r>
        <w:t xml:space="preserve"> instance type.</w:t>
      </w:r>
    </w:p>
    <w:p w14:paraId="183C760B" w14:textId="77777777" w:rsidR="00667199" w:rsidRDefault="00667199" w:rsidP="00667199">
      <w:pPr>
        <w:pStyle w:val="step3"/>
        <w:numPr>
          <w:ilvl w:val="0"/>
          <w:numId w:val="0"/>
        </w:numPr>
        <w:ind w:left="288"/>
      </w:pPr>
    </w:p>
    <w:p w14:paraId="62893A8B" w14:textId="77777777" w:rsidR="002E63DD" w:rsidRDefault="002E63DD" w:rsidP="005B1840">
      <w:pPr>
        <w:pStyle w:val="step3"/>
        <w:numPr>
          <w:ilvl w:val="0"/>
          <w:numId w:val="0"/>
        </w:numPr>
        <w:ind w:left="288" w:hanging="288"/>
      </w:pPr>
      <w:r>
        <w:rPr>
          <w:noProof/>
        </w:rPr>
        <w:drawing>
          <wp:inline distT="0" distB="0" distL="0" distR="0" wp14:anchorId="26AD3F41" wp14:editId="5F6057D5">
            <wp:extent cx="6018110" cy="2667000"/>
            <wp:effectExtent l="19050" t="19050" r="2095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40366" cy="2676863"/>
                    </a:xfrm>
                    <a:prstGeom prst="rect">
                      <a:avLst/>
                    </a:prstGeom>
                    <a:ln>
                      <a:solidFill>
                        <a:schemeClr val="tx1"/>
                      </a:solidFill>
                    </a:ln>
                  </pic:spPr>
                </pic:pic>
              </a:graphicData>
            </a:graphic>
          </wp:inline>
        </w:drawing>
      </w:r>
    </w:p>
    <w:p w14:paraId="4597C954" w14:textId="77777777" w:rsidR="00594D7E" w:rsidRDefault="00594D7E" w:rsidP="002E63DD">
      <w:pPr>
        <w:pStyle w:val="step3"/>
        <w:numPr>
          <w:ilvl w:val="0"/>
          <w:numId w:val="0"/>
        </w:numPr>
      </w:pPr>
    </w:p>
    <w:p w14:paraId="6B136565" w14:textId="72675A64" w:rsidR="00F70B10" w:rsidRDefault="00704C67" w:rsidP="00594D7E">
      <w:pPr>
        <w:pStyle w:val="step3"/>
      </w:pPr>
      <w:r>
        <w:t>Click on the</w:t>
      </w:r>
      <w:r w:rsidR="00F70B10">
        <w:t xml:space="preserve"> </w:t>
      </w:r>
      <w:r w:rsidR="00F70B10" w:rsidRPr="00F70B10">
        <w:rPr>
          <w:b/>
        </w:rPr>
        <w:t>Next: Configure Instance Details</w:t>
      </w:r>
      <w:r w:rsidR="00F70B10">
        <w:rPr>
          <w:b/>
        </w:rPr>
        <w:t xml:space="preserve"> </w:t>
      </w:r>
      <w:r>
        <w:t xml:space="preserve">button located in the </w:t>
      </w:r>
      <w:r w:rsidR="002E63DD">
        <w:t xml:space="preserve">lower right corner of </w:t>
      </w:r>
      <w:r>
        <w:t xml:space="preserve">the </w:t>
      </w:r>
      <w:r w:rsidR="002E63DD">
        <w:t>page.</w:t>
      </w:r>
    </w:p>
    <w:p w14:paraId="6225B146" w14:textId="77777777" w:rsidR="00594D7E" w:rsidRDefault="00594D7E" w:rsidP="00594D7E">
      <w:pPr>
        <w:pStyle w:val="step3"/>
        <w:numPr>
          <w:ilvl w:val="0"/>
          <w:numId w:val="0"/>
        </w:numPr>
        <w:ind w:left="288"/>
      </w:pPr>
    </w:p>
    <w:p w14:paraId="5B0EC5AF" w14:textId="0203B31B" w:rsidR="003A4C5D" w:rsidRDefault="003A4C5D" w:rsidP="00594D7E">
      <w:pPr>
        <w:pStyle w:val="step3"/>
      </w:pPr>
      <w:r>
        <w:t xml:space="preserve">Set </w:t>
      </w:r>
      <w:r w:rsidR="00704C67">
        <w:t xml:space="preserve">the </w:t>
      </w:r>
      <w:r>
        <w:t xml:space="preserve">properties </w:t>
      </w:r>
      <w:r w:rsidR="001D2395">
        <w:t xml:space="preserve">as shown </w:t>
      </w:r>
      <w:r w:rsidR="00704C67">
        <w:t xml:space="preserve">below </w:t>
      </w:r>
      <w:r>
        <w:t>on</w:t>
      </w:r>
      <w:r w:rsidR="00704C67">
        <w:t xml:space="preserve"> the</w:t>
      </w:r>
      <w:r>
        <w:t xml:space="preserve"> </w:t>
      </w:r>
      <w:r w:rsidRPr="003A4C5D">
        <w:rPr>
          <w:b/>
        </w:rPr>
        <w:t>Configure Instance</w:t>
      </w:r>
      <w:r>
        <w:t xml:space="preserve"> tab:</w:t>
      </w:r>
    </w:p>
    <w:p w14:paraId="60C2C30F" w14:textId="77777777" w:rsidR="00594D7E" w:rsidRDefault="00594D7E" w:rsidP="00594D7E">
      <w:pPr>
        <w:pStyle w:val="step3"/>
        <w:numPr>
          <w:ilvl w:val="0"/>
          <w:numId w:val="0"/>
        </w:numPr>
      </w:pPr>
    </w:p>
    <w:p w14:paraId="2AC1F349" w14:textId="77777777" w:rsidR="003A4C5D" w:rsidRDefault="003A4C5D" w:rsidP="005B1840">
      <w:pPr>
        <w:pStyle w:val="step2"/>
        <w:spacing w:line="360" w:lineRule="auto"/>
      </w:pPr>
      <w:r>
        <w:rPr>
          <w:noProof/>
        </w:rPr>
        <w:drawing>
          <wp:inline distT="0" distB="0" distL="0" distR="0" wp14:anchorId="0E168190" wp14:editId="10753C78">
            <wp:extent cx="5124090" cy="3383213"/>
            <wp:effectExtent l="19050" t="19050" r="19685"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1802" cy="3388305"/>
                    </a:xfrm>
                    <a:prstGeom prst="rect">
                      <a:avLst/>
                    </a:prstGeom>
                    <a:ln>
                      <a:solidFill>
                        <a:schemeClr val="tx1"/>
                      </a:solidFill>
                    </a:ln>
                  </pic:spPr>
                </pic:pic>
              </a:graphicData>
            </a:graphic>
          </wp:inline>
        </w:drawing>
      </w:r>
    </w:p>
    <w:p w14:paraId="6D9F1361" w14:textId="77777777" w:rsidR="003A4C5D" w:rsidRDefault="003A4C5D" w:rsidP="004E40A7">
      <w:pPr>
        <w:pStyle w:val="step2"/>
        <w:numPr>
          <w:ilvl w:val="0"/>
          <w:numId w:val="3"/>
        </w:numPr>
      </w:pPr>
      <w:r>
        <w:lastRenderedPageBreak/>
        <w:t xml:space="preserve">Number of instances: </w:t>
      </w:r>
      <w:r w:rsidRPr="003A4C5D">
        <w:rPr>
          <w:b/>
        </w:rPr>
        <w:t>1</w:t>
      </w:r>
    </w:p>
    <w:p w14:paraId="0AB7649B" w14:textId="77777777" w:rsidR="003A4C5D" w:rsidRDefault="003A4C5D" w:rsidP="004E40A7">
      <w:pPr>
        <w:pStyle w:val="step2"/>
        <w:numPr>
          <w:ilvl w:val="0"/>
          <w:numId w:val="3"/>
        </w:numPr>
      </w:pPr>
      <w:r>
        <w:t xml:space="preserve">Network: </w:t>
      </w:r>
      <w:r w:rsidRPr="003A4C5D">
        <w:rPr>
          <w:b/>
        </w:rPr>
        <w:t>Default VPC</w:t>
      </w:r>
    </w:p>
    <w:p w14:paraId="389B453B" w14:textId="77777777" w:rsidR="003A4C5D" w:rsidRDefault="003A4C5D" w:rsidP="004E40A7">
      <w:pPr>
        <w:pStyle w:val="step2"/>
        <w:numPr>
          <w:ilvl w:val="0"/>
          <w:numId w:val="3"/>
        </w:numPr>
      </w:pPr>
      <w:r>
        <w:t xml:space="preserve">Subnet: </w:t>
      </w:r>
      <w:r w:rsidRPr="003A4C5D">
        <w:rPr>
          <w:b/>
        </w:rPr>
        <w:t>Default subnet</w:t>
      </w:r>
    </w:p>
    <w:p w14:paraId="37BBC7BE" w14:textId="77777777" w:rsidR="003A4C5D" w:rsidRDefault="003A4C5D" w:rsidP="004E40A7">
      <w:pPr>
        <w:pStyle w:val="step2"/>
        <w:numPr>
          <w:ilvl w:val="0"/>
          <w:numId w:val="3"/>
        </w:numPr>
      </w:pPr>
      <w:r>
        <w:t xml:space="preserve">Auto-assign Public IP: Select </w:t>
      </w:r>
      <w:r w:rsidRPr="003A4C5D">
        <w:rPr>
          <w:b/>
        </w:rPr>
        <w:t>Use subnet setting (Enable)</w:t>
      </w:r>
    </w:p>
    <w:p w14:paraId="39EA9FA9" w14:textId="77777777" w:rsidR="003A4C5D" w:rsidRDefault="003A4C5D" w:rsidP="004E40A7">
      <w:pPr>
        <w:pStyle w:val="step2"/>
        <w:numPr>
          <w:ilvl w:val="0"/>
          <w:numId w:val="3"/>
        </w:numPr>
      </w:pPr>
      <w:r>
        <w:t xml:space="preserve">Placement Group: </w:t>
      </w:r>
      <w:commentRangeStart w:id="165"/>
      <w:commentRangeStart w:id="166"/>
      <w:r>
        <w:t>Create new Placement group or create new</w:t>
      </w:r>
      <w:commentRangeEnd w:id="165"/>
      <w:r w:rsidR="00070293">
        <w:rPr>
          <w:rStyle w:val="CommentReference"/>
          <w:rFonts w:ascii="Calibri" w:eastAsia="Calibri" w:hAnsi="Calibri" w:cs="Calibri"/>
          <w:color w:val="000000"/>
        </w:rPr>
        <w:commentReference w:id="165"/>
      </w:r>
      <w:commentRangeEnd w:id="166"/>
      <w:r w:rsidR="00F87193">
        <w:rPr>
          <w:rStyle w:val="CommentReference"/>
          <w:rFonts w:ascii="Calibri" w:eastAsia="Calibri" w:hAnsi="Calibri" w:cs="Calibri"/>
          <w:color w:val="000000"/>
        </w:rPr>
        <w:commentReference w:id="166"/>
      </w:r>
    </w:p>
    <w:p w14:paraId="78FBF5DA" w14:textId="77777777" w:rsidR="003A4C5D" w:rsidRDefault="003A4C5D" w:rsidP="004E40A7">
      <w:pPr>
        <w:pStyle w:val="step2"/>
        <w:numPr>
          <w:ilvl w:val="0"/>
          <w:numId w:val="3"/>
        </w:numPr>
      </w:pPr>
      <w:r>
        <w:t>IAM Role: Assign existing role or create new appropriate role</w:t>
      </w:r>
    </w:p>
    <w:p w14:paraId="751395C4" w14:textId="77777777" w:rsidR="003A4C5D" w:rsidRDefault="003A4C5D" w:rsidP="004E40A7">
      <w:pPr>
        <w:pStyle w:val="step2"/>
        <w:numPr>
          <w:ilvl w:val="0"/>
          <w:numId w:val="3"/>
        </w:numPr>
      </w:pPr>
      <w:r>
        <w:t xml:space="preserve">Shutdown Behavior: Select </w:t>
      </w:r>
      <w:r w:rsidRPr="003A4C5D">
        <w:rPr>
          <w:b/>
        </w:rPr>
        <w:t>Stop</w:t>
      </w:r>
      <w:r>
        <w:t xml:space="preserve"> option for this property</w:t>
      </w:r>
    </w:p>
    <w:p w14:paraId="0B657DDD" w14:textId="27FF9C98" w:rsidR="003A4C5D" w:rsidRDefault="003A4C5D" w:rsidP="004E40A7">
      <w:pPr>
        <w:pStyle w:val="step2"/>
        <w:numPr>
          <w:ilvl w:val="0"/>
          <w:numId w:val="3"/>
        </w:numPr>
      </w:pPr>
      <w:r>
        <w:t xml:space="preserve">Enable termination protection: </w:t>
      </w:r>
      <w:ins w:id="167" w:author="Kathryn Gillett" w:date="2016-12-14T21:02:00Z">
        <w:r w:rsidR="00070293">
          <w:t>C</w:t>
        </w:r>
      </w:ins>
      <w:del w:id="168" w:author="Kathryn Gillett" w:date="2016-12-14T21:02:00Z">
        <w:r w:rsidDel="00070293">
          <w:delText>c</w:delText>
        </w:r>
      </w:del>
      <w:r>
        <w:t xml:space="preserve">heck the check box </w:t>
      </w:r>
      <w:r w:rsidRPr="003A4C5D">
        <w:rPr>
          <w:b/>
        </w:rPr>
        <w:t>Protect against accidental termination</w:t>
      </w:r>
    </w:p>
    <w:p w14:paraId="4F9A2BED" w14:textId="0683B875" w:rsidR="003A4C5D" w:rsidRDefault="003A4C5D" w:rsidP="004E40A7">
      <w:pPr>
        <w:pStyle w:val="step2"/>
        <w:numPr>
          <w:ilvl w:val="0"/>
          <w:numId w:val="3"/>
        </w:numPr>
      </w:pPr>
      <w:r>
        <w:t xml:space="preserve">Tenancy: Select </w:t>
      </w:r>
      <w:r w:rsidRPr="003A4C5D">
        <w:rPr>
          <w:b/>
        </w:rPr>
        <w:t>Shared</w:t>
      </w:r>
      <w:r w:rsidR="001D2395">
        <w:rPr>
          <w:b/>
        </w:rPr>
        <w:t xml:space="preserve"> </w:t>
      </w:r>
      <w:r w:rsidR="00070293">
        <w:rPr>
          <w:b/>
        </w:rPr>
        <w:t>–-</w:t>
      </w:r>
      <w:r w:rsidR="001D2395">
        <w:rPr>
          <w:b/>
        </w:rPr>
        <w:t xml:space="preserve"> </w:t>
      </w:r>
      <w:r w:rsidRPr="003A4C5D">
        <w:rPr>
          <w:b/>
        </w:rPr>
        <w:t>Run a shared hardware</w:t>
      </w:r>
    </w:p>
    <w:p w14:paraId="6893F61E" w14:textId="77777777" w:rsidR="00594D7E" w:rsidRDefault="00594D7E" w:rsidP="002E63DD">
      <w:pPr>
        <w:pStyle w:val="step2"/>
      </w:pPr>
    </w:p>
    <w:p w14:paraId="0F55C0A2" w14:textId="4A3CDDA7" w:rsidR="00431A71" w:rsidRDefault="00704C67" w:rsidP="00594D7E">
      <w:pPr>
        <w:pStyle w:val="step3"/>
      </w:pPr>
      <w:r>
        <w:t xml:space="preserve">Click on the </w:t>
      </w:r>
      <w:r w:rsidR="003A4C5D" w:rsidRPr="00EB63E0">
        <w:rPr>
          <w:b/>
        </w:rPr>
        <w:t>Next: Add Storage</w:t>
      </w:r>
      <w:r w:rsidR="003A4C5D">
        <w:t xml:space="preserve"> button</w:t>
      </w:r>
      <w:r w:rsidR="00EB63E0">
        <w:t xml:space="preserve"> </w:t>
      </w:r>
      <w:r>
        <w:t xml:space="preserve">located </w:t>
      </w:r>
      <w:r w:rsidR="00EB63E0">
        <w:t xml:space="preserve">at </w:t>
      </w:r>
      <w:r>
        <w:t xml:space="preserve">the </w:t>
      </w:r>
      <w:r w:rsidR="00EB63E0">
        <w:t>bottom of</w:t>
      </w:r>
      <w:r>
        <w:t xml:space="preserve"> the</w:t>
      </w:r>
      <w:r w:rsidR="00EB63E0">
        <w:t xml:space="preserve"> page.</w:t>
      </w:r>
    </w:p>
    <w:p w14:paraId="67CBB142" w14:textId="77777777" w:rsidR="00594D7E" w:rsidRDefault="00594D7E" w:rsidP="00594D7E">
      <w:pPr>
        <w:pStyle w:val="step3"/>
        <w:numPr>
          <w:ilvl w:val="0"/>
          <w:numId w:val="0"/>
        </w:numPr>
        <w:ind w:left="288"/>
      </w:pPr>
    </w:p>
    <w:p w14:paraId="0C5C29D7" w14:textId="68530538" w:rsidR="003A4C5D" w:rsidRDefault="00704C67" w:rsidP="00594D7E">
      <w:pPr>
        <w:pStyle w:val="step3"/>
      </w:pPr>
      <w:r>
        <w:t xml:space="preserve">On the </w:t>
      </w:r>
      <w:r w:rsidR="00EB63E0" w:rsidRPr="00EB63E0">
        <w:rPr>
          <w:b/>
        </w:rPr>
        <w:t>Add Storage</w:t>
      </w:r>
      <w:r w:rsidR="00EB63E0">
        <w:t xml:space="preserve"> tab</w:t>
      </w:r>
      <w:r>
        <w:t>,</w:t>
      </w:r>
      <w:r w:rsidR="00EB63E0">
        <w:t xml:space="preserve"> </w:t>
      </w:r>
      <w:r w:rsidR="001D2395">
        <w:t xml:space="preserve">you </w:t>
      </w:r>
      <w:r w:rsidR="00EB63E0">
        <w:t xml:space="preserve">can extend storage capacity by adding </w:t>
      </w:r>
      <w:r w:rsidR="005C5E12">
        <w:t xml:space="preserve">a </w:t>
      </w:r>
      <w:r w:rsidR="00EB63E0">
        <w:t xml:space="preserve">new </w:t>
      </w:r>
      <w:r w:rsidR="005C5E12">
        <w:t xml:space="preserve">Volume </w:t>
      </w:r>
      <w:r w:rsidR="0071720E">
        <w:t>Size</w:t>
      </w:r>
      <w:r w:rsidR="00EB63E0">
        <w:t>.</w:t>
      </w:r>
      <w:r w:rsidR="0071720E">
        <w:t xml:space="preserve"> Click on the </w:t>
      </w:r>
      <w:r w:rsidR="0071720E" w:rsidRPr="001D2395">
        <w:rPr>
          <w:b/>
        </w:rPr>
        <w:t>Add New Volume</w:t>
      </w:r>
      <w:r w:rsidR="0071720E">
        <w:t xml:space="preserve"> button.</w:t>
      </w:r>
    </w:p>
    <w:p w14:paraId="46BDD00E" w14:textId="77777777" w:rsidR="00594D7E" w:rsidRDefault="00594D7E" w:rsidP="00594D7E">
      <w:pPr>
        <w:pStyle w:val="step3"/>
        <w:numPr>
          <w:ilvl w:val="0"/>
          <w:numId w:val="0"/>
        </w:numPr>
      </w:pPr>
    </w:p>
    <w:p w14:paraId="7AE396B4" w14:textId="77777777" w:rsidR="00EB63E0" w:rsidRDefault="00EB63E0" w:rsidP="005B1840">
      <w:pPr>
        <w:pStyle w:val="step2"/>
      </w:pPr>
      <w:r>
        <w:rPr>
          <w:noProof/>
        </w:rPr>
        <w:drawing>
          <wp:inline distT="0" distB="0" distL="0" distR="0" wp14:anchorId="7C9D822F" wp14:editId="419846ED">
            <wp:extent cx="5943600" cy="1871980"/>
            <wp:effectExtent l="19050" t="19050" r="1905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71980"/>
                    </a:xfrm>
                    <a:prstGeom prst="rect">
                      <a:avLst/>
                    </a:prstGeom>
                    <a:ln>
                      <a:solidFill>
                        <a:schemeClr val="tx1"/>
                      </a:solidFill>
                    </a:ln>
                  </pic:spPr>
                </pic:pic>
              </a:graphicData>
            </a:graphic>
          </wp:inline>
        </w:drawing>
      </w:r>
    </w:p>
    <w:p w14:paraId="08196DA2" w14:textId="77777777" w:rsidR="00594D7E" w:rsidRDefault="00594D7E" w:rsidP="002E63DD">
      <w:pPr>
        <w:pStyle w:val="step2"/>
      </w:pPr>
    </w:p>
    <w:p w14:paraId="528F853D" w14:textId="0C76FADB" w:rsidR="00EB63E0" w:rsidRDefault="0071720E" w:rsidP="00594D7E">
      <w:pPr>
        <w:pStyle w:val="step3"/>
      </w:pPr>
      <w:r>
        <w:t xml:space="preserve">Click on the </w:t>
      </w:r>
      <w:r w:rsidR="00EB63E0" w:rsidRPr="00EB63E0">
        <w:rPr>
          <w:b/>
        </w:rPr>
        <w:t>Next: Tag Instance</w:t>
      </w:r>
      <w:r w:rsidR="00EB63E0">
        <w:t xml:space="preserve"> button </w:t>
      </w:r>
      <w:r>
        <w:t xml:space="preserve">located </w:t>
      </w:r>
      <w:r w:rsidR="00EB63E0">
        <w:t xml:space="preserve">at </w:t>
      </w:r>
      <w:r>
        <w:t xml:space="preserve">the </w:t>
      </w:r>
      <w:r w:rsidR="00EB63E0">
        <w:t xml:space="preserve">bottom of </w:t>
      </w:r>
      <w:r>
        <w:t xml:space="preserve">the </w:t>
      </w:r>
      <w:r w:rsidR="00EB63E0">
        <w:t>page.</w:t>
      </w:r>
    </w:p>
    <w:p w14:paraId="66F76780" w14:textId="77777777" w:rsidR="00594D7E" w:rsidRDefault="00594D7E" w:rsidP="00594D7E">
      <w:pPr>
        <w:pStyle w:val="step3"/>
        <w:numPr>
          <w:ilvl w:val="0"/>
          <w:numId w:val="0"/>
        </w:numPr>
        <w:ind w:left="288"/>
      </w:pPr>
    </w:p>
    <w:p w14:paraId="3C4A7A62" w14:textId="2758B303" w:rsidR="00EB63E0" w:rsidRDefault="0071720E" w:rsidP="00594D7E">
      <w:pPr>
        <w:pStyle w:val="step3"/>
      </w:pPr>
      <w:r>
        <w:t xml:space="preserve">The </w:t>
      </w:r>
      <w:r w:rsidR="00EB63E0" w:rsidRPr="001D2395">
        <w:rPr>
          <w:b/>
        </w:rPr>
        <w:t>Tag Instance</w:t>
      </w:r>
      <w:r w:rsidR="00EB63E0">
        <w:t xml:space="preserve"> tab allows </w:t>
      </w:r>
      <w:r w:rsidR="001D2395">
        <w:t>you</w:t>
      </w:r>
      <w:r w:rsidR="00EB63E0">
        <w:t xml:space="preserve"> to provide additional metadata to resource.</w:t>
      </w:r>
    </w:p>
    <w:p w14:paraId="1045D620" w14:textId="77777777" w:rsidR="00594D7E" w:rsidRDefault="00594D7E" w:rsidP="00594D7E">
      <w:pPr>
        <w:pStyle w:val="step3"/>
        <w:numPr>
          <w:ilvl w:val="0"/>
          <w:numId w:val="0"/>
        </w:numPr>
      </w:pPr>
    </w:p>
    <w:p w14:paraId="0877E75D" w14:textId="7984F1EA" w:rsidR="00594D7E" w:rsidRDefault="00B51EE1" w:rsidP="001D2395">
      <w:pPr>
        <w:pStyle w:val="step2"/>
        <w:ind w:firstLine="288"/>
      </w:pPr>
      <w:r>
        <w:t xml:space="preserve">Type in the </w:t>
      </w:r>
      <w:r w:rsidR="00594D7E">
        <w:t>a</w:t>
      </w:r>
      <w:r w:rsidR="00EB63E0">
        <w:t xml:space="preserve">ppropriate </w:t>
      </w:r>
      <w:r>
        <w:t>name for the Key and a V</w:t>
      </w:r>
      <w:r w:rsidR="00EB63E0">
        <w:t>alue</w:t>
      </w:r>
      <w:r>
        <w:t>.</w:t>
      </w:r>
      <w:r w:rsidR="00EB63E0">
        <w:t xml:space="preserve"> </w:t>
      </w:r>
      <w:del w:id="169" w:author="Kathryn Gillett" w:date="2016-12-14T21:03:00Z">
        <w:r w:rsidDel="00070293">
          <w:delText xml:space="preserve"> </w:delText>
        </w:r>
      </w:del>
      <w:r>
        <w:t xml:space="preserve">Click on the </w:t>
      </w:r>
      <w:r w:rsidRPr="001D2395">
        <w:rPr>
          <w:b/>
        </w:rPr>
        <w:t>Create Tag</w:t>
      </w:r>
      <w:r>
        <w:t xml:space="preserve"> button.</w:t>
      </w:r>
    </w:p>
    <w:p w14:paraId="7AF38E68" w14:textId="77777777" w:rsidR="00EB63E0" w:rsidRDefault="00EB63E0" w:rsidP="005B1840">
      <w:pPr>
        <w:pStyle w:val="step2"/>
      </w:pPr>
      <w:r>
        <w:rPr>
          <w:noProof/>
        </w:rPr>
        <w:drawing>
          <wp:inline distT="0" distB="0" distL="0" distR="0" wp14:anchorId="09E5C3B3" wp14:editId="4E915616">
            <wp:extent cx="5572664" cy="1049637"/>
            <wp:effectExtent l="19050" t="19050" r="952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2822" cy="1055317"/>
                    </a:xfrm>
                    <a:prstGeom prst="rect">
                      <a:avLst/>
                    </a:prstGeom>
                    <a:ln>
                      <a:solidFill>
                        <a:schemeClr val="tx1"/>
                      </a:solidFill>
                    </a:ln>
                  </pic:spPr>
                </pic:pic>
              </a:graphicData>
            </a:graphic>
          </wp:inline>
        </w:drawing>
      </w:r>
    </w:p>
    <w:p w14:paraId="6CAB31C0" w14:textId="77777777" w:rsidR="00D94A5D" w:rsidRDefault="00D94A5D" w:rsidP="002E63DD">
      <w:pPr>
        <w:pStyle w:val="step2"/>
      </w:pPr>
    </w:p>
    <w:p w14:paraId="7EA08A42" w14:textId="7BCF95D4" w:rsidR="006F3DD7" w:rsidRDefault="00B51EE1" w:rsidP="00D94A5D">
      <w:pPr>
        <w:pStyle w:val="step3"/>
      </w:pPr>
      <w:r>
        <w:t xml:space="preserve">Click on the </w:t>
      </w:r>
      <w:r w:rsidR="00EB63E0" w:rsidRPr="00EB63E0">
        <w:rPr>
          <w:b/>
        </w:rPr>
        <w:t xml:space="preserve">Next: </w:t>
      </w:r>
      <w:r w:rsidR="00EB63E0">
        <w:rPr>
          <w:b/>
        </w:rPr>
        <w:t xml:space="preserve">Configure Security Group </w:t>
      </w:r>
      <w:r w:rsidR="00EB63E0">
        <w:t xml:space="preserve">button </w:t>
      </w:r>
      <w:r>
        <w:t xml:space="preserve">located </w:t>
      </w:r>
      <w:r w:rsidR="00EB63E0">
        <w:t xml:space="preserve">at </w:t>
      </w:r>
      <w:r>
        <w:t xml:space="preserve">the </w:t>
      </w:r>
      <w:r w:rsidR="00EB63E0">
        <w:t xml:space="preserve">bottom of </w:t>
      </w:r>
      <w:r>
        <w:t xml:space="preserve">the </w:t>
      </w:r>
      <w:r w:rsidR="00EB63E0">
        <w:t>page.</w:t>
      </w:r>
    </w:p>
    <w:p w14:paraId="6FE4FB63" w14:textId="77777777" w:rsidR="00D94A5D" w:rsidRDefault="00D94A5D" w:rsidP="00D94A5D">
      <w:pPr>
        <w:pStyle w:val="step3"/>
        <w:numPr>
          <w:ilvl w:val="0"/>
          <w:numId w:val="0"/>
        </w:numPr>
        <w:ind w:left="288"/>
      </w:pPr>
    </w:p>
    <w:p w14:paraId="3E8CF715" w14:textId="060B6DE1" w:rsidR="00D94A5D" w:rsidRDefault="00B51EE1" w:rsidP="003F6A1C">
      <w:pPr>
        <w:pStyle w:val="step3"/>
      </w:pPr>
      <w:r>
        <w:lastRenderedPageBreak/>
        <w:t xml:space="preserve">On the </w:t>
      </w:r>
      <w:r w:rsidR="00610AFA" w:rsidRPr="005B1840">
        <w:rPr>
          <w:b/>
        </w:rPr>
        <w:t>Configure Security Group</w:t>
      </w:r>
      <w:r w:rsidR="00610AFA">
        <w:t xml:space="preserve"> </w:t>
      </w:r>
      <w:r>
        <w:t xml:space="preserve">tab </w:t>
      </w:r>
      <w:r w:rsidR="001D2395">
        <w:t>you</w:t>
      </w:r>
      <w:r w:rsidR="00610AFA">
        <w:t xml:space="preserve"> can assign </w:t>
      </w:r>
      <w:r>
        <w:t xml:space="preserve">an </w:t>
      </w:r>
      <w:r w:rsidR="00610AFA">
        <w:t xml:space="preserve">existing Security Group or create </w:t>
      </w:r>
      <w:r w:rsidR="001D2395">
        <w:t xml:space="preserve">a </w:t>
      </w:r>
      <w:r w:rsidR="00610AFA">
        <w:t>new</w:t>
      </w:r>
      <w:r>
        <w:t xml:space="preserve"> Security Group</w:t>
      </w:r>
      <w:r w:rsidR="00610AFA">
        <w:t>.</w:t>
      </w:r>
    </w:p>
    <w:p w14:paraId="3E57C0E3" w14:textId="77777777" w:rsidR="00B51EE1" w:rsidRDefault="00B51EE1" w:rsidP="001D2395">
      <w:pPr>
        <w:pStyle w:val="ListParagraph"/>
      </w:pPr>
    </w:p>
    <w:p w14:paraId="40EFACAE" w14:textId="77777777" w:rsidR="00D94A5D" w:rsidRDefault="00D94A5D" w:rsidP="00D94A5D">
      <w:pPr>
        <w:pStyle w:val="step3"/>
        <w:numPr>
          <w:ilvl w:val="0"/>
          <w:numId w:val="0"/>
        </w:numPr>
      </w:pPr>
    </w:p>
    <w:p w14:paraId="45C07710" w14:textId="6B1C78EB" w:rsidR="00610AFA" w:rsidRDefault="00610AFA" w:rsidP="005B1840">
      <w:pPr>
        <w:pStyle w:val="step3"/>
        <w:numPr>
          <w:ilvl w:val="0"/>
          <w:numId w:val="0"/>
        </w:numPr>
        <w:ind w:firstLine="288"/>
      </w:pPr>
      <w:r>
        <w:t xml:space="preserve">Now set </w:t>
      </w:r>
      <w:r w:rsidR="00B51EE1">
        <w:t xml:space="preserve">the </w:t>
      </w:r>
      <w:r>
        <w:t xml:space="preserve">existing </w:t>
      </w:r>
      <w:r w:rsidRPr="00610AFA">
        <w:rPr>
          <w:b/>
        </w:rPr>
        <w:t>Default</w:t>
      </w:r>
      <w:r>
        <w:t xml:space="preserve"> Security Group for this instance.</w:t>
      </w:r>
    </w:p>
    <w:p w14:paraId="03A47137" w14:textId="77777777" w:rsidR="00D94A5D" w:rsidRDefault="00D94A5D" w:rsidP="006F3DD7">
      <w:pPr>
        <w:pStyle w:val="step3"/>
        <w:numPr>
          <w:ilvl w:val="0"/>
          <w:numId w:val="0"/>
        </w:numPr>
      </w:pPr>
    </w:p>
    <w:p w14:paraId="5697FAA2" w14:textId="77777777" w:rsidR="00610AFA" w:rsidRDefault="00610AFA" w:rsidP="005B1840">
      <w:pPr>
        <w:pStyle w:val="step3"/>
        <w:numPr>
          <w:ilvl w:val="0"/>
          <w:numId w:val="0"/>
        </w:numPr>
        <w:spacing w:line="240" w:lineRule="auto"/>
        <w:ind w:left="288" w:hanging="288"/>
      </w:pPr>
      <w:r>
        <w:rPr>
          <w:noProof/>
        </w:rPr>
        <w:drawing>
          <wp:inline distT="0" distB="0" distL="0" distR="0" wp14:anchorId="38A05C57" wp14:editId="7B0340FB">
            <wp:extent cx="5391509" cy="1527594"/>
            <wp:effectExtent l="19050" t="19050" r="1905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8564" cy="1532426"/>
                    </a:xfrm>
                    <a:prstGeom prst="rect">
                      <a:avLst/>
                    </a:prstGeom>
                    <a:ln>
                      <a:solidFill>
                        <a:schemeClr val="tx1"/>
                      </a:solidFill>
                    </a:ln>
                  </pic:spPr>
                </pic:pic>
              </a:graphicData>
            </a:graphic>
          </wp:inline>
        </w:drawing>
      </w:r>
    </w:p>
    <w:p w14:paraId="1F7706C6" w14:textId="77777777" w:rsidR="00D94A5D" w:rsidRDefault="00D94A5D" w:rsidP="00D94A5D">
      <w:pPr>
        <w:pStyle w:val="step3"/>
        <w:numPr>
          <w:ilvl w:val="0"/>
          <w:numId w:val="0"/>
        </w:numPr>
        <w:spacing w:line="240" w:lineRule="auto"/>
      </w:pPr>
    </w:p>
    <w:p w14:paraId="344B9F50" w14:textId="75CA4635" w:rsidR="00D94A5D" w:rsidRDefault="00B51EE1" w:rsidP="00D94A5D">
      <w:pPr>
        <w:pStyle w:val="step3"/>
      </w:pPr>
      <w:r>
        <w:t xml:space="preserve">Click on the </w:t>
      </w:r>
      <w:r w:rsidR="00610AFA" w:rsidRPr="00610AFA">
        <w:rPr>
          <w:b/>
        </w:rPr>
        <w:t>Review and Launch</w:t>
      </w:r>
      <w:r w:rsidR="00610AFA">
        <w:t xml:space="preserve"> button </w:t>
      </w:r>
      <w:r>
        <w:t xml:space="preserve">located </w:t>
      </w:r>
      <w:r w:rsidR="00610AFA">
        <w:t xml:space="preserve">at the bottom of </w:t>
      </w:r>
      <w:r>
        <w:t xml:space="preserve">the </w:t>
      </w:r>
      <w:r w:rsidR="00610AFA">
        <w:t>page.</w:t>
      </w:r>
    </w:p>
    <w:p w14:paraId="542BA18B" w14:textId="77777777" w:rsidR="00D94A5D" w:rsidRDefault="00D94A5D" w:rsidP="00D94A5D">
      <w:pPr>
        <w:pStyle w:val="step3"/>
        <w:numPr>
          <w:ilvl w:val="0"/>
          <w:numId w:val="0"/>
        </w:numPr>
      </w:pPr>
    </w:p>
    <w:p w14:paraId="28E13766" w14:textId="54FC5D28" w:rsidR="00D94A5D" w:rsidRDefault="00610AFA" w:rsidP="00D94A5D">
      <w:pPr>
        <w:pStyle w:val="step3"/>
      </w:pPr>
      <w:r>
        <w:t xml:space="preserve">Check all the properties set for this instance on </w:t>
      </w:r>
      <w:r w:rsidRPr="00610AFA">
        <w:rPr>
          <w:b/>
        </w:rPr>
        <w:t>Review</w:t>
      </w:r>
      <w:r>
        <w:t xml:space="preserve"> tab</w:t>
      </w:r>
      <w:ins w:id="170" w:author="Kathryn Gillett" w:date="2016-12-14T21:03:00Z">
        <w:r w:rsidR="00070293">
          <w:t>;</w:t>
        </w:r>
      </w:ins>
      <w:ins w:id="171" w:author="Kathryn Gillett" w:date="2016-12-15T15:36:00Z">
        <w:r w:rsidR="001E7213">
          <w:t xml:space="preserve"> </w:t>
        </w:r>
      </w:ins>
      <w:del w:id="172" w:author="Kathryn Gillett" w:date="2016-12-14T21:04:00Z">
        <w:r w:rsidDel="00070293">
          <w:delText xml:space="preserve"> and </w:delText>
        </w:r>
      </w:del>
      <w:r w:rsidR="00431F48">
        <w:t xml:space="preserve">click on the </w:t>
      </w:r>
      <w:r w:rsidRPr="00610AFA">
        <w:rPr>
          <w:b/>
        </w:rPr>
        <w:t>Launch</w:t>
      </w:r>
      <w:r>
        <w:t xml:space="preserve"> button if </w:t>
      </w:r>
      <w:del w:id="173" w:author="Kathryn Gillett" w:date="2016-12-14T21:04:00Z">
        <w:r w:rsidDel="00070293">
          <w:delText xml:space="preserve">all </w:delText>
        </w:r>
      </w:del>
      <w:ins w:id="174" w:author="Kathryn Gillett" w:date="2016-12-14T21:04:00Z">
        <w:r w:rsidR="00070293">
          <w:t xml:space="preserve">everything </w:t>
        </w:r>
      </w:ins>
      <w:r>
        <w:t xml:space="preserve">is </w:t>
      </w:r>
      <w:del w:id="175" w:author="Kathryn Gillett" w:date="2016-12-14T21:04:00Z">
        <w:r w:rsidDel="00070293">
          <w:delText xml:space="preserve">rightly </w:delText>
        </w:r>
      </w:del>
      <w:ins w:id="176" w:author="Kathryn Gillett" w:date="2016-12-14T21:04:00Z">
        <w:r w:rsidR="00070293">
          <w:t xml:space="preserve">correctly </w:t>
        </w:r>
      </w:ins>
      <w:r>
        <w:t>set</w:t>
      </w:r>
      <w:del w:id="177" w:author="Kathryn Gillett" w:date="2016-12-14T21:04:00Z">
        <w:r w:rsidDel="00070293">
          <w:delText>,</w:delText>
        </w:r>
      </w:del>
      <w:r>
        <w:t xml:space="preserve"> to create </w:t>
      </w:r>
      <w:r w:rsidR="001D2395">
        <w:t xml:space="preserve">a </w:t>
      </w:r>
      <w:r>
        <w:t>new instance of Trend Micro Security.</w:t>
      </w:r>
    </w:p>
    <w:p w14:paraId="63171F17" w14:textId="77777777" w:rsidR="00D94A5D" w:rsidRDefault="00D94A5D" w:rsidP="00D94A5D">
      <w:pPr>
        <w:pStyle w:val="step3"/>
        <w:numPr>
          <w:ilvl w:val="0"/>
          <w:numId w:val="0"/>
        </w:numPr>
      </w:pPr>
    </w:p>
    <w:p w14:paraId="0910A9CC" w14:textId="69E94583" w:rsidR="00610AFA" w:rsidRDefault="00431F48" w:rsidP="002A2E37">
      <w:pPr>
        <w:pStyle w:val="step3"/>
      </w:pPr>
      <w:r>
        <w:t xml:space="preserve">In the </w:t>
      </w:r>
      <w:r w:rsidR="00610AFA">
        <w:t>popup window</w:t>
      </w:r>
      <w:r w:rsidR="001D2395">
        <w:t>,</w:t>
      </w:r>
      <w:r w:rsidR="00610AFA">
        <w:t xml:space="preserve"> to set </w:t>
      </w:r>
      <w:r>
        <w:t xml:space="preserve">the </w:t>
      </w:r>
      <w:r w:rsidR="00610AFA">
        <w:t xml:space="preserve">Private </w:t>
      </w:r>
      <w:r w:rsidR="00D94A5D">
        <w:t>Key</w:t>
      </w:r>
      <w:r w:rsidR="00610AFA">
        <w:t xml:space="preserve"> for </w:t>
      </w:r>
      <w:r w:rsidR="001D2395">
        <w:t xml:space="preserve">an </w:t>
      </w:r>
      <w:r w:rsidR="00610AFA">
        <w:t xml:space="preserve">instance, select </w:t>
      </w:r>
      <w:r>
        <w:t xml:space="preserve">an </w:t>
      </w:r>
      <w:r w:rsidR="00610AFA" w:rsidRPr="00610AFA">
        <w:rPr>
          <w:b/>
        </w:rPr>
        <w:t>existing key pair</w:t>
      </w:r>
      <w:r w:rsidR="00610AFA">
        <w:t xml:space="preserve"> created in </w:t>
      </w:r>
      <w:r>
        <w:t xml:space="preserve">the </w:t>
      </w:r>
      <w:r w:rsidR="00610AFA" w:rsidRPr="001D2395">
        <w:rPr>
          <w:b/>
        </w:rPr>
        <w:t>Prerequisite</w:t>
      </w:r>
      <w:r w:rsidR="00610AFA">
        <w:t xml:space="preserve"> document.</w:t>
      </w:r>
    </w:p>
    <w:p w14:paraId="5F4EB4EC" w14:textId="77777777" w:rsidR="00D94A5D" w:rsidRDefault="00D94A5D" w:rsidP="00D94A5D">
      <w:pPr>
        <w:pStyle w:val="step3"/>
        <w:numPr>
          <w:ilvl w:val="0"/>
          <w:numId w:val="0"/>
        </w:numPr>
      </w:pPr>
    </w:p>
    <w:p w14:paraId="697FBC51" w14:textId="77777777" w:rsidR="00610AFA" w:rsidRDefault="00610AFA" w:rsidP="005B1840">
      <w:pPr>
        <w:pStyle w:val="step3"/>
        <w:numPr>
          <w:ilvl w:val="0"/>
          <w:numId w:val="0"/>
        </w:numPr>
        <w:spacing w:line="240" w:lineRule="auto"/>
        <w:ind w:left="288" w:hanging="288"/>
      </w:pPr>
      <w:r>
        <w:rPr>
          <w:noProof/>
        </w:rPr>
        <w:drawing>
          <wp:inline distT="0" distB="0" distL="0" distR="0" wp14:anchorId="46E0D30C" wp14:editId="3A0D428F">
            <wp:extent cx="3838755" cy="2327088"/>
            <wp:effectExtent l="19050" t="19050" r="9525"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1956" cy="2335091"/>
                    </a:xfrm>
                    <a:prstGeom prst="rect">
                      <a:avLst/>
                    </a:prstGeom>
                    <a:ln>
                      <a:solidFill>
                        <a:schemeClr val="tx1"/>
                      </a:solidFill>
                    </a:ln>
                  </pic:spPr>
                </pic:pic>
              </a:graphicData>
            </a:graphic>
          </wp:inline>
        </w:drawing>
      </w:r>
    </w:p>
    <w:p w14:paraId="64684F8F" w14:textId="77777777" w:rsidR="00D94A5D" w:rsidRDefault="00D94A5D" w:rsidP="00D94A5D">
      <w:pPr>
        <w:pStyle w:val="step3"/>
        <w:numPr>
          <w:ilvl w:val="0"/>
          <w:numId w:val="0"/>
        </w:numPr>
        <w:spacing w:line="240" w:lineRule="auto"/>
      </w:pPr>
    </w:p>
    <w:p w14:paraId="10C0FC84" w14:textId="200EF039" w:rsidR="00BC158A" w:rsidRDefault="00BC158A" w:rsidP="00D94A5D">
      <w:pPr>
        <w:pStyle w:val="step3"/>
      </w:pPr>
      <w:r>
        <w:t xml:space="preserve">Check the box for acknowledging </w:t>
      </w:r>
      <w:r w:rsidR="00690AC0">
        <w:t xml:space="preserve">you have </w:t>
      </w:r>
      <w:r>
        <w:t xml:space="preserve">access to the private key file of </w:t>
      </w:r>
      <w:r w:rsidR="00690AC0">
        <w:t xml:space="preserve">the </w:t>
      </w:r>
      <w:r>
        <w:t>selected key pair.</w:t>
      </w:r>
    </w:p>
    <w:p w14:paraId="56A40614" w14:textId="77777777" w:rsidR="00D94A5D" w:rsidRDefault="00D94A5D" w:rsidP="00D94A5D">
      <w:pPr>
        <w:pStyle w:val="step3"/>
        <w:numPr>
          <w:ilvl w:val="0"/>
          <w:numId w:val="0"/>
        </w:numPr>
        <w:ind w:left="288"/>
      </w:pPr>
    </w:p>
    <w:p w14:paraId="6D8A1AF5" w14:textId="1E0213F3" w:rsidR="000242DA" w:rsidRDefault="00690AC0" w:rsidP="00D94A5D">
      <w:pPr>
        <w:pStyle w:val="step3"/>
      </w:pPr>
      <w:r>
        <w:t xml:space="preserve">Click on the </w:t>
      </w:r>
      <w:r w:rsidR="00BC158A" w:rsidRPr="00BC158A">
        <w:rPr>
          <w:b/>
        </w:rPr>
        <w:t>Launch Instances</w:t>
      </w:r>
      <w:r w:rsidR="00BC158A">
        <w:t xml:space="preserve"> button </w:t>
      </w:r>
      <w:r w:rsidR="00B21A1F">
        <w:t>to launch the instance</w:t>
      </w:r>
      <w:r w:rsidR="00215FA0">
        <w:t>. W</w:t>
      </w:r>
      <w:r w:rsidR="00BC158A">
        <w:t xml:space="preserve">ait for </w:t>
      </w:r>
      <w:r>
        <w:t xml:space="preserve">a </w:t>
      </w:r>
      <w:r w:rsidR="00BC158A">
        <w:t>few minutes to get this instance initialized</w:t>
      </w:r>
      <w:r w:rsidR="00B21A1F">
        <w:t>.</w:t>
      </w:r>
    </w:p>
    <w:p w14:paraId="66392635" w14:textId="77777777" w:rsidR="005B1840" w:rsidRDefault="005B1840" w:rsidP="005B1840">
      <w:pPr>
        <w:pStyle w:val="step3"/>
        <w:numPr>
          <w:ilvl w:val="0"/>
          <w:numId w:val="0"/>
        </w:numPr>
      </w:pPr>
    </w:p>
    <w:p w14:paraId="397BAD2D" w14:textId="50C414A3" w:rsidR="006D6274" w:rsidRDefault="00B21A1F" w:rsidP="00874EA5">
      <w:pPr>
        <w:pStyle w:val="step3"/>
      </w:pPr>
      <w:r>
        <w:t xml:space="preserve">Go to </w:t>
      </w:r>
      <w:r w:rsidR="00690AC0">
        <w:t xml:space="preserve">the </w:t>
      </w:r>
      <w:r>
        <w:t xml:space="preserve">EC2 instance list and </w:t>
      </w:r>
      <w:r w:rsidR="00690AC0">
        <w:t>make note of</w:t>
      </w:r>
      <w:r>
        <w:t xml:space="preserve"> the Instance ID of the Trend Micro Deep Security instance created in this section.</w:t>
      </w:r>
    </w:p>
    <w:p w14:paraId="58AF5CBB" w14:textId="77777777" w:rsidR="006D6274" w:rsidRDefault="00B21A1F" w:rsidP="005B1840">
      <w:pPr>
        <w:pStyle w:val="step3"/>
        <w:numPr>
          <w:ilvl w:val="0"/>
          <w:numId w:val="0"/>
        </w:numPr>
        <w:spacing w:before="240"/>
        <w:ind w:left="288" w:hanging="288"/>
      </w:pPr>
      <w:r>
        <w:rPr>
          <w:noProof/>
        </w:rPr>
        <w:drawing>
          <wp:inline distT="0" distB="0" distL="0" distR="0" wp14:anchorId="29BF4191" wp14:editId="29431472">
            <wp:extent cx="3399166" cy="1293963"/>
            <wp:effectExtent l="19050" t="19050" r="10795"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2239" cy="1302746"/>
                    </a:xfrm>
                    <a:prstGeom prst="rect">
                      <a:avLst/>
                    </a:prstGeom>
                    <a:ln>
                      <a:solidFill>
                        <a:schemeClr val="tx1"/>
                      </a:solidFill>
                    </a:ln>
                  </pic:spPr>
                </pic:pic>
              </a:graphicData>
            </a:graphic>
          </wp:inline>
        </w:drawing>
      </w:r>
    </w:p>
    <w:p w14:paraId="5A85536A" w14:textId="77777777" w:rsidR="005B1840" w:rsidRDefault="005B1840">
      <w:pPr>
        <w:rPr>
          <w:rFonts w:ascii="Open Sans" w:eastAsia="Open Sans" w:hAnsi="Open Sans" w:cs="Open Sans"/>
          <w:b/>
          <w:color w:val="404040"/>
          <w:sz w:val="26"/>
          <w:szCs w:val="24"/>
        </w:rPr>
      </w:pPr>
      <w:r>
        <w:br w:type="page"/>
      </w:r>
    </w:p>
    <w:p w14:paraId="47DDEF69" w14:textId="77777777" w:rsidR="00BC158A" w:rsidRDefault="006D6274" w:rsidP="006D6274">
      <w:pPr>
        <w:pStyle w:val="DocH3"/>
        <w:numPr>
          <w:ilvl w:val="0"/>
          <w:numId w:val="0"/>
        </w:numPr>
        <w:ind w:left="720" w:hanging="720"/>
      </w:pPr>
      <w:bookmarkStart w:id="178" w:name="_Toc469413282"/>
      <w:r>
        <w:lastRenderedPageBreak/>
        <w:t>4.8.2. Launch RDS Database</w:t>
      </w:r>
      <w:bookmarkEnd w:id="178"/>
    </w:p>
    <w:p w14:paraId="28366A2F" w14:textId="77777777" w:rsidR="00D80C57" w:rsidRDefault="00D80C57" w:rsidP="00D80C57">
      <w:pPr>
        <w:pStyle w:val="step3"/>
        <w:numPr>
          <w:ilvl w:val="0"/>
          <w:numId w:val="0"/>
        </w:numPr>
        <w:ind w:left="288" w:hanging="288"/>
      </w:pPr>
    </w:p>
    <w:p w14:paraId="4A945B26" w14:textId="656B04A4" w:rsidR="006D6274" w:rsidRPr="00E074A9" w:rsidRDefault="006D6274" w:rsidP="00F3618E">
      <w:pPr>
        <w:pStyle w:val="step3"/>
        <w:numPr>
          <w:ilvl w:val="0"/>
          <w:numId w:val="29"/>
        </w:numPr>
      </w:pPr>
      <w:r>
        <w:t>Log</w:t>
      </w:r>
      <w:r w:rsidR="00690AC0">
        <w:t xml:space="preserve"> </w:t>
      </w:r>
      <w:r>
        <w:t xml:space="preserve">in to </w:t>
      </w:r>
      <w:hyperlink r:id="rId47" w:history="1">
        <w:r w:rsidRPr="00E074A9">
          <w:rPr>
            <w:rStyle w:val="Hyperlink"/>
            <w:i/>
            <w:color w:val="FF0000"/>
          </w:rPr>
          <w:t>https://console.aws.amazon.com/console</w:t>
        </w:r>
      </w:hyperlink>
      <w:r w:rsidRPr="00E074A9">
        <w:rPr>
          <w:color w:val="FF0000"/>
        </w:rPr>
        <w:t>.</w:t>
      </w:r>
    </w:p>
    <w:p w14:paraId="3879A4FC" w14:textId="77777777" w:rsidR="00E074A9" w:rsidRPr="00FD1D79" w:rsidRDefault="00E074A9" w:rsidP="00E074A9">
      <w:pPr>
        <w:pStyle w:val="step3"/>
        <w:numPr>
          <w:ilvl w:val="0"/>
          <w:numId w:val="0"/>
        </w:numPr>
        <w:ind w:left="288"/>
      </w:pPr>
    </w:p>
    <w:p w14:paraId="2DBB2BC5" w14:textId="0D58965F" w:rsidR="00FD1D79" w:rsidRDefault="00FD1D79" w:rsidP="00F3618E">
      <w:pPr>
        <w:pStyle w:val="step3"/>
        <w:numPr>
          <w:ilvl w:val="0"/>
          <w:numId w:val="29"/>
        </w:numPr>
      </w:pPr>
      <w:r>
        <w:t xml:space="preserve">Select </w:t>
      </w:r>
      <w:r w:rsidRPr="00E074A9">
        <w:rPr>
          <w:b/>
        </w:rPr>
        <w:t>RDS</w:t>
      </w:r>
      <w:r>
        <w:t xml:space="preserve"> under Database </w:t>
      </w:r>
      <w:r w:rsidR="00690AC0">
        <w:t xml:space="preserve">in the </w:t>
      </w:r>
      <w:r w:rsidRPr="00215FA0">
        <w:rPr>
          <w:b/>
        </w:rPr>
        <w:t>AWS Services</w:t>
      </w:r>
      <w:r w:rsidR="00690AC0">
        <w:t xml:space="preserve"> window</w:t>
      </w:r>
      <w:r>
        <w:t>.</w:t>
      </w:r>
    </w:p>
    <w:p w14:paraId="008ADE57" w14:textId="77777777" w:rsidR="00E074A9" w:rsidRPr="006D6274" w:rsidRDefault="00E074A9" w:rsidP="00E074A9">
      <w:pPr>
        <w:pStyle w:val="step3"/>
        <w:numPr>
          <w:ilvl w:val="0"/>
          <w:numId w:val="0"/>
        </w:numPr>
      </w:pPr>
    </w:p>
    <w:p w14:paraId="6A8064CD" w14:textId="77777777" w:rsidR="006D6274" w:rsidRDefault="006D6274" w:rsidP="005B1840">
      <w:pPr>
        <w:pStyle w:val="step3"/>
        <w:numPr>
          <w:ilvl w:val="0"/>
          <w:numId w:val="0"/>
        </w:numPr>
        <w:spacing w:line="240" w:lineRule="auto"/>
        <w:ind w:left="288" w:hanging="288"/>
      </w:pPr>
      <w:r>
        <w:rPr>
          <w:noProof/>
        </w:rPr>
        <w:drawing>
          <wp:inline distT="0" distB="0" distL="0" distR="0" wp14:anchorId="0D7418CF" wp14:editId="39E863F0">
            <wp:extent cx="5229225" cy="3213100"/>
            <wp:effectExtent l="19050" t="19050" r="2857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3671" cy="3228121"/>
                    </a:xfrm>
                    <a:prstGeom prst="rect">
                      <a:avLst/>
                    </a:prstGeom>
                    <a:noFill/>
                    <a:ln>
                      <a:solidFill>
                        <a:schemeClr val="tx1"/>
                      </a:solidFill>
                    </a:ln>
                  </pic:spPr>
                </pic:pic>
              </a:graphicData>
            </a:graphic>
          </wp:inline>
        </w:drawing>
      </w:r>
    </w:p>
    <w:p w14:paraId="5AA80B53" w14:textId="77777777" w:rsidR="005B1840" w:rsidRDefault="005B1840" w:rsidP="005B1840">
      <w:pPr>
        <w:pStyle w:val="step3"/>
        <w:numPr>
          <w:ilvl w:val="0"/>
          <w:numId w:val="0"/>
        </w:numPr>
        <w:spacing w:line="240" w:lineRule="auto"/>
        <w:ind w:left="288" w:hanging="288"/>
      </w:pPr>
    </w:p>
    <w:p w14:paraId="7BC7684F" w14:textId="3FFD865B" w:rsidR="006D6274" w:rsidRDefault="00690AC0" w:rsidP="00FD1D79">
      <w:pPr>
        <w:pStyle w:val="step3"/>
      </w:pPr>
      <w:r>
        <w:t xml:space="preserve">Click on the </w:t>
      </w:r>
      <w:r w:rsidR="00B72D21">
        <w:t xml:space="preserve">link </w:t>
      </w:r>
      <w:r w:rsidR="00B72D21" w:rsidRPr="005B1840">
        <w:rPr>
          <w:b/>
        </w:rPr>
        <w:t>DB Instances</w:t>
      </w:r>
      <w:r w:rsidR="00B72D21">
        <w:t xml:space="preserve"> </w:t>
      </w:r>
      <w:r>
        <w:t xml:space="preserve">in the </w:t>
      </w:r>
      <w:r w:rsidR="00B72D21" w:rsidRPr="005B1840">
        <w:rPr>
          <w:b/>
        </w:rPr>
        <w:t>Resources</w:t>
      </w:r>
      <w:r w:rsidR="00B72D21">
        <w:t xml:space="preserve"> section of </w:t>
      </w:r>
      <w:r>
        <w:t xml:space="preserve">the </w:t>
      </w:r>
      <w:r w:rsidR="00B72D21">
        <w:t>RDS Dashboard.</w:t>
      </w:r>
    </w:p>
    <w:p w14:paraId="2BF993E3" w14:textId="77777777" w:rsidR="00E074A9" w:rsidRDefault="00E074A9" w:rsidP="00E074A9">
      <w:pPr>
        <w:pStyle w:val="step3"/>
        <w:numPr>
          <w:ilvl w:val="0"/>
          <w:numId w:val="0"/>
        </w:numPr>
        <w:ind w:left="288"/>
      </w:pPr>
    </w:p>
    <w:p w14:paraId="20AB489A" w14:textId="77777777" w:rsidR="00B72D21" w:rsidRDefault="00B72D21" w:rsidP="005B1840">
      <w:pPr>
        <w:pStyle w:val="step3"/>
        <w:numPr>
          <w:ilvl w:val="0"/>
          <w:numId w:val="0"/>
        </w:numPr>
        <w:spacing w:line="240" w:lineRule="auto"/>
        <w:ind w:left="288" w:hanging="288"/>
      </w:pPr>
      <w:r>
        <w:rPr>
          <w:noProof/>
        </w:rPr>
        <w:drawing>
          <wp:inline distT="0" distB="0" distL="0" distR="0" wp14:anchorId="234EC482" wp14:editId="1FD56C4C">
            <wp:extent cx="4143375" cy="2039815"/>
            <wp:effectExtent l="19050" t="19050" r="952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9824" cy="2047913"/>
                    </a:xfrm>
                    <a:prstGeom prst="rect">
                      <a:avLst/>
                    </a:prstGeom>
                    <a:noFill/>
                    <a:ln>
                      <a:solidFill>
                        <a:schemeClr val="tx1"/>
                      </a:solidFill>
                    </a:ln>
                  </pic:spPr>
                </pic:pic>
              </a:graphicData>
            </a:graphic>
          </wp:inline>
        </w:drawing>
      </w:r>
    </w:p>
    <w:p w14:paraId="660D0D51" w14:textId="77777777" w:rsidR="005B1840" w:rsidRDefault="005B1840">
      <w:pPr>
        <w:rPr>
          <w:rFonts w:ascii="Open Sans" w:eastAsia="Open Sans" w:hAnsi="Open Sans" w:cs="Open Sans"/>
          <w:color w:val="444444"/>
          <w:szCs w:val="24"/>
        </w:rPr>
      </w:pPr>
      <w:r>
        <w:br w:type="page"/>
      </w:r>
    </w:p>
    <w:p w14:paraId="1DC4C04F" w14:textId="77777777" w:rsidR="00E074A9" w:rsidRDefault="00E074A9" w:rsidP="00E074A9">
      <w:pPr>
        <w:pStyle w:val="step3"/>
        <w:numPr>
          <w:ilvl w:val="0"/>
          <w:numId w:val="0"/>
        </w:numPr>
        <w:spacing w:line="240" w:lineRule="auto"/>
      </w:pPr>
    </w:p>
    <w:p w14:paraId="20124F0C" w14:textId="7C18317D" w:rsidR="00B72D21" w:rsidRDefault="00C63F12" w:rsidP="00FD1D79">
      <w:pPr>
        <w:pStyle w:val="step3"/>
      </w:pPr>
      <w:r>
        <w:t xml:space="preserve">Click on the </w:t>
      </w:r>
      <w:r w:rsidR="00B72D21" w:rsidRPr="005B1840">
        <w:rPr>
          <w:b/>
        </w:rPr>
        <w:t>Lunch DB Instance</w:t>
      </w:r>
      <w:r w:rsidR="00B72D21">
        <w:t xml:space="preserve"> button.</w:t>
      </w:r>
    </w:p>
    <w:p w14:paraId="796F499C" w14:textId="77777777" w:rsidR="00E074A9" w:rsidRDefault="00E074A9" w:rsidP="00E074A9">
      <w:pPr>
        <w:pStyle w:val="step3"/>
        <w:numPr>
          <w:ilvl w:val="0"/>
          <w:numId w:val="0"/>
        </w:numPr>
        <w:ind w:left="288"/>
      </w:pPr>
    </w:p>
    <w:p w14:paraId="3D67E619" w14:textId="77777777" w:rsidR="00E074A9" w:rsidRDefault="00B72D21" w:rsidP="005B1840">
      <w:pPr>
        <w:pStyle w:val="step2"/>
        <w:spacing w:line="240" w:lineRule="auto"/>
      </w:pPr>
      <w:r>
        <w:rPr>
          <w:noProof/>
        </w:rPr>
        <w:drawing>
          <wp:inline distT="0" distB="0" distL="0" distR="0" wp14:anchorId="59A85482" wp14:editId="29BEE235">
            <wp:extent cx="5934075" cy="101917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1019175"/>
                    </a:xfrm>
                    <a:prstGeom prst="rect">
                      <a:avLst/>
                    </a:prstGeom>
                    <a:noFill/>
                    <a:ln>
                      <a:solidFill>
                        <a:schemeClr val="tx1"/>
                      </a:solidFill>
                    </a:ln>
                  </pic:spPr>
                </pic:pic>
              </a:graphicData>
            </a:graphic>
          </wp:inline>
        </w:drawing>
      </w:r>
    </w:p>
    <w:p w14:paraId="55F333CF" w14:textId="77777777" w:rsidR="005B1840" w:rsidRPr="00E074A9" w:rsidRDefault="005B1840" w:rsidP="005B1840">
      <w:pPr>
        <w:pStyle w:val="step2"/>
        <w:spacing w:line="240" w:lineRule="auto"/>
        <w:ind w:firstLine="288"/>
      </w:pPr>
    </w:p>
    <w:p w14:paraId="6E176729" w14:textId="0C079B8A" w:rsidR="00B72D21" w:rsidRDefault="00B72D21" w:rsidP="00FD1D79">
      <w:pPr>
        <w:pStyle w:val="step3"/>
      </w:pPr>
      <w:r>
        <w:t xml:space="preserve">Select </w:t>
      </w:r>
      <w:r w:rsidRPr="00B72D21">
        <w:rPr>
          <w:b/>
        </w:rPr>
        <w:t>SQL Server</w:t>
      </w:r>
      <w:r>
        <w:t xml:space="preserve"> </w:t>
      </w:r>
      <w:r w:rsidR="005F5645" w:rsidRPr="00215FA0">
        <w:rPr>
          <w:b/>
        </w:rPr>
        <w:t>Express</w:t>
      </w:r>
      <w:r w:rsidR="005F5645">
        <w:t xml:space="preserve"> </w:t>
      </w:r>
      <w:r>
        <w:t xml:space="preserve">and </w:t>
      </w:r>
      <w:r w:rsidR="005F5645">
        <w:t xml:space="preserve">Select the </w:t>
      </w:r>
      <w:r w:rsidRPr="00B72D21">
        <w:rPr>
          <w:b/>
        </w:rPr>
        <w:t>SQL Server Express</w:t>
      </w:r>
      <w:r>
        <w:t xml:space="preserve"> </w:t>
      </w:r>
      <w:r w:rsidR="00215FA0">
        <w:t xml:space="preserve">Edition </w:t>
      </w:r>
      <w:r w:rsidRPr="00B72D21">
        <w:t>to</w:t>
      </w:r>
      <w:r>
        <w:t xml:space="preserve"> deploy.</w:t>
      </w:r>
    </w:p>
    <w:p w14:paraId="12DD7D5E" w14:textId="77777777" w:rsidR="00E074A9" w:rsidRDefault="00E074A9" w:rsidP="00E074A9">
      <w:pPr>
        <w:pStyle w:val="step3"/>
        <w:numPr>
          <w:ilvl w:val="0"/>
          <w:numId w:val="0"/>
        </w:numPr>
      </w:pPr>
    </w:p>
    <w:p w14:paraId="561F4129" w14:textId="77777777" w:rsidR="00B72D21" w:rsidRDefault="00B72D21" w:rsidP="005B1840">
      <w:pPr>
        <w:pStyle w:val="step2"/>
        <w:spacing w:line="240" w:lineRule="auto"/>
      </w:pPr>
      <w:r>
        <w:rPr>
          <w:noProof/>
        </w:rPr>
        <w:drawing>
          <wp:inline distT="0" distB="0" distL="0" distR="0" wp14:anchorId="1AF8E313" wp14:editId="592BFEE2">
            <wp:extent cx="3821502" cy="2388439"/>
            <wp:effectExtent l="19050" t="19050" r="2667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3031" cy="2395645"/>
                    </a:xfrm>
                    <a:prstGeom prst="rect">
                      <a:avLst/>
                    </a:prstGeom>
                    <a:noFill/>
                    <a:ln>
                      <a:solidFill>
                        <a:schemeClr val="tx1"/>
                      </a:solidFill>
                    </a:ln>
                  </pic:spPr>
                </pic:pic>
              </a:graphicData>
            </a:graphic>
          </wp:inline>
        </w:drawing>
      </w:r>
    </w:p>
    <w:p w14:paraId="08139CB6" w14:textId="77777777" w:rsidR="00E074A9" w:rsidRDefault="00E074A9" w:rsidP="00E074A9">
      <w:pPr>
        <w:pStyle w:val="step2"/>
        <w:spacing w:line="240" w:lineRule="auto"/>
      </w:pPr>
    </w:p>
    <w:p w14:paraId="736FAB49" w14:textId="1AE6AB71" w:rsidR="00B72D21" w:rsidRDefault="006156B5" w:rsidP="00FD1D79">
      <w:pPr>
        <w:pStyle w:val="step3"/>
      </w:pPr>
      <w:r>
        <w:t xml:space="preserve">On </w:t>
      </w:r>
      <w:r w:rsidR="0048720A" w:rsidRPr="00215FA0">
        <w:rPr>
          <w:b/>
        </w:rPr>
        <w:t xml:space="preserve">the </w:t>
      </w:r>
      <w:r w:rsidRPr="00215FA0">
        <w:rPr>
          <w:b/>
        </w:rPr>
        <w:t>Specify DB Details tab</w:t>
      </w:r>
      <w:r>
        <w:t>, set Instance Specifications:</w:t>
      </w:r>
    </w:p>
    <w:p w14:paraId="1E0B0010" w14:textId="77777777" w:rsidR="00E074A9" w:rsidRDefault="00E074A9" w:rsidP="00E074A9">
      <w:pPr>
        <w:pStyle w:val="step3"/>
        <w:numPr>
          <w:ilvl w:val="0"/>
          <w:numId w:val="0"/>
        </w:numPr>
        <w:ind w:left="288"/>
      </w:pPr>
    </w:p>
    <w:p w14:paraId="270E390F" w14:textId="77777777" w:rsidR="006156B5" w:rsidRDefault="006156B5" w:rsidP="005B1840">
      <w:pPr>
        <w:pStyle w:val="step3"/>
        <w:numPr>
          <w:ilvl w:val="0"/>
          <w:numId w:val="0"/>
        </w:numPr>
        <w:spacing w:line="360" w:lineRule="auto"/>
        <w:ind w:left="288" w:hanging="288"/>
      </w:pPr>
      <w:r>
        <w:rPr>
          <w:noProof/>
        </w:rPr>
        <w:drawing>
          <wp:inline distT="0" distB="0" distL="0" distR="0" wp14:anchorId="07DDF9AC" wp14:editId="69BFFF98">
            <wp:extent cx="3778370" cy="1961846"/>
            <wp:effectExtent l="19050" t="19050" r="1270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4257" cy="1964903"/>
                    </a:xfrm>
                    <a:prstGeom prst="rect">
                      <a:avLst/>
                    </a:prstGeom>
                    <a:ln>
                      <a:solidFill>
                        <a:schemeClr val="tx1"/>
                      </a:solidFill>
                    </a:ln>
                  </pic:spPr>
                </pic:pic>
              </a:graphicData>
            </a:graphic>
          </wp:inline>
        </w:drawing>
      </w:r>
    </w:p>
    <w:p w14:paraId="67AFC6B8" w14:textId="77777777" w:rsidR="006156B5" w:rsidRDefault="006156B5" w:rsidP="004E40A7">
      <w:pPr>
        <w:pStyle w:val="step3"/>
        <w:numPr>
          <w:ilvl w:val="0"/>
          <w:numId w:val="4"/>
        </w:numPr>
      </w:pPr>
      <w:r>
        <w:t>License Model: license-included</w:t>
      </w:r>
    </w:p>
    <w:p w14:paraId="5D676B9D" w14:textId="77777777" w:rsidR="006156B5" w:rsidRDefault="006156B5" w:rsidP="004E40A7">
      <w:pPr>
        <w:pStyle w:val="step3"/>
        <w:numPr>
          <w:ilvl w:val="0"/>
          <w:numId w:val="4"/>
        </w:numPr>
      </w:pPr>
      <w:r>
        <w:t>DB Engine Version: 12.00.4422.0.v1</w:t>
      </w:r>
    </w:p>
    <w:p w14:paraId="63986004" w14:textId="77777777" w:rsidR="006156B5" w:rsidRDefault="006156B5" w:rsidP="004E40A7">
      <w:pPr>
        <w:pStyle w:val="step3"/>
        <w:numPr>
          <w:ilvl w:val="0"/>
          <w:numId w:val="4"/>
        </w:numPr>
      </w:pPr>
      <w:r>
        <w:lastRenderedPageBreak/>
        <w:t>DB Instance Class: db.t2.micro</w:t>
      </w:r>
    </w:p>
    <w:p w14:paraId="67A86E90" w14:textId="77777777" w:rsidR="006156B5" w:rsidRDefault="006156B5" w:rsidP="004E40A7">
      <w:pPr>
        <w:pStyle w:val="step3"/>
        <w:numPr>
          <w:ilvl w:val="0"/>
          <w:numId w:val="4"/>
        </w:numPr>
      </w:pPr>
      <w:r>
        <w:t>Storage Type: General Purpose (SSD)</w:t>
      </w:r>
    </w:p>
    <w:p w14:paraId="43A686D8" w14:textId="77777777" w:rsidR="004F3F53" w:rsidRDefault="006156B5" w:rsidP="003F6A1C">
      <w:pPr>
        <w:pStyle w:val="step3"/>
        <w:numPr>
          <w:ilvl w:val="0"/>
          <w:numId w:val="4"/>
        </w:numPr>
      </w:pPr>
      <w:r>
        <w:t>Allocated Storage: 20 GB</w:t>
      </w:r>
    </w:p>
    <w:p w14:paraId="668FE1F6" w14:textId="77777777" w:rsidR="005B1840" w:rsidRPr="005B1840" w:rsidRDefault="005B1840" w:rsidP="005B1840">
      <w:pPr>
        <w:pStyle w:val="step3"/>
        <w:numPr>
          <w:ilvl w:val="0"/>
          <w:numId w:val="0"/>
        </w:numPr>
        <w:ind w:left="720"/>
      </w:pPr>
    </w:p>
    <w:p w14:paraId="38DC7DDF" w14:textId="6715140B" w:rsidR="006156B5" w:rsidRDefault="006156B5" w:rsidP="00FD1D79">
      <w:pPr>
        <w:pStyle w:val="step3"/>
      </w:pPr>
      <w:r>
        <w:t xml:space="preserve">On </w:t>
      </w:r>
      <w:r w:rsidR="0048720A">
        <w:t xml:space="preserve">the </w:t>
      </w:r>
      <w:r w:rsidRPr="00215FA0">
        <w:rPr>
          <w:b/>
        </w:rPr>
        <w:t>Specify DB Details</w:t>
      </w:r>
      <w:r>
        <w:t xml:space="preserve"> tab, set </w:t>
      </w:r>
      <w:r w:rsidR="00215FA0">
        <w:t xml:space="preserve">the </w:t>
      </w:r>
      <w:r>
        <w:t xml:space="preserve">value for </w:t>
      </w:r>
      <w:r w:rsidR="00215FA0">
        <w:t xml:space="preserve">the </w:t>
      </w:r>
      <w:r>
        <w:t xml:space="preserve">DB Instance Identifier, Master Username, </w:t>
      </w:r>
      <w:r w:rsidR="00215FA0">
        <w:t xml:space="preserve">and </w:t>
      </w:r>
      <w:r>
        <w:t>Master Password</w:t>
      </w:r>
      <w:r w:rsidR="00215FA0">
        <w:t>. T</w:t>
      </w:r>
      <w:r>
        <w:t>hen click</w:t>
      </w:r>
      <w:r w:rsidR="0048720A">
        <w:t xml:space="preserve"> on the</w:t>
      </w:r>
      <w:del w:id="179" w:author="Kathryn Gillett" w:date="2016-12-14T21:05:00Z">
        <w:r w:rsidR="0048720A" w:rsidDel="00070293">
          <w:delText xml:space="preserve"> </w:delText>
        </w:r>
      </w:del>
      <w:r>
        <w:t xml:space="preserve"> </w:t>
      </w:r>
      <w:r w:rsidRPr="006156B5">
        <w:rPr>
          <w:b/>
        </w:rPr>
        <w:t>Next Step</w:t>
      </w:r>
      <w:r>
        <w:t xml:space="preserve"> bu</w:t>
      </w:r>
      <w:r w:rsidR="005800CA">
        <w:t xml:space="preserve">tton </w:t>
      </w:r>
      <w:r w:rsidR="0048720A">
        <w:t xml:space="preserve">located </w:t>
      </w:r>
      <w:r w:rsidR="005800CA">
        <w:t xml:space="preserve">at </w:t>
      </w:r>
      <w:r w:rsidR="0048720A">
        <w:t xml:space="preserve">the </w:t>
      </w:r>
      <w:r w:rsidR="005800CA">
        <w:t xml:space="preserve">bottom of </w:t>
      </w:r>
      <w:r w:rsidR="0048720A">
        <w:t xml:space="preserve">the </w:t>
      </w:r>
      <w:r w:rsidR="005800CA">
        <w:t>page.</w:t>
      </w:r>
    </w:p>
    <w:p w14:paraId="7DD5B63D" w14:textId="77777777" w:rsidR="006C2C82" w:rsidRDefault="006C2C82" w:rsidP="006C2C82">
      <w:pPr>
        <w:pStyle w:val="step2"/>
        <w:spacing w:line="240" w:lineRule="auto"/>
        <w:jc w:val="both"/>
      </w:pPr>
    </w:p>
    <w:p w14:paraId="0ABD4763" w14:textId="77777777" w:rsidR="00B72D21" w:rsidRDefault="006156B5" w:rsidP="005B1840">
      <w:pPr>
        <w:pStyle w:val="step2"/>
        <w:spacing w:line="240" w:lineRule="auto"/>
        <w:jc w:val="both"/>
      </w:pPr>
      <w:r>
        <w:rPr>
          <w:noProof/>
        </w:rPr>
        <w:drawing>
          <wp:inline distT="0" distB="0" distL="0" distR="0" wp14:anchorId="05BD4855" wp14:editId="498C9DC0">
            <wp:extent cx="3217653" cy="1252831"/>
            <wp:effectExtent l="19050" t="19050" r="20955"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4065" cy="1259221"/>
                    </a:xfrm>
                    <a:prstGeom prst="rect">
                      <a:avLst/>
                    </a:prstGeom>
                    <a:ln>
                      <a:solidFill>
                        <a:schemeClr val="tx1"/>
                      </a:solidFill>
                    </a:ln>
                  </pic:spPr>
                </pic:pic>
              </a:graphicData>
            </a:graphic>
          </wp:inline>
        </w:drawing>
      </w:r>
    </w:p>
    <w:p w14:paraId="1A6852F2" w14:textId="77777777" w:rsidR="005800CA" w:rsidRDefault="005800CA" w:rsidP="005800CA">
      <w:pPr>
        <w:pStyle w:val="step2"/>
        <w:spacing w:line="240" w:lineRule="auto"/>
        <w:jc w:val="both"/>
      </w:pPr>
    </w:p>
    <w:p w14:paraId="2F42C74F" w14:textId="2EAED166" w:rsidR="00B72D21" w:rsidRDefault="004F3F53" w:rsidP="005800CA">
      <w:pPr>
        <w:pStyle w:val="step3"/>
        <w:spacing w:line="240" w:lineRule="auto"/>
        <w:ind w:left="289" w:hanging="289"/>
      </w:pPr>
      <w:r>
        <w:t xml:space="preserve">On </w:t>
      </w:r>
      <w:r w:rsidR="0048720A">
        <w:t xml:space="preserve">the </w:t>
      </w:r>
      <w:r w:rsidRPr="00215FA0">
        <w:rPr>
          <w:b/>
        </w:rPr>
        <w:t>Configure Advanced Settings</w:t>
      </w:r>
      <w:r>
        <w:t xml:space="preserve"> tab, set </w:t>
      </w:r>
      <w:r w:rsidR="0048720A">
        <w:t xml:space="preserve">the </w:t>
      </w:r>
      <w:r w:rsidRPr="004F3F53">
        <w:rPr>
          <w:b/>
        </w:rPr>
        <w:t>Network and Security</w:t>
      </w:r>
      <w:r>
        <w:t xml:space="preserve"> settings:</w:t>
      </w:r>
    </w:p>
    <w:p w14:paraId="2FE500C9" w14:textId="77777777" w:rsidR="005800CA" w:rsidRDefault="005800CA" w:rsidP="005800CA">
      <w:pPr>
        <w:pStyle w:val="step3"/>
        <w:numPr>
          <w:ilvl w:val="0"/>
          <w:numId w:val="0"/>
        </w:numPr>
        <w:spacing w:line="240" w:lineRule="auto"/>
        <w:ind w:left="289"/>
      </w:pPr>
    </w:p>
    <w:p w14:paraId="7F5BE5C0" w14:textId="77777777" w:rsidR="004F3F53" w:rsidRDefault="004F3F53" w:rsidP="005B1840">
      <w:pPr>
        <w:pStyle w:val="step2"/>
        <w:jc w:val="both"/>
      </w:pPr>
      <w:r>
        <w:rPr>
          <w:noProof/>
        </w:rPr>
        <w:drawing>
          <wp:inline distT="0" distB="0" distL="0" distR="0" wp14:anchorId="328CA36C" wp14:editId="58662373">
            <wp:extent cx="3338422" cy="1738187"/>
            <wp:effectExtent l="19050" t="19050" r="14605"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5982" cy="1742123"/>
                    </a:xfrm>
                    <a:prstGeom prst="rect">
                      <a:avLst/>
                    </a:prstGeom>
                    <a:ln>
                      <a:solidFill>
                        <a:schemeClr val="tx1"/>
                      </a:solidFill>
                    </a:ln>
                  </pic:spPr>
                </pic:pic>
              </a:graphicData>
            </a:graphic>
          </wp:inline>
        </w:drawing>
      </w:r>
    </w:p>
    <w:p w14:paraId="0389E293" w14:textId="77777777" w:rsidR="005800CA" w:rsidRDefault="005800CA" w:rsidP="004F3F53">
      <w:pPr>
        <w:pStyle w:val="step2"/>
        <w:jc w:val="both"/>
      </w:pPr>
    </w:p>
    <w:p w14:paraId="5BC5E390" w14:textId="77777777" w:rsidR="00B72D21" w:rsidRDefault="004F3F53" w:rsidP="004E40A7">
      <w:pPr>
        <w:pStyle w:val="step2"/>
        <w:numPr>
          <w:ilvl w:val="0"/>
          <w:numId w:val="5"/>
        </w:numPr>
        <w:jc w:val="both"/>
      </w:pPr>
      <w:r>
        <w:t xml:space="preserve">VPC: </w:t>
      </w:r>
      <w:r w:rsidRPr="004F3F53">
        <w:rPr>
          <w:b/>
        </w:rPr>
        <w:t>Default</w:t>
      </w:r>
    </w:p>
    <w:p w14:paraId="51B7F410" w14:textId="77777777" w:rsidR="004F3F53" w:rsidRDefault="004F3F53" w:rsidP="004E40A7">
      <w:pPr>
        <w:pStyle w:val="step2"/>
        <w:numPr>
          <w:ilvl w:val="0"/>
          <w:numId w:val="5"/>
        </w:numPr>
        <w:jc w:val="both"/>
      </w:pPr>
      <w:r>
        <w:t xml:space="preserve">Subnet Group: </w:t>
      </w:r>
      <w:r w:rsidRPr="004F3F53">
        <w:rPr>
          <w:b/>
        </w:rPr>
        <w:t>default</w:t>
      </w:r>
    </w:p>
    <w:p w14:paraId="191AE11B" w14:textId="77777777" w:rsidR="004F3F53" w:rsidRDefault="004F3F53" w:rsidP="004E40A7">
      <w:pPr>
        <w:pStyle w:val="step2"/>
        <w:numPr>
          <w:ilvl w:val="0"/>
          <w:numId w:val="5"/>
        </w:numPr>
        <w:jc w:val="both"/>
      </w:pPr>
      <w:r>
        <w:t xml:space="preserve">Publicly Accessible: </w:t>
      </w:r>
      <w:r w:rsidRPr="004F3F53">
        <w:rPr>
          <w:b/>
        </w:rPr>
        <w:t>Yes</w:t>
      </w:r>
    </w:p>
    <w:p w14:paraId="373A93BD" w14:textId="77777777" w:rsidR="004F3F53" w:rsidRDefault="004F3F53" w:rsidP="004E40A7">
      <w:pPr>
        <w:pStyle w:val="step2"/>
        <w:numPr>
          <w:ilvl w:val="0"/>
          <w:numId w:val="5"/>
        </w:numPr>
        <w:jc w:val="both"/>
      </w:pPr>
      <w:r>
        <w:t xml:space="preserve">Availability Zone: </w:t>
      </w:r>
      <w:r w:rsidRPr="004F3F53">
        <w:rPr>
          <w:b/>
        </w:rPr>
        <w:t>No Preference</w:t>
      </w:r>
    </w:p>
    <w:p w14:paraId="5D4285B6" w14:textId="77777777" w:rsidR="004F3F53" w:rsidRDefault="004F3F53" w:rsidP="004E40A7">
      <w:pPr>
        <w:pStyle w:val="step2"/>
        <w:numPr>
          <w:ilvl w:val="0"/>
          <w:numId w:val="5"/>
        </w:numPr>
        <w:jc w:val="both"/>
      </w:pPr>
      <w:r>
        <w:t xml:space="preserve">VPC Security Group(s): </w:t>
      </w:r>
      <w:r w:rsidRPr="004F3F53">
        <w:rPr>
          <w:b/>
        </w:rPr>
        <w:t>default (VPC)</w:t>
      </w:r>
    </w:p>
    <w:p w14:paraId="5C107EF7" w14:textId="77777777" w:rsidR="00FD1D79" w:rsidRDefault="00FD1D79">
      <w:pPr>
        <w:rPr>
          <w:rFonts w:ascii="Open Sans" w:eastAsia="Open Sans" w:hAnsi="Open Sans" w:cs="Open Sans"/>
          <w:color w:val="444444"/>
          <w:szCs w:val="24"/>
        </w:rPr>
      </w:pPr>
      <w:r>
        <w:br w:type="page"/>
      </w:r>
    </w:p>
    <w:p w14:paraId="7FE3C07D" w14:textId="46142C1B" w:rsidR="00B72D21" w:rsidRDefault="004F3F53" w:rsidP="00FD1D79">
      <w:pPr>
        <w:pStyle w:val="step3"/>
      </w:pPr>
      <w:r>
        <w:lastRenderedPageBreak/>
        <w:t xml:space="preserve">Keep </w:t>
      </w:r>
      <w:r w:rsidR="0048720A">
        <w:t xml:space="preserve">the </w:t>
      </w:r>
      <w:r w:rsidRPr="00215FA0">
        <w:rPr>
          <w:b/>
        </w:rPr>
        <w:t>default values</w:t>
      </w:r>
      <w:r>
        <w:t xml:space="preserve"> for </w:t>
      </w:r>
      <w:r w:rsidR="00215FA0">
        <w:t xml:space="preserve">the </w:t>
      </w:r>
      <w:r>
        <w:t xml:space="preserve">settings in </w:t>
      </w:r>
      <w:r w:rsidR="0048720A">
        <w:t xml:space="preserve">the </w:t>
      </w:r>
      <w:r w:rsidRPr="004F3F53">
        <w:t>Database Options</w:t>
      </w:r>
      <w:r>
        <w:t>, Backup, Monitoring</w:t>
      </w:r>
      <w:r w:rsidR="00215FA0">
        <w:t>,</w:t>
      </w:r>
      <w:r>
        <w:t xml:space="preserve"> and Maintenance sections.</w:t>
      </w:r>
    </w:p>
    <w:p w14:paraId="5F5C77CA" w14:textId="77777777" w:rsidR="005800CA" w:rsidRDefault="005800CA" w:rsidP="005800CA">
      <w:pPr>
        <w:pStyle w:val="step3"/>
        <w:numPr>
          <w:ilvl w:val="0"/>
          <w:numId w:val="0"/>
        </w:numPr>
        <w:ind w:left="288"/>
      </w:pPr>
    </w:p>
    <w:p w14:paraId="796C6E4D" w14:textId="77777777" w:rsidR="004F3F53" w:rsidRDefault="004F3F53" w:rsidP="005B1840">
      <w:pPr>
        <w:pStyle w:val="step2"/>
        <w:spacing w:line="240" w:lineRule="auto"/>
        <w:jc w:val="both"/>
      </w:pPr>
      <w:r>
        <w:rPr>
          <w:noProof/>
        </w:rPr>
        <w:drawing>
          <wp:inline distT="0" distB="0" distL="0" distR="0" wp14:anchorId="616ADBFA" wp14:editId="5B85E08F">
            <wp:extent cx="3183932" cy="3001993"/>
            <wp:effectExtent l="19050" t="19050" r="1651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0277" cy="3007976"/>
                    </a:xfrm>
                    <a:prstGeom prst="rect">
                      <a:avLst/>
                    </a:prstGeom>
                    <a:ln>
                      <a:solidFill>
                        <a:schemeClr val="tx1"/>
                      </a:solidFill>
                    </a:ln>
                  </pic:spPr>
                </pic:pic>
              </a:graphicData>
            </a:graphic>
          </wp:inline>
        </w:drawing>
      </w:r>
    </w:p>
    <w:p w14:paraId="4FD06BB8" w14:textId="77777777" w:rsidR="005800CA" w:rsidRDefault="005800CA" w:rsidP="005800CA">
      <w:pPr>
        <w:pStyle w:val="step2"/>
        <w:spacing w:line="240" w:lineRule="auto"/>
        <w:jc w:val="both"/>
      </w:pPr>
    </w:p>
    <w:p w14:paraId="09C1537B" w14:textId="33459033" w:rsidR="004F3F53" w:rsidRDefault="0048720A" w:rsidP="005800CA">
      <w:pPr>
        <w:pStyle w:val="step3"/>
      </w:pPr>
      <w:r>
        <w:t xml:space="preserve">Click on the </w:t>
      </w:r>
      <w:r w:rsidR="004F3F53" w:rsidRPr="004F3F53">
        <w:rPr>
          <w:b/>
        </w:rPr>
        <w:t>Launch DB Instance</w:t>
      </w:r>
      <w:r w:rsidR="004F3F53">
        <w:t xml:space="preserve"> button </w:t>
      </w:r>
      <w:r>
        <w:t xml:space="preserve">located </w:t>
      </w:r>
      <w:r w:rsidR="004F3F53">
        <w:t xml:space="preserve">at the bottom of </w:t>
      </w:r>
      <w:r>
        <w:t xml:space="preserve">the </w:t>
      </w:r>
      <w:r w:rsidR="004F3F53">
        <w:t>tab</w:t>
      </w:r>
      <w:r w:rsidR="00FD1D79">
        <w:t xml:space="preserve"> to launch the instance of </w:t>
      </w:r>
      <w:r>
        <w:t xml:space="preserve">the </w:t>
      </w:r>
      <w:r w:rsidR="00FD1D79" w:rsidRPr="00215FA0">
        <w:rPr>
          <w:b/>
        </w:rPr>
        <w:t>SQL Server</w:t>
      </w:r>
      <w:r w:rsidR="004F3F53">
        <w:t>.</w:t>
      </w:r>
    </w:p>
    <w:p w14:paraId="58AC3CCC" w14:textId="77777777" w:rsidR="005800CA" w:rsidRDefault="005800CA" w:rsidP="005800CA">
      <w:pPr>
        <w:pStyle w:val="step3"/>
        <w:numPr>
          <w:ilvl w:val="0"/>
          <w:numId w:val="0"/>
        </w:numPr>
        <w:ind w:left="288"/>
      </w:pPr>
    </w:p>
    <w:p w14:paraId="62A530E7" w14:textId="5A045B0D" w:rsidR="005B1840" w:rsidRDefault="00FD1D79" w:rsidP="003F6A1C">
      <w:pPr>
        <w:pStyle w:val="step3"/>
      </w:pPr>
      <w:r>
        <w:t xml:space="preserve">Wait </w:t>
      </w:r>
      <w:r w:rsidR="0048720A">
        <w:t xml:space="preserve">a </w:t>
      </w:r>
      <w:r>
        <w:t xml:space="preserve">few minutes to launch the instance and </w:t>
      </w:r>
      <w:r w:rsidR="0048720A">
        <w:t xml:space="preserve">click on </w:t>
      </w:r>
      <w:r w:rsidRPr="005B1840">
        <w:rPr>
          <w:b/>
        </w:rPr>
        <w:t>View Your DB Instance</w:t>
      </w:r>
      <w:r>
        <w:t xml:space="preserve"> to check </w:t>
      </w:r>
      <w:r w:rsidR="00215FA0">
        <w:t>its</w:t>
      </w:r>
      <w:r w:rsidR="0048720A">
        <w:t xml:space="preserve"> </w:t>
      </w:r>
      <w:r>
        <w:t>status.</w:t>
      </w:r>
    </w:p>
    <w:p w14:paraId="7652031A" w14:textId="77777777" w:rsidR="005B1840" w:rsidRDefault="005B1840" w:rsidP="005B1840">
      <w:pPr>
        <w:pStyle w:val="step3"/>
        <w:numPr>
          <w:ilvl w:val="0"/>
          <w:numId w:val="0"/>
        </w:numPr>
      </w:pPr>
    </w:p>
    <w:p w14:paraId="434DFFF2" w14:textId="77777777" w:rsidR="005800CA" w:rsidRPr="004F3F53" w:rsidRDefault="00FE53E3" w:rsidP="005B1840">
      <w:pPr>
        <w:pStyle w:val="step3"/>
        <w:numPr>
          <w:ilvl w:val="0"/>
          <w:numId w:val="0"/>
        </w:numPr>
        <w:ind w:left="288" w:hanging="288"/>
      </w:pPr>
      <w:r>
        <w:rPr>
          <w:noProof/>
        </w:rPr>
        <w:drawing>
          <wp:inline distT="0" distB="0" distL="0" distR="0" wp14:anchorId="3A04A684" wp14:editId="5F74E440">
            <wp:extent cx="2907102" cy="2436761"/>
            <wp:effectExtent l="19050" t="19050" r="26670"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07102" cy="2436761"/>
                    </a:xfrm>
                    <a:prstGeom prst="rect">
                      <a:avLst/>
                    </a:prstGeom>
                    <a:ln>
                      <a:solidFill>
                        <a:schemeClr val="tx1"/>
                      </a:solidFill>
                    </a:ln>
                  </pic:spPr>
                </pic:pic>
              </a:graphicData>
            </a:graphic>
          </wp:inline>
        </w:drawing>
      </w:r>
    </w:p>
    <w:p w14:paraId="2260B85D" w14:textId="77777777" w:rsidR="00B72D21" w:rsidRDefault="00B72D21" w:rsidP="00FE53E3">
      <w:pPr>
        <w:pStyle w:val="step2"/>
        <w:spacing w:line="240" w:lineRule="auto"/>
        <w:ind w:left="288"/>
        <w:jc w:val="both"/>
      </w:pPr>
    </w:p>
    <w:p w14:paraId="738D8C44" w14:textId="77777777" w:rsidR="005800CA" w:rsidRDefault="00BC040E" w:rsidP="003F6A1C">
      <w:pPr>
        <w:pStyle w:val="step3"/>
      </w:pPr>
      <w:r>
        <w:t>Select and expand the SQL Server instance created in this section.</w:t>
      </w:r>
    </w:p>
    <w:p w14:paraId="184B0DA8" w14:textId="77777777" w:rsidR="005B1840" w:rsidRPr="005B1840" w:rsidRDefault="005B1840" w:rsidP="005B1840">
      <w:pPr>
        <w:pStyle w:val="step3"/>
        <w:numPr>
          <w:ilvl w:val="0"/>
          <w:numId w:val="0"/>
        </w:numPr>
        <w:ind w:left="288"/>
      </w:pPr>
    </w:p>
    <w:p w14:paraId="1257B0BD" w14:textId="33219A06" w:rsidR="00BC040E" w:rsidRDefault="00BC040E" w:rsidP="005800CA">
      <w:pPr>
        <w:pStyle w:val="step3"/>
      </w:pPr>
      <w:r>
        <w:t xml:space="preserve">Copy the </w:t>
      </w:r>
      <w:r w:rsidRPr="00BC040E">
        <w:rPr>
          <w:b/>
        </w:rPr>
        <w:t>Endpoint</w:t>
      </w:r>
      <w:r>
        <w:t xml:space="preserve"> of </w:t>
      </w:r>
      <w:r w:rsidR="0048720A">
        <w:t xml:space="preserve">the </w:t>
      </w:r>
      <w:r>
        <w:t>SQL Server instance.</w:t>
      </w:r>
    </w:p>
    <w:p w14:paraId="4923F9CF" w14:textId="77777777" w:rsidR="005800CA" w:rsidRDefault="005800CA" w:rsidP="005800CA">
      <w:pPr>
        <w:pStyle w:val="step3"/>
        <w:numPr>
          <w:ilvl w:val="0"/>
          <w:numId w:val="0"/>
        </w:numPr>
        <w:ind w:left="288"/>
      </w:pPr>
    </w:p>
    <w:p w14:paraId="0433480E" w14:textId="77777777" w:rsidR="000242DA" w:rsidRDefault="00BC040E" w:rsidP="00276F6D">
      <w:pPr>
        <w:pStyle w:val="step2"/>
        <w:spacing w:line="240" w:lineRule="auto"/>
        <w:jc w:val="both"/>
      </w:pPr>
      <w:r>
        <w:rPr>
          <w:noProof/>
        </w:rPr>
        <w:drawing>
          <wp:inline distT="0" distB="0" distL="0" distR="0" wp14:anchorId="22656456" wp14:editId="26C6FF1A">
            <wp:extent cx="3752491" cy="2833257"/>
            <wp:effectExtent l="19050" t="19050" r="19685"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3958" cy="2841915"/>
                    </a:xfrm>
                    <a:prstGeom prst="rect">
                      <a:avLst/>
                    </a:prstGeom>
                    <a:ln>
                      <a:solidFill>
                        <a:schemeClr val="tx1"/>
                      </a:solidFill>
                    </a:ln>
                  </pic:spPr>
                </pic:pic>
              </a:graphicData>
            </a:graphic>
          </wp:inline>
        </w:drawing>
      </w:r>
    </w:p>
    <w:p w14:paraId="3E5FE9FF" w14:textId="77777777" w:rsidR="005B5541" w:rsidRDefault="005B5541" w:rsidP="005B5541">
      <w:pPr>
        <w:pStyle w:val="step2"/>
        <w:spacing w:line="240" w:lineRule="auto"/>
        <w:jc w:val="both"/>
      </w:pPr>
    </w:p>
    <w:p w14:paraId="00A0BC39" w14:textId="77777777" w:rsidR="005B1840" w:rsidRDefault="005B1840">
      <w:pPr>
        <w:rPr>
          <w:rFonts w:ascii="Open Sans" w:eastAsia="Open Sans" w:hAnsi="Open Sans" w:cs="Open Sans"/>
          <w:b/>
          <w:color w:val="404040"/>
          <w:sz w:val="26"/>
          <w:szCs w:val="24"/>
        </w:rPr>
      </w:pPr>
      <w:r>
        <w:br w:type="page"/>
      </w:r>
    </w:p>
    <w:p w14:paraId="31618F5B" w14:textId="77777777" w:rsidR="009C112E" w:rsidRDefault="009C112E" w:rsidP="009C112E">
      <w:pPr>
        <w:pStyle w:val="DocH3"/>
        <w:numPr>
          <w:ilvl w:val="0"/>
          <w:numId w:val="0"/>
        </w:numPr>
        <w:ind w:left="720" w:hanging="720"/>
      </w:pPr>
      <w:bookmarkStart w:id="180" w:name="_Toc469413283"/>
      <w:r>
        <w:lastRenderedPageBreak/>
        <w:t>4.8.3. Create Database in SQL Server</w:t>
      </w:r>
      <w:bookmarkEnd w:id="180"/>
    </w:p>
    <w:p w14:paraId="06C555D4" w14:textId="77777777" w:rsidR="005B1840" w:rsidRDefault="005B1840" w:rsidP="005B1840">
      <w:pPr>
        <w:pStyle w:val="Step"/>
      </w:pPr>
    </w:p>
    <w:p w14:paraId="5B7A54BB" w14:textId="69894847" w:rsidR="009C112E" w:rsidRDefault="0048720A" w:rsidP="009C112E">
      <w:pPr>
        <w:pStyle w:val="step2"/>
      </w:pPr>
      <w:r>
        <w:rPr>
          <w:b/>
        </w:rPr>
        <w:t xml:space="preserve">The </w:t>
      </w:r>
      <w:r w:rsidR="009C112E" w:rsidRPr="005B1840">
        <w:rPr>
          <w:b/>
        </w:rPr>
        <w:t>SQL Workbench</w:t>
      </w:r>
      <w:r w:rsidR="009C112E">
        <w:t xml:space="preserve"> tool can be used to create </w:t>
      </w:r>
      <w:r>
        <w:t xml:space="preserve">a </w:t>
      </w:r>
      <w:r w:rsidR="009C112E">
        <w:t xml:space="preserve">Database in </w:t>
      </w:r>
      <w:r>
        <w:t xml:space="preserve">the </w:t>
      </w:r>
      <w:r w:rsidR="009C112E">
        <w:t>SQL Server</w:t>
      </w:r>
    </w:p>
    <w:p w14:paraId="7F1180A7" w14:textId="77777777" w:rsidR="005B5541" w:rsidRDefault="005B5541" w:rsidP="005B5541">
      <w:pPr>
        <w:pStyle w:val="step3"/>
        <w:numPr>
          <w:ilvl w:val="0"/>
          <w:numId w:val="0"/>
        </w:numPr>
        <w:ind w:left="288" w:hanging="288"/>
      </w:pPr>
    </w:p>
    <w:p w14:paraId="5D8192C8" w14:textId="2045F8FE" w:rsidR="009C112E" w:rsidRDefault="0048720A" w:rsidP="00F3618E">
      <w:pPr>
        <w:pStyle w:val="step3"/>
        <w:numPr>
          <w:ilvl w:val="0"/>
          <w:numId w:val="37"/>
        </w:numPr>
      </w:pPr>
      <w:r>
        <w:t xml:space="preserve">Click on the </w:t>
      </w:r>
      <w:r w:rsidR="009C112E">
        <w:t xml:space="preserve">URL </w:t>
      </w:r>
      <w:hyperlink r:id="rId58" w:history="1">
        <w:r w:rsidR="009C112E" w:rsidRPr="00743BEB">
          <w:rPr>
            <w:rStyle w:val="Hyperlink"/>
          </w:rPr>
          <w:t>http://www.sql-workbench.net/downloads.html</w:t>
        </w:r>
      </w:hyperlink>
      <w:r w:rsidR="009C112E">
        <w:t xml:space="preserve"> in the browser of your local machine to download </w:t>
      </w:r>
      <w:r>
        <w:t xml:space="preserve">the </w:t>
      </w:r>
      <w:r w:rsidR="009C112E">
        <w:t>SQL Workbench installation package.</w:t>
      </w:r>
    </w:p>
    <w:p w14:paraId="4EE8F645" w14:textId="77777777" w:rsidR="005B5541" w:rsidRDefault="005B5541" w:rsidP="005B5541">
      <w:pPr>
        <w:pStyle w:val="step3"/>
        <w:numPr>
          <w:ilvl w:val="0"/>
          <w:numId w:val="0"/>
        </w:numPr>
        <w:ind w:left="288"/>
      </w:pPr>
    </w:p>
    <w:p w14:paraId="5A3C9952" w14:textId="4E8B440B" w:rsidR="009C112E" w:rsidRDefault="0048720A" w:rsidP="00E358BE">
      <w:pPr>
        <w:pStyle w:val="step3"/>
      </w:pPr>
      <w:r>
        <w:t>Select the</w:t>
      </w:r>
      <w:r w:rsidR="009C112E">
        <w:t xml:space="preserve"> </w:t>
      </w:r>
      <w:r w:rsidR="009C112E" w:rsidRPr="005B1840">
        <w:rPr>
          <w:b/>
        </w:rPr>
        <w:t>Download generic package for all systems</w:t>
      </w:r>
      <w:r w:rsidR="009C112E">
        <w:t xml:space="preserve"> </w:t>
      </w:r>
      <w:r>
        <w:t>located</w:t>
      </w:r>
      <w:r w:rsidR="009D1BD9">
        <w:t xml:space="preserve"> </w:t>
      </w:r>
      <w:r w:rsidR="009C112E">
        <w:t xml:space="preserve">in </w:t>
      </w:r>
      <w:r>
        <w:t xml:space="preserve">the </w:t>
      </w:r>
      <w:r w:rsidR="009C112E" w:rsidRPr="005B1840">
        <w:rPr>
          <w:b/>
        </w:rPr>
        <w:t>Stable Release</w:t>
      </w:r>
      <w:r w:rsidR="009C112E">
        <w:t xml:space="preserve"> section to start downloading the installation package.</w:t>
      </w:r>
    </w:p>
    <w:p w14:paraId="61D2B9FA" w14:textId="77777777" w:rsidR="005B5541" w:rsidRDefault="005B5541" w:rsidP="005B5541">
      <w:pPr>
        <w:pStyle w:val="step3"/>
        <w:numPr>
          <w:ilvl w:val="0"/>
          <w:numId w:val="0"/>
        </w:numPr>
        <w:spacing w:line="240" w:lineRule="auto"/>
      </w:pPr>
    </w:p>
    <w:p w14:paraId="6C3587D4" w14:textId="77777777" w:rsidR="009C112E" w:rsidRDefault="009D1BD9" w:rsidP="005B1840">
      <w:pPr>
        <w:pStyle w:val="step3"/>
        <w:numPr>
          <w:ilvl w:val="0"/>
          <w:numId w:val="0"/>
        </w:numPr>
        <w:spacing w:line="240" w:lineRule="auto"/>
        <w:ind w:left="288" w:hanging="288"/>
      </w:pPr>
      <w:r w:rsidRPr="009D1BD9">
        <w:rPr>
          <w:noProof/>
        </w:rPr>
        <w:drawing>
          <wp:inline distT="0" distB="0" distL="0" distR="0" wp14:anchorId="3B354357" wp14:editId="0565319B">
            <wp:extent cx="2950234" cy="1537155"/>
            <wp:effectExtent l="19050" t="19050" r="21590" b="254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8925" cy="1541683"/>
                    </a:xfrm>
                    <a:prstGeom prst="rect">
                      <a:avLst/>
                    </a:prstGeom>
                    <a:ln>
                      <a:solidFill>
                        <a:schemeClr val="tx1"/>
                      </a:solidFill>
                    </a:ln>
                  </pic:spPr>
                </pic:pic>
              </a:graphicData>
            </a:graphic>
          </wp:inline>
        </w:drawing>
      </w:r>
    </w:p>
    <w:p w14:paraId="5CA8D251" w14:textId="77777777" w:rsidR="008A6DF6" w:rsidRDefault="008A6DF6" w:rsidP="005B5541">
      <w:pPr>
        <w:pStyle w:val="step3"/>
        <w:numPr>
          <w:ilvl w:val="0"/>
          <w:numId w:val="0"/>
        </w:numPr>
        <w:spacing w:line="240" w:lineRule="auto"/>
      </w:pPr>
    </w:p>
    <w:p w14:paraId="53994278" w14:textId="511090CF" w:rsidR="009D1BD9" w:rsidRDefault="009D1BD9" w:rsidP="009D1BD9">
      <w:pPr>
        <w:pStyle w:val="step2"/>
        <w:rPr>
          <w:shd w:val="clear" w:color="auto" w:fill="FFFFFF"/>
        </w:rPr>
      </w:pPr>
      <w:r>
        <w:rPr>
          <w:shd w:val="clear" w:color="auto" w:fill="FFFFFF"/>
        </w:rPr>
        <w:t>The generic package contains the jar file, the manual (HTML and PDF), shell scripts for Linux/Unix systems to start the application</w:t>
      </w:r>
      <w:r w:rsidR="00416B36">
        <w:rPr>
          <w:shd w:val="clear" w:color="auto" w:fill="FFFFFF"/>
        </w:rPr>
        <w:t>,</w:t>
      </w:r>
      <w:r>
        <w:rPr>
          <w:shd w:val="clear" w:color="auto" w:fill="FFFFFF"/>
        </w:rPr>
        <w:t xml:space="preserve"> as well as a Windows®</w:t>
      </w:r>
      <w:r>
        <w:rPr>
          <w:rStyle w:val="apple-converted-space"/>
          <w:color w:val="000000"/>
          <w:sz w:val="18"/>
          <w:szCs w:val="18"/>
          <w:shd w:val="clear" w:color="auto" w:fill="FFFFFF"/>
        </w:rPr>
        <w:t> </w:t>
      </w:r>
      <w:hyperlink r:id="rId60" w:anchor="launcher-using" w:history="1">
        <w:r w:rsidRPr="00246AB7">
          <w:rPr>
            <w:rStyle w:val="Hyperlink"/>
            <w:color w:val="666633"/>
            <w:szCs w:val="22"/>
            <w:shd w:val="clear" w:color="auto" w:fill="FFFFFF"/>
          </w:rPr>
          <w:t>launcher</w:t>
        </w:r>
      </w:hyperlink>
      <w:r w:rsidRPr="00246AB7">
        <w:rPr>
          <w:rStyle w:val="apple-converted-space"/>
          <w:color w:val="000000"/>
          <w:szCs w:val="22"/>
          <w:shd w:val="clear" w:color="auto" w:fill="FFFFFF"/>
        </w:rPr>
        <w:t> </w:t>
      </w:r>
      <w:r>
        <w:rPr>
          <w:shd w:val="clear" w:color="auto" w:fill="FFFFFF"/>
        </w:rPr>
        <w:t>and sample</w:t>
      </w:r>
      <w:r>
        <w:rPr>
          <w:rStyle w:val="apple-converted-space"/>
          <w:color w:val="000000"/>
          <w:sz w:val="18"/>
          <w:szCs w:val="18"/>
          <w:shd w:val="clear" w:color="auto" w:fill="FFFFFF"/>
        </w:rPr>
        <w:t> </w:t>
      </w:r>
      <w:hyperlink r:id="rId61" w:history="1">
        <w:r w:rsidRPr="00246AB7">
          <w:rPr>
            <w:rStyle w:val="Hyperlink"/>
            <w:color w:val="666633"/>
            <w:szCs w:val="22"/>
            <w:shd w:val="clear" w:color="auto" w:fill="FFFFFF"/>
          </w:rPr>
          <w:t>XSLT</w:t>
        </w:r>
      </w:hyperlink>
      <w:r>
        <w:rPr>
          <w:rStyle w:val="apple-converted-space"/>
          <w:color w:val="000000"/>
          <w:sz w:val="18"/>
          <w:szCs w:val="18"/>
          <w:shd w:val="clear" w:color="auto" w:fill="FFFFFF"/>
        </w:rPr>
        <w:t> </w:t>
      </w:r>
      <w:r>
        <w:rPr>
          <w:shd w:val="clear" w:color="auto" w:fill="FFFFFF"/>
        </w:rPr>
        <w:t>scripts.</w:t>
      </w:r>
    </w:p>
    <w:p w14:paraId="3997D5A7" w14:textId="77777777" w:rsidR="008A6DF6" w:rsidRDefault="008A6DF6" w:rsidP="009D1BD9">
      <w:pPr>
        <w:pStyle w:val="step2"/>
      </w:pPr>
    </w:p>
    <w:p w14:paraId="10EC3C44" w14:textId="77777777" w:rsidR="009D1BD9" w:rsidRDefault="009D1BD9" w:rsidP="00E358BE">
      <w:pPr>
        <w:pStyle w:val="step3"/>
      </w:pPr>
      <w:r>
        <w:t>Unzip the compressed file.</w:t>
      </w:r>
    </w:p>
    <w:p w14:paraId="51D0B2F3" w14:textId="77777777" w:rsidR="00E358BE" w:rsidRDefault="00E358BE" w:rsidP="00E358BE">
      <w:pPr>
        <w:pStyle w:val="step3"/>
        <w:numPr>
          <w:ilvl w:val="0"/>
          <w:numId w:val="0"/>
        </w:numPr>
        <w:ind w:left="288"/>
      </w:pPr>
    </w:p>
    <w:p w14:paraId="4E6E0199" w14:textId="594C5D5B" w:rsidR="009D1BD9" w:rsidRDefault="00416B36" w:rsidP="009D1BD9">
      <w:pPr>
        <w:pStyle w:val="step3"/>
      </w:pPr>
      <w:r>
        <w:t xml:space="preserve">Click on the </w:t>
      </w:r>
      <w:r w:rsidR="009D1BD9">
        <w:t xml:space="preserve">URL </w:t>
      </w:r>
      <w:hyperlink r:id="rId62" w:history="1">
        <w:r w:rsidR="009D1BD9" w:rsidRPr="00027CF6">
          <w:rPr>
            <w:rStyle w:val="Hyperlink"/>
          </w:rPr>
          <w:t>http://www.java2s.com/Code/Jar/s/Downloadsqljdbc420jar.htm</w:t>
        </w:r>
      </w:hyperlink>
      <w:r w:rsidR="009D1BD9">
        <w:t xml:space="preserve"> in </w:t>
      </w:r>
      <w:r>
        <w:t xml:space="preserve">your </w:t>
      </w:r>
      <w:r w:rsidR="009D1BD9">
        <w:t xml:space="preserve">browser to open </w:t>
      </w:r>
      <w:r>
        <w:t xml:space="preserve">the </w:t>
      </w:r>
      <w:r w:rsidR="009D1BD9">
        <w:t xml:space="preserve">download page for </w:t>
      </w:r>
      <w:r w:rsidR="009D1BD9" w:rsidRPr="009D1BD9">
        <w:rPr>
          <w:b/>
        </w:rPr>
        <w:t>sqljdbc4-2.0.jar</w:t>
      </w:r>
      <w:r w:rsidR="009D1BD9" w:rsidRPr="008A6DF6">
        <w:t>.</w:t>
      </w:r>
    </w:p>
    <w:p w14:paraId="6D4024F1" w14:textId="77777777" w:rsidR="008A6DF6" w:rsidRDefault="008A6DF6" w:rsidP="008A6DF6">
      <w:pPr>
        <w:pStyle w:val="step3"/>
        <w:numPr>
          <w:ilvl w:val="0"/>
          <w:numId w:val="0"/>
        </w:numPr>
        <w:ind w:left="288"/>
      </w:pPr>
    </w:p>
    <w:p w14:paraId="50D63400" w14:textId="61A657F4" w:rsidR="009D1BD9" w:rsidRDefault="009D1BD9" w:rsidP="009D1BD9">
      <w:pPr>
        <w:pStyle w:val="step3"/>
      </w:pPr>
      <w:r>
        <w:t xml:space="preserve">Scroll down </w:t>
      </w:r>
      <w:r w:rsidR="00416B36">
        <w:t xml:space="preserve">to </w:t>
      </w:r>
      <w:r>
        <w:t xml:space="preserve">the bottom of </w:t>
      </w:r>
      <w:r w:rsidR="00416B36">
        <w:t xml:space="preserve">the </w:t>
      </w:r>
      <w:r>
        <w:t>page.</w:t>
      </w:r>
    </w:p>
    <w:p w14:paraId="4495C6FB" w14:textId="77777777" w:rsidR="008A6DF6" w:rsidRDefault="008A6DF6" w:rsidP="008A6DF6">
      <w:pPr>
        <w:pStyle w:val="step3"/>
        <w:numPr>
          <w:ilvl w:val="0"/>
          <w:numId w:val="0"/>
        </w:numPr>
      </w:pPr>
    </w:p>
    <w:p w14:paraId="40FF6300" w14:textId="45891B0F" w:rsidR="009D1BD9" w:rsidRDefault="00416B36" w:rsidP="009D1BD9">
      <w:pPr>
        <w:pStyle w:val="step3"/>
      </w:pPr>
      <w:r>
        <w:t xml:space="preserve">Click on the </w:t>
      </w:r>
      <w:r w:rsidR="009D1BD9">
        <w:t xml:space="preserve">link for downloading </w:t>
      </w:r>
      <w:r>
        <w:t xml:space="preserve">the </w:t>
      </w:r>
      <w:r w:rsidR="009D1BD9">
        <w:t xml:space="preserve">compressed file containing </w:t>
      </w:r>
      <w:r w:rsidR="009D1BD9" w:rsidRPr="009D1BD9">
        <w:rPr>
          <w:b/>
        </w:rPr>
        <w:t>sqljdbc4-2.0.jar</w:t>
      </w:r>
      <w:r w:rsidR="009D1BD9" w:rsidRPr="008A6DF6">
        <w:t>.</w:t>
      </w:r>
    </w:p>
    <w:p w14:paraId="2085CC58" w14:textId="77777777" w:rsidR="008A6DF6" w:rsidRPr="007A40FF" w:rsidRDefault="008A6DF6" w:rsidP="008A6DF6">
      <w:pPr>
        <w:pStyle w:val="step3"/>
        <w:numPr>
          <w:ilvl w:val="0"/>
          <w:numId w:val="0"/>
        </w:numPr>
      </w:pPr>
    </w:p>
    <w:p w14:paraId="47FD2189" w14:textId="77777777" w:rsidR="007A40FF" w:rsidRDefault="007A40FF" w:rsidP="00276F6D">
      <w:pPr>
        <w:pStyle w:val="step3"/>
        <w:numPr>
          <w:ilvl w:val="0"/>
          <w:numId w:val="0"/>
        </w:numPr>
        <w:ind w:left="288" w:hanging="288"/>
      </w:pPr>
      <w:r>
        <w:rPr>
          <w:noProof/>
        </w:rPr>
        <w:drawing>
          <wp:inline distT="0" distB="0" distL="0" distR="0" wp14:anchorId="162CC859" wp14:editId="4F0ECB48">
            <wp:extent cx="3181350" cy="1209575"/>
            <wp:effectExtent l="19050" t="19050" r="19050" b="10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2940" cy="1217784"/>
                    </a:xfrm>
                    <a:prstGeom prst="rect">
                      <a:avLst/>
                    </a:prstGeom>
                    <a:ln>
                      <a:solidFill>
                        <a:schemeClr val="tx1"/>
                      </a:solidFill>
                    </a:ln>
                  </pic:spPr>
                </pic:pic>
              </a:graphicData>
            </a:graphic>
          </wp:inline>
        </w:drawing>
      </w:r>
    </w:p>
    <w:p w14:paraId="54FC6F3E" w14:textId="77777777" w:rsidR="008A6DF6" w:rsidRDefault="008A6DF6" w:rsidP="007A40FF">
      <w:pPr>
        <w:pStyle w:val="step3"/>
        <w:numPr>
          <w:ilvl w:val="0"/>
          <w:numId w:val="0"/>
        </w:numPr>
        <w:ind w:left="288"/>
      </w:pPr>
    </w:p>
    <w:p w14:paraId="73447BA1" w14:textId="62E49E46" w:rsidR="007A40FF" w:rsidRDefault="007A40FF" w:rsidP="007A40FF">
      <w:pPr>
        <w:pStyle w:val="step3"/>
      </w:pPr>
      <w:r w:rsidRPr="00246AB7">
        <w:rPr>
          <w:b/>
        </w:rPr>
        <w:t>Unzip</w:t>
      </w:r>
      <w:r>
        <w:t xml:space="preserve"> </w:t>
      </w:r>
      <w:r w:rsidR="00416B36">
        <w:t xml:space="preserve">the </w:t>
      </w:r>
      <w:r>
        <w:t>compressed file.</w:t>
      </w:r>
    </w:p>
    <w:p w14:paraId="2547D516" w14:textId="77777777" w:rsidR="008A6DF6" w:rsidRDefault="008A6DF6" w:rsidP="008A6DF6">
      <w:pPr>
        <w:pStyle w:val="step3"/>
        <w:numPr>
          <w:ilvl w:val="0"/>
          <w:numId w:val="0"/>
        </w:numPr>
        <w:ind w:left="288"/>
      </w:pPr>
    </w:p>
    <w:p w14:paraId="4FC681BC" w14:textId="4D399D96" w:rsidR="007A40FF" w:rsidRDefault="007A40FF" w:rsidP="007A40FF">
      <w:pPr>
        <w:pStyle w:val="step3"/>
      </w:pPr>
      <w:r>
        <w:t xml:space="preserve">Open </w:t>
      </w:r>
      <w:r w:rsidR="00416B36">
        <w:t xml:space="preserve">the </w:t>
      </w:r>
      <w:r w:rsidRPr="007A40FF">
        <w:rPr>
          <w:b/>
        </w:rPr>
        <w:t>SQL Workbench</w:t>
      </w:r>
      <w:r>
        <w:t xml:space="preserve"> tool using </w:t>
      </w:r>
      <w:r w:rsidR="00416B36">
        <w:t xml:space="preserve">the </w:t>
      </w:r>
      <w:r>
        <w:t>appropriate file according to your Operating System.</w:t>
      </w:r>
    </w:p>
    <w:p w14:paraId="0D6BF3D9" w14:textId="77777777" w:rsidR="00AD5360" w:rsidRDefault="00AD5360" w:rsidP="00AD5360">
      <w:pPr>
        <w:pStyle w:val="step3"/>
        <w:numPr>
          <w:ilvl w:val="0"/>
          <w:numId w:val="0"/>
        </w:numPr>
      </w:pPr>
    </w:p>
    <w:p w14:paraId="01768A8D" w14:textId="37DFEC1C" w:rsidR="007A40FF" w:rsidRDefault="00416B36" w:rsidP="007A40FF">
      <w:pPr>
        <w:pStyle w:val="step3"/>
      </w:pPr>
      <w:r>
        <w:t xml:space="preserve">In the </w:t>
      </w:r>
      <w:r w:rsidR="007A40FF">
        <w:t xml:space="preserve">Connect Window, select </w:t>
      </w:r>
      <w:r w:rsidR="0093727E">
        <w:t xml:space="preserve">the </w:t>
      </w:r>
      <w:r w:rsidR="007A40FF" w:rsidRPr="007A40FF">
        <w:rPr>
          <w:b/>
        </w:rPr>
        <w:t>Microsoft SQL Server</w:t>
      </w:r>
      <w:r w:rsidR="007A40FF">
        <w:t xml:space="preserve"> driver.</w:t>
      </w:r>
    </w:p>
    <w:p w14:paraId="3BADF7F9" w14:textId="77777777" w:rsidR="00AD5360" w:rsidRDefault="00AD5360" w:rsidP="00AD5360">
      <w:pPr>
        <w:pStyle w:val="step3"/>
        <w:numPr>
          <w:ilvl w:val="0"/>
          <w:numId w:val="0"/>
        </w:numPr>
      </w:pPr>
    </w:p>
    <w:p w14:paraId="1C0EE081" w14:textId="77777777" w:rsidR="007A40FF" w:rsidRDefault="007A40FF" w:rsidP="00276F6D">
      <w:pPr>
        <w:pStyle w:val="step3"/>
        <w:numPr>
          <w:ilvl w:val="0"/>
          <w:numId w:val="0"/>
        </w:numPr>
        <w:ind w:left="288" w:hanging="288"/>
      </w:pPr>
      <w:r>
        <w:rPr>
          <w:noProof/>
        </w:rPr>
        <w:drawing>
          <wp:inline distT="0" distB="0" distL="0" distR="0" wp14:anchorId="059977E7" wp14:editId="6B999E39">
            <wp:extent cx="4192437" cy="1111973"/>
            <wp:effectExtent l="19050" t="19050" r="1778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207" cy="1115625"/>
                    </a:xfrm>
                    <a:prstGeom prst="rect">
                      <a:avLst/>
                    </a:prstGeom>
                    <a:ln>
                      <a:solidFill>
                        <a:schemeClr val="tx1"/>
                      </a:solidFill>
                    </a:ln>
                  </pic:spPr>
                </pic:pic>
              </a:graphicData>
            </a:graphic>
          </wp:inline>
        </w:drawing>
      </w:r>
    </w:p>
    <w:p w14:paraId="01C77A07" w14:textId="77777777" w:rsidR="00AD5360" w:rsidRDefault="00AD5360" w:rsidP="007A40FF">
      <w:pPr>
        <w:pStyle w:val="step3"/>
        <w:numPr>
          <w:ilvl w:val="0"/>
          <w:numId w:val="0"/>
        </w:numPr>
        <w:ind w:left="288"/>
      </w:pPr>
    </w:p>
    <w:p w14:paraId="5CA104C1" w14:textId="3C5DA966" w:rsidR="007A40FF" w:rsidRDefault="007A40FF" w:rsidP="007A40FF">
      <w:pPr>
        <w:pStyle w:val="step3"/>
        <w:numPr>
          <w:ilvl w:val="0"/>
          <w:numId w:val="0"/>
        </w:numPr>
        <w:ind w:left="288" w:hanging="288"/>
      </w:pPr>
      <w:r>
        <w:t xml:space="preserve">10. </w:t>
      </w:r>
      <w:r w:rsidR="0093727E">
        <w:t xml:space="preserve">Click on the </w:t>
      </w:r>
      <w:r w:rsidRPr="00E358BE">
        <w:rPr>
          <w:b/>
        </w:rPr>
        <w:t>Yes</w:t>
      </w:r>
      <w:r>
        <w:t xml:space="preserve"> button </w:t>
      </w:r>
      <w:r w:rsidR="0093727E">
        <w:t xml:space="preserve">in the </w:t>
      </w:r>
      <w:r>
        <w:t xml:space="preserve">Message Box to set </w:t>
      </w:r>
      <w:r w:rsidR="0093727E">
        <w:t xml:space="preserve">the </w:t>
      </w:r>
      <w:r>
        <w:t xml:space="preserve">definition for </w:t>
      </w:r>
      <w:r w:rsidR="0093727E">
        <w:t xml:space="preserve">the </w:t>
      </w:r>
      <w:r>
        <w:t>driver.</w:t>
      </w:r>
    </w:p>
    <w:p w14:paraId="28405262" w14:textId="77777777" w:rsidR="00AD5360" w:rsidRDefault="00AD5360" w:rsidP="007A40FF">
      <w:pPr>
        <w:pStyle w:val="step3"/>
        <w:numPr>
          <w:ilvl w:val="0"/>
          <w:numId w:val="0"/>
        </w:numPr>
        <w:ind w:left="288" w:hanging="288"/>
      </w:pPr>
    </w:p>
    <w:p w14:paraId="46A54428" w14:textId="77777777" w:rsidR="007A40FF" w:rsidRDefault="007A40FF" w:rsidP="00276F6D">
      <w:pPr>
        <w:pStyle w:val="step3"/>
        <w:numPr>
          <w:ilvl w:val="0"/>
          <w:numId w:val="0"/>
        </w:numPr>
        <w:ind w:left="288" w:hanging="288"/>
      </w:pPr>
      <w:r>
        <w:rPr>
          <w:noProof/>
        </w:rPr>
        <w:drawing>
          <wp:inline distT="0" distB="0" distL="0" distR="0" wp14:anchorId="7F57F195" wp14:editId="6BDBCB26">
            <wp:extent cx="1915064" cy="748559"/>
            <wp:effectExtent l="19050" t="19050" r="9525" b="139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7212" cy="753307"/>
                    </a:xfrm>
                    <a:prstGeom prst="rect">
                      <a:avLst/>
                    </a:prstGeom>
                    <a:ln>
                      <a:solidFill>
                        <a:schemeClr val="tx1"/>
                      </a:solidFill>
                    </a:ln>
                  </pic:spPr>
                </pic:pic>
              </a:graphicData>
            </a:graphic>
          </wp:inline>
        </w:drawing>
      </w:r>
    </w:p>
    <w:p w14:paraId="4D34821B" w14:textId="77777777" w:rsidR="00AD5360" w:rsidRDefault="00AD5360">
      <w:pPr>
        <w:rPr>
          <w:rFonts w:ascii="Open Sans" w:eastAsia="Open Sans" w:hAnsi="Open Sans" w:cs="Open Sans"/>
          <w:color w:val="444444"/>
          <w:szCs w:val="24"/>
        </w:rPr>
      </w:pPr>
      <w:r>
        <w:br w:type="page"/>
      </w:r>
    </w:p>
    <w:p w14:paraId="72701BE6" w14:textId="77777777" w:rsidR="00AD5360" w:rsidRDefault="00AD5360" w:rsidP="00AD5360">
      <w:pPr>
        <w:pStyle w:val="step3"/>
        <w:numPr>
          <w:ilvl w:val="0"/>
          <w:numId w:val="0"/>
        </w:numPr>
      </w:pPr>
    </w:p>
    <w:p w14:paraId="51EB3B71" w14:textId="70920DF9" w:rsidR="006D3F43" w:rsidRDefault="006D3F43" w:rsidP="006D3F43">
      <w:pPr>
        <w:pStyle w:val="step3"/>
        <w:numPr>
          <w:ilvl w:val="0"/>
          <w:numId w:val="0"/>
        </w:numPr>
        <w:ind w:left="288" w:hanging="288"/>
      </w:pPr>
      <w:r>
        <w:t xml:space="preserve">11. </w:t>
      </w:r>
      <w:r w:rsidR="005E24AD">
        <w:t xml:space="preserve">Click on the </w:t>
      </w:r>
      <w:r w:rsidR="007A40FF" w:rsidRPr="006D3F43">
        <w:rPr>
          <w:b/>
        </w:rPr>
        <w:t>Browse</w:t>
      </w:r>
      <w:r w:rsidR="007A40FF">
        <w:t xml:space="preserve"> button </w:t>
      </w:r>
      <w:r w:rsidR="005E24AD">
        <w:t xml:space="preserve">in the </w:t>
      </w:r>
      <w:r>
        <w:t>Manage Drivers window</w:t>
      </w:r>
      <w:r w:rsidR="005E24AD">
        <w:t>.</w:t>
      </w:r>
      <w:r>
        <w:t xml:space="preserve"> </w:t>
      </w:r>
      <w:r w:rsidR="005E24AD">
        <w:t>S</w:t>
      </w:r>
      <w:r>
        <w:t xml:space="preserve">elect the </w:t>
      </w:r>
      <w:r w:rsidRPr="006D3F43">
        <w:rPr>
          <w:b/>
        </w:rPr>
        <w:t>sqljdbc4-2.0.jar</w:t>
      </w:r>
      <w:r w:rsidRPr="006D3F43">
        <w:t xml:space="preserve"> </w:t>
      </w:r>
      <w:r>
        <w:t xml:space="preserve">file present in </w:t>
      </w:r>
      <w:r w:rsidR="00246AB7">
        <w:t xml:space="preserve">the </w:t>
      </w:r>
      <w:r>
        <w:t xml:space="preserve">folder </w:t>
      </w:r>
      <w:r w:rsidR="00246AB7">
        <w:t>that</w:t>
      </w:r>
      <w:r w:rsidR="005E24AD">
        <w:t xml:space="preserve"> was </w:t>
      </w:r>
      <w:r>
        <w:t xml:space="preserve">obtained in </w:t>
      </w:r>
      <w:r w:rsidR="00246AB7" w:rsidRPr="00D26DAD">
        <w:rPr>
          <w:b/>
        </w:rPr>
        <w:t>S</w:t>
      </w:r>
      <w:r w:rsidRPr="00D26DAD">
        <w:rPr>
          <w:b/>
        </w:rPr>
        <w:t>tep 7</w:t>
      </w:r>
      <w:r>
        <w:t xml:space="preserve"> of this section.</w:t>
      </w:r>
    </w:p>
    <w:p w14:paraId="485445AD" w14:textId="77777777" w:rsidR="00AD5360" w:rsidRDefault="00AD5360" w:rsidP="006D3F43">
      <w:pPr>
        <w:pStyle w:val="step3"/>
        <w:numPr>
          <w:ilvl w:val="0"/>
          <w:numId w:val="0"/>
        </w:numPr>
        <w:ind w:left="288" w:hanging="288"/>
      </w:pPr>
    </w:p>
    <w:p w14:paraId="6401DFB4" w14:textId="77777777" w:rsidR="007A40FF" w:rsidRDefault="006D3F43" w:rsidP="00276F6D">
      <w:pPr>
        <w:pStyle w:val="step3"/>
        <w:numPr>
          <w:ilvl w:val="0"/>
          <w:numId w:val="0"/>
        </w:numPr>
        <w:ind w:left="288" w:hanging="288"/>
      </w:pPr>
      <w:r>
        <w:rPr>
          <w:noProof/>
        </w:rPr>
        <w:drawing>
          <wp:inline distT="0" distB="0" distL="0" distR="0" wp14:anchorId="6A0D71E7" wp14:editId="20D7A9EC">
            <wp:extent cx="4076700" cy="1371600"/>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6700" cy="1371600"/>
                    </a:xfrm>
                    <a:prstGeom prst="rect">
                      <a:avLst/>
                    </a:prstGeom>
                    <a:ln>
                      <a:solidFill>
                        <a:schemeClr val="tx1"/>
                      </a:solidFill>
                    </a:ln>
                  </pic:spPr>
                </pic:pic>
              </a:graphicData>
            </a:graphic>
          </wp:inline>
        </w:drawing>
      </w:r>
    </w:p>
    <w:p w14:paraId="36EFDEC6" w14:textId="77777777" w:rsidR="001F4ECA" w:rsidRDefault="001F4ECA" w:rsidP="006D3F43">
      <w:pPr>
        <w:pStyle w:val="step3"/>
        <w:numPr>
          <w:ilvl w:val="0"/>
          <w:numId w:val="0"/>
        </w:numPr>
        <w:ind w:left="288"/>
      </w:pPr>
    </w:p>
    <w:p w14:paraId="2B42185D" w14:textId="6027F26F" w:rsidR="006D3F43" w:rsidRDefault="006D3F43" w:rsidP="006D3F43">
      <w:pPr>
        <w:pStyle w:val="step3"/>
        <w:numPr>
          <w:ilvl w:val="0"/>
          <w:numId w:val="0"/>
        </w:numPr>
        <w:ind w:left="288" w:hanging="288"/>
      </w:pPr>
      <w:r>
        <w:t xml:space="preserve">12. </w:t>
      </w:r>
      <w:r w:rsidR="005E24AD">
        <w:t xml:space="preserve">Click on the </w:t>
      </w:r>
      <w:r w:rsidR="00246AB7">
        <w:rPr>
          <w:b/>
        </w:rPr>
        <w:t>OK</w:t>
      </w:r>
      <w:r w:rsidR="00246AB7">
        <w:t xml:space="preserve"> </w:t>
      </w:r>
      <w:r>
        <w:t>button to close the Manage Drivers window.</w:t>
      </w:r>
    </w:p>
    <w:p w14:paraId="21AD77BC" w14:textId="77777777" w:rsidR="0037568C" w:rsidRDefault="0037568C" w:rsidP="006D3F43">
      <w:pPr>
        <w:pStyle w:val="step3"/>
        <w:numPr>
          <w:ilvl w:val="0"/>
          <w:numId w:val="0"/>
        </w:numPr>
        <w:ind w:left="288" w:hanging="288"/>
      </w:pPr>
    </w:p>
    <w:p w14:paraId="16D739DF" w14:textId="074652E6" w:rsidR="006D3F43" w:rsidRPr="00D756A3" w:rsidRDefault="006D3F43" w:rsidP="006D3F43">
      <w:pPr>
        <w:pStyle w:val="step3"/>
        <w:numPr>
          <w:ilvl w:val="0"/>
          <w:numId w:val="0"/>
        </w:numPr>
        <w:ind w:left="288" w:hanging="288"/>
        <w:rPr>
          <w:b/>
        </w:rPr>
      </w:pPr>
      <w:r>
        <w:t xml:space="preserve">13. </w:t>
      </w:r>
      <w:r w:rsidR="005E24AD">
        <w:t xml:space="preserve">In the </w:t>
      </w:r>
      <w:r>
        <w:t>Connection Window, replace</w:t>
      </w:r>
      <w:r w:rsidR="005E24AD">
        <w:t xml:space="preserve"> the</w:t>
      </w:r>
      <w:r>
        <w:t xml:space="preserve"> </w:t>
      </w:r>
      <w:r w:rsidR="003E2145">
        <w:t xml:space="preserve">substring </w:t>
      </w:r>
      <w:proofErr w:type="spellStart"/>
      <w:proofErr w:type="gramStart"/>
      <w:r w:rsidRPr="006D3F43">
        <w:rPr>
          <w:b/>
        </w:rPr>
        <w:t>serverName</w:t>
      </w:r>
      <w:proofErr w:type="spellEnd"/>
      <w:r w:rsidRPr="006D3F43">
        <w:rPr>
          <w:b/>
        </w:rPr>
        <w:t>[</w:t>
      </w:r>
      <w:proofErr w:type="gramEnd"/>
      <w:r w:rsidRPr="006D3F43">
        <w:rPr>
          <w:b/>
        </w:rPr>
        <w:t>\</w:t>
      </w:r>
      <w:proofErr w:type="spellStart"/>
      <w:r w:rsidRPr="006D3F43">
        <w:rPr>
          <w:b/>
        </w:rPr>
        <w:t>instanceName</w:t>
      </w:r>
      <w:proofErr w:type="spellEnd"/>
      <w:r w:rsidRPr="006D3F43">
        <w:rPr>
          <w:b/>
        </w:rPr>
        <w:t>][:</w:t>
      </w:r>
      <w:proofErr w:type="spellStart"/>
      <w:r w:rsidRPr="006D3F43">
        <w:rPr>
          <w:b/>
        </w:rPr>
        <w:t>portNumber</w:t>
      </w:r>
      <w:proofErr w:type="spellEnd"/>
      <w:r w:rsidRPr="006D3F43">
        <w:rPr>
          <w:b/>
        </w:rPr>
        <w:t>]</w:t>
      </w:r>
      <w:r>
        <w:rPr>
          <w:b/>
        </w:rPr>
        <w:t xml:space="preserve"> </w:t>
      </w:r>
      <w:r w:rsidR="005D573E">
        <w:t xml:space="preserve">in the </w:t>
      </w:r>
      <w:r w:rsidR="003E2145">
        <w:t xml:space="preserve">URL </w:t>
      </w:r>
      <w:r w:rsidR="005D573E">
        <w:t xml:space="preserve">box </w:t>
      </w:r>
      <w:r>
        <w:t>with</w:t>
      </w:r>
      <w:r w:rsidR="005D573E">
        <w:t xml:space="preserve"> the</w:t>
      </w:r>
      <w:r>
        <w:t xml:space="preserve"> </w:t>
      </w:r>
      <w:r w:rsidRPr="003E2145">
        <w:rPr>
          <w:b/>
        </w:rPr>
        <w:t>Endpoint string of SQL Server</w:t>
      </w:r>
      <w:r>
        <w:t xml:space="preserve"> </w:t>
      </w:r>
      <w:commentRangeStart w:id="181"/>
      <w:commentRangeStart w:id="182"/>
      <w:commentRangeStart w:id="183"/>
      <w:commentRangeStart w:id="184"/>
      <w:r>
        <w:t xml:space="preserve">(refer </w:t>
      </w:r>
      <w:r w:rsidR="00D756A3">
        <w:t xml:space="preserve">to </w:t>
      </w:r>
      <w:r w:rsidR="00D756A3" w:rsidRPr="00D26DAD">
        <w:rPr>
          <w:b/>
        </w:rPr>
        <w:t>Step</w:t>
      </w:r>
      <w:r w:rsidRPr="00D26DAD">
        <w:rPr>
          <w:b/>
        </w:rPr>
        <w:t xml:space="preserve"> 13</w:t>
      </w:r>
      <w:r>
        <w:t xml:space="preserve"> of </w:t>
      </w:r>
      <w:r w:rsidR="00D26DAD">
        <w:rPr>
          <w:b/>
        </w:rPr>
        <w:t>S</w:t>
      </w:r>
      <w:r w:rsidRPr="00D756A3">
        <w:rPr>
          <w:b/>
        </w:rPr>
        <w:t>ection</w:t>
      </w:r>
      <w:r>
        <w:t xml:space="preserve"> </w:t>
      </w:r>
      <w:r w:rsidRPr="00D756A3">
        <w:rPr>
          <w:b/>
        </w:rPr>
        <w:t>4.8.2</w:t>
      </w:r>
      <w:r w:rsidR="00D756A3">
        <w:rPr>
          <w:b/>
        </w:rPr>
        <w:t>.</w:t>
      </w:r>
      <w:r w:rsidR="00D756A3" w:rsidRPr="00D756A3">
        <w:rPr>
          <w:b/>
        </w:rPr>
        <w:t xml:space="preserve"> </w:t>
      </w:r>
      <w:r w:rsidRPr="00D756A3">
        <w:rPr>
          <w:b/>
        </w:rPr>
        <w:t>Launch RDS Database)</w:t>
      </w:r>
      <w:r w:rsidR="003E2145" w:rsidRPr="00D756A3">
        <w:rPr>
          <w:b/>
        </w:rPr>
        <w:t>.</w:t>
      </w:r>
      <w:commentRangeEnd w:id="181"/>
      <w:r w:rsidR="00F14997">
        <w:rPr>
          <w:rStyle w:val="CommentReference"/>
          <w:rFonts w:ascii="Calibri" w:eastAsia="Calibri" w:hAnsi="Calibri" w:cs="Calibri"/>
          <w:color w:val="000000"/>
        </w:rPr>
        <w:commentReference w:id="181"/>
      </w:r>
      <w:commentRangeEnd w:id="182"/>
      <w:r w:rsidR="004B0C9C">
        <w:rPr>
          <w:rStyle w:val="CommentReference"/>
          <w:rFonts w:ascii="Calibri" w:eastAsia="Calibri" w:hAnsi="Calibri" w:cs="Calibri"/>
          <w:color w:val="000000"/>
        </w:rPr>
        <w:commentReference w:id="182"/>
      </w:r>
      <w:commentRangeEnd w:id="183"/>
      <w:r w:rsidR="00312B0D">
        <w:rPr>
          <w:rStyle w:val="CommentReference"/>
          <w:rFonts w:ascii="Calibri" w:eastAsia="Calibri" w:hAnsi="Calibri" w:cs="Calibri"/>
          <w:color w:val="000000"/>
        </w:rPr>
        <w:commentReference w:id="183"/>
      </w:r>
      <w:commentRangeEnd w:id="184"/>
      <w:r w:rsidR="007B45D4">
        <w:rPr>
          <w:rStyle w:val="CommentReference"/>
          <w:rFonts w:ascii="Calibri" w:eastAsia="Calibri" w:hAnsi="Calibri" w:cs="Calibri"/>
          <w:color w:val="000000"/>
        </w:rPr>
        <w:commentReference w:id="184"/>
      </w:r>
    </w:p>
    <w:p w14:paraId="59D3D9EE" w14:textId="77777777" w:rsidR="00D94D80" w:rsidRDefault="00D94D80" w:rsidP="006D3F43">
      <w:pPr>
        <w:pStyle w:val="step3"/>
        <w:numPr>
          <w:ilvl w:val="0"/>
          <w:numId w:val="0"/>
        </w:numPr>
        <w:ind w:left="288" w:hanging="288"/>
      </w:pPr>
    </w:p>
    <w:p w14:paraId="2F5C68F6" w14:textId="77777777" w:rsidR="003E2145" w:rsidRDefault="003E2145" w:rsidP="006D3F43">
      <w:pPr>
        <w:pStyle w:val="step3"/>
        <w:numPr>
          <w:ilvl w:val="0"/>
          <w:numId w:val="0"/>
        </w:numPr>
        <w:ind w:left="288" w:hanging="288"/>
      </w:pPr>
      <w:r>
        <w:t xml:space="preserve"> </w:t>
      </w:r>
      <w:r>
        <w:rPr>
          <w:noProof/>
        </w:rPr>
        <w:drawing>
          <wp:inline distT="0" distB="0" distL="0" distR="0" wp14:anchorId="0C9E9802" wp14:editId="3B3A2CF7">
            <wp:extent cx="3761117" cy="1817542"/>
            <wp:effectExtent l="19050" t="19050" r="10795"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8431" cy="1821076"/>
                    </a:xfrm>
                    <a:prstGeom prst="rect">
                      <a:avLst/>
                    </a:prstGeom>
                    <a:ln>
                      <a:solidFill>
                        <a:schemeClr val="tx1"/>
                      </a:solidFill>
                    </a:ln>
                  </pic:spPr>
                </pic:pic>
              </a:graphicData>
            </a:graphic>
          </wp:inline>
        </w:drawing>
      </w:r>
    </w:p>
    <w:p w14:paraId="0733759F" w14:textId="77777777" w:rsidR="007B365E" w:rsidRDefault="007B365E" w:rsidP="006D3F43">
      <w:pPr>
        <w:pStyle w:val="step3"/>
        <w:numPr>
          <w:ilvl w:val="0"/>
          <w:numId w:val="0"/>
        </w:numPr>
        <w:ind w:left="288" w:hanging="288"/>
      </w:pPr>
    </w:p>
    <w:p w14:paraId="5C33F67A" w14:textId="4BB7758B" w:rsidR="003E2145" w:rsidRDefault="003E2145" w:rsidP="006D3F43">
      <w:pPr>
        <w:pStyle w:val="step3"/>
        <w:numPr>
          <w:ilvl w:val="0"/>
          <w:numId w:val="0"/>
        </w:numPr>
        <w:ind w:left="288" w:hanging="288"/>
      </w:pPr>
      <w:r>
        <w:t xml:space="preserve">14. </w:t>
      </w:r>
      <w:r w:rsidR="005D573E">
        <w:t xml:space="preserve">Type in the </w:t>
      </w:r>
      <w:r w:rsidRPr="00E358BE">
        <w:rPr>
          <w:b/>
        </w:rPr>
        <w:t>Username</w:t>
      </w:r>
      <w:r>
        <w:t xml:space="preserve"> and </w:t>
      </w:r>
      <w:r w:rsidRPr="00E358BE">
        <w:rPr>
          <w:b/>
        </w:rPr>
        <w:t>Password</w:t>
      </w:r>
      <w:r>
        <w:t xml:space="preserve"> of </w:t>
      </w:r>
      <w:r w:rsidR="005D573E">
        <w:t xml:space="preserve">the </w:t>
      </w:r>
      <w:r>
        <w:t xml:space="preserve">SQL Server </w:t>
      </w:r>
      <w:r w:rsidR="00D756A3">
        <w:t xml:space="preserve">that you </w:t>
      </w:r>
      <w:r>
        <w:t xml:space="preserve">set in </w:t>
      </w:r>
      <w:commentRangeStart w:id="185"/>
      <w:commentRangeStart w:id="186"/>
      <w:r w:rsidR="00D756A3" w:rsidRPr="00D26DAD">
        <w:rPr>
          <w:b/>
        </w:rPr>
        <w:t>S</w:t>
      </w:r>
      <w:r w:rsidRPr="00D26DAD">
        <w:rPr>
          <w:b/>
        </w:rPr>
        <w:t xml:space="preserve">tep 7 of </w:t>
      </w:r>
      <w:r w:rsidR="00D26DAD" w:rsidRPr="00D26DAD">
        <w:rPr>
          <w:b/>
        </w:rPr>
        <w:t>S</w:t>
      </w:r>
      <w:r w:rsidRPr="00D26DAD">
        <w:rPr>
          <w:b/>
        </w:rPr>
        <w:t>ection</w:t>
      </w:r>
      <w:r w:rsidRPr="00E358BE">
        <w:rPr>
          <w:b/>
        </w:rPr>
        <w:t xml:space="preserve"> 4.8.2. Launch RDS Database</w:t>
      </w:r>
      <w:r>
        <w:t>.</w:t>
      </w:r>
      <w:commentRangeEnd w:id="185"/>
      <w:r w:rsidR="00A71B04">
        <w:rPr>
          <w:rStyle w:val="CommentReference"/>
          <w:rFonts w:ascii="Calibri" w:eastAsia="Calibri" w:hAnsi="Calibri" w:cs="Calibri"/>
          <w:color w:val="000000"/>
        </w:rPr>
        <w:commentReference w:id="185"/>
      </w:r>
      <w:commentRangeEnd w:id="186"/>
      <w:r w:rsidR="004B0C9C">
        <w:rPr>
          <w:rStyle w:val="CommentReference"/>
          <w:rFonts w:ascii="Calibri" w:eastAsia="Calibri" w:hAnsi="Calibri" w:cs="Calibri"/>
          <w:color w:val="000000"/>
        </w:rPr>
        <w:commentReference w:id="186"/>
      </w:r>
    </w:p>
    <w:p w14:paraId="50839C7B" w14:textId="77777777" w:rsidR="007B365E" w:rsidRDefault="007B365E" w:rsidP="006D3F43">
      <w:pPr>
        <w:pStyle w:val="step3"/>
        <w:numPr>
          <w:ilvl w:val="0"/>
          <w:numId w:val="0"/>
        </w:numPr>
        <w:ind w:left="288" w:hanging="288"/>
      </w:pPr>
    </w:p>
    <w:p w14:paraId="641705AE" w14:textId="21D9026E" w:rsidR="003E2145" w:rsidRDefault="003E2145" w:rsidP="006D3F43">
      <w:pPr>
        <w:pStyle w:val="step3"/>
        <w:numPr>
          <w:ilvl w:val="0"/>
          <w:numId w:val="0"/>
        </w:numPr>
        <w:ind w:left="288" w:hanging="288"/>
      </w:pPr>
      <w:r>
        <w:t xml:space="preserve">15. </w:t>
      </w:r>
      <w:r w:rsidR="005D573E">
        <w:t xml:space="preserve">Click on the </w:t>
      </w:r>
      <w:r w:rsidRPr="00E358BE">
        <w:rPr>
          <w:b/>
        </w:rPr>
        <w:t>Test</w:t>
      </w:r>
      <w:r>
        <w:t xml:space="preserve"> button at the bottom of </w:t>
      </w:r>
      <w:r w:rsidR="005D573E">
        <w:t xml:space="preserve">the </w:t>
      </w:r>
      <w:r>
        <w:t>Connection Window to confirm the connection settings.</w:t>
      </w:r>
    </w:p>
    <w:p w14:paraId="6241CCBC" w14:textId="77777777" w:rsidR="007B365E" w:rsidRDefault="007B365E" w:rsidP="006D3F43">
      <w:pPr>
        <w:pStyle w:val="step3"/>
        <w:numPr>
          <w:ilvl w:val="0"/>
          <w:numId w:val="0"/>
        </w:numPr>
        <w:ind w:left="288" w:hanging="288"/>
      </w:pPr>
    </w:p>
    <w:p w14:paraId="1158310D" w14:textId="16178B1D" w:rsidR="003E2145" w:rsidRDefault="003E2145" w:rsidP="006D3F43">
      <w:pPr>
        <w:pStyle w:val="step3"/>
        <w:numPr>
          <w:ilvl w:val="0"/>
          <w:numId w:val="0"/>
        </w:numPr>
        <w:ind w:left="288" w:hanging="288"/>
      </w:pPr>
      <w:r>
        <w:t xml:space="preserve">16. </w:t>
      </w:r>
      <w:r w:rsidR="005D573E">
        <w:t xml:space="preserve">Click on the </w:t>
      </w:r>
      <w:r w:rsidRPr="00E358BE">
        <w:rPr>
          <w:b/>
        </w:rPr>
        <w:t>OK</w:t>
      </w:r>
      <w:r>
        <w:t xml:space="preserve"> button</w:t>
      </w:r>
      <w:r w:rsidR="005D573E">
        <w:t>.</w:t>
      </w:r>
      <w:r>
        <w:t xml:space="preserve"> </w:t>
      </w:r>
    </w:p>
    <w:p w14:paraId="7F5E70A6" w14:textId="77777777" w:rsidR="007B365E" w:rsidRPr="007B365E" w:rsidRDefault="007B365E" w:rsidP="007B365E">
      <w:pPr>
        <w:rPr>
          <w:rFonts w:ascii="Open Sans" w:eastAsia="Open Sans" w:hAnsi="Open Sans" w:cs="Open Sans"/>
          <w:color w:val="444444"/>
          <w:szCs w:val="24"/>
        </w:rPr>
      </w:pPr>
      <w:r>
        <w:br w:type="page"/>
      </w:r>
    </w:p>
    <w:p w14:paraId="65148198" w14:textId="1DDB2076" w:rsidR="003E2145" w:rsidRDefault="003E2145" w:rsidP="006D3F43">
      <w:pPr>
        <w:pStyle w:val="step3"/>
        <w:numPr>
          <w:ilvl w:val="0"/>
          <w:numId w:val="0"/>
        </w:numPr>
        <w:ind w:left="288" w:hanging="288"/>
      </w:pPr>
      <w:r>
        <w:lastRenderedPageBreak/>
        <w:t xml:space="preserve">17. </w:t>
      </w:r>
      <w:r w:rsidR="00D756A3">
        <w:t>In</w:t>
      </w:r>
      <w:r w:rsidR="00837B0C">
        <w:t xml:space="preserve"> </w:t>
      </w:r>
      <w:r w:rsidR="005D573E">
        <w:t xml:space="preserve">the </w:t>
      </w:r>
      <w:r w:rsidR="00837B0C">
        <w:t>SQL Query window</w:t>
      </w:r>
      <w:r w:rsidR="00D756A3">
        <w:t xml:space="preserve">, type in </w:t>
      </w:r>
      <w:r w:rsidR="005D573E">
        <w:t>the statement below</w:t>
      </w:r>
      <w:r w:rsidR="00837B0C">
        <w:t xml:space="preserve"> and execute it to create </w:t>
      </w:r>
      <w:r w:rsidR="005D573E">
        <w:t xml:space="preserve">the </w:t>
      </w:r>
      <w:r w:rsidR="00837B0C">
        <w:t>database.</w:t>
      </w:r>
    </w:p>
    <w:p w14:paraId="5EBC96A2" w14:textId="77777777" w:rsidR="00837B0C" w:rsidRPr="00837B0C" w:rsidRDefault="00837B0C" w:rsidP="007B365E">
      <w:pPr>
        <w:pStyle w:val="step3"/>
        <w:numPr>
          <w:ilvl w:val="0"/>
          <w:numId w:val="0"/>
        </w:numPr>
        <w:spacing w:before="240" w:line="360" w:lineRule="auto"/>
        <w:ind w:left="288" w:hanging="288"/>
        <w:rPr>
          <w:rFonts w:ascii="Courier New" w:hAnsi="Courier New" w:cs="Courier New"/>
        </w:rPr>
      </w:pPr>
      <w:proofErr w:type="gramStart"/>
      <w:r w:rsidRPr="00837B0C">
        <w:rPr>
          <w:rFonts w:ascii="Courier New" w:hAnsi="Courier New" w:cs="Courier New"/>
          <w:highlight w:val="lightGray"/>
        </w:rPr>
        <w:t>create</w:t>
      </w:r>
      <w:proofErr w:type="gramEnd"/>
      <w:r w:rsidRPr="00837B0C">
        <w:rPr>
          <w:rFonts w:ascii="Courier New" w:hAnsi="Courier New" w:cs="Courier New"/>
          <w:highlight w:val="lightGray"/>
        </w:rPr>
        <w:t xml:space="preserve"> database </w:t>
      </w:r>
      <w:proofErr w:type="spellStart"/>
      <w:r w:rsidRPr="00837B0C">
        <w:rPr>
          <w:rFonts w:ascii="Courier New" w:hAnsi="Courier New" w:cs="Courier New"/>
          <w:highlight w:val="lightGray"/>
        </w:rPr>
        <w:t>deepsecurity</w:t>
      </w:r>
      <w:proofErr w:type="spellEnd"/>
      <w:r w:rsidRPr="00837B0C">
        <w:rPr>
          <w:rFonts w:ascii="Courier New" w:hAnsi="Courier New" w:cs="Courier New"/>
          <w:highlight w:val="lightGray"/>
        </w:rPr>
        <w:t>;</w:t>
      </w:r>
    </w:p>
    <w:p w14:paraId="03EBACB5" w14:textId="77777777" w:rsidR="00837B0C" w:rsidRDefault="00837B0C" w:rsidP="006B4997">
      <w:pPr>
        <w:pStyle w:val="step3"/>
        <w:numPr>
          <w:ilvl w:val="0"/>
          <w:numId w:val="0"/>
        </w:numPr>
        <w:spacing w:line="240" w:lineRule="auto"/>
        <w:ind w:left="289" w:hanging="289"/>
      </w:pPr>
      <w:r>
        <w:rPr>
          <w:noProof/>
        </w:rPr>
        <w:drawing>
          <wp:inline distT="0" distB="0" distL="0" distR="0" wp14:anchorId="41DBC7F6" wp14:editId="2793061B">
            <wp:extent cx="3343275" cy="1276350"/>
            <wp:effectExtent l="19050" t="19050" r="28575"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3275" cy="1276350"/>
                    </a:xfrm>
                    <a:prstGeom prst="rect">
                      <a:avLst/>
                    </a:prstGeom>
                    <a:ln>
                      <a:solidFill>
                        <a:schemeClr val="tx1"/>
                      </a:solidFill>
                    </a:ln>
                  </pic:spPr>
                </pic:pic>
              </a:graphicData>
            </a:graphic>
          </wp:inline>
        </w:drawing>
      </w:r>
    </w:p>
    <w:p w14:paraId="034D45CB" w14:textId="77777777" w:rsidR="006B4997" w:rsidRDefault="006B4997" w:rsidP="006B4997">
      <w:pPr>
        <w:pStyle w:val="step3"/>
        <w:numPr>
          <w:ilvl w:val="0"/>
          <w:numId w:val="0"/>
        </w:numPr>
        <w:spacing w:line="240" w:lineRule="auto"/>
        <w:ind w:left="289" w:hanging="289"/>
      </w:pPr>
    </w:p>
    <w:p w14:paraId="467B2C67" w14:textId="7A790C15" w:rsidR="00837B0C" w:rsidRDefault="005D573E" w:rsidP="006D3F43">
      <w:pPr>
        <w:pStyle w:val="step3"/>
        <w:numPr>
          <w:ilvl w:val="0"/>
          <w:numId w:val="0"/>
        </w:numPr>
        <w:ind w:left="288" w:hanging="288"/>
      </w:pPr>
      <w:r>
        <w:t>Make note of</w:t>
      </w:r>
      <w:r w:rsidR="00837B0C">
        <w:t xml:space="preserve"> the name of </w:t>
      </w:r>
      <w:r>
        <w:t xml:space="preserve">the </w:t>
      </w:r>
      <w:r w:rsidR="00837B0C">
        <w:t>database for future use.</w:t>
      </w:r>
    </w:p>
    <w:p w14:paraId="7E6332F9" w14:textId="77777777" w:rsidR="006B4997" w:rsidRDefault="006B4997" w:rsidP="006D3F43">
      <w:pPr>
        <w:pStyle w:val="step3"/>
        <w:numPr>
          <w:ilvl w:val="0"/>
          <w:numId w:val="0"/>
        </w:numPr>
        <w:ind w:left="288" w:hanging="288"/>
      </w:pPr>
    </w:p>
    <w:p w14:paraId="3EA77D35" w14:textId="10D16AD5" w:rsidR="00837B0C" w:rsidRDefault="006B4997" w:rsidP="006D3F43">
      <w:pPr>
        <w:pStyle w:val="step3"/>
        <w:numPr>
          <w:ilvl w:val="0"/>
          <w:numId w:val="0"/>
        </w:numPr>
        <w:ind w:left="288" w:hanging="288"/>
      </w:pPr>
      <w:r>
        <w:t>18. The</w:t>
      </w:r>
      <w:r w:rsidR="00837B0C">
        <w:t xml:space="preserve"> message</w:t>
      </w:r>
      <w:r>
        <w:t xml:space="preserve"> below</w:t>
      </w:r>
      <w:r w:rsidR="00837B0C">
        <w:t xml:space="preserve"> in </w:t>
      </w:r>
      <w:r w:rsidR="005D573E">
        <w:t xml:space="preserve">the </w:t>
      </w:r>
      <w:r w:rsidR="00837B0C">
        <w:t xml:space="preserve">Message pane </w:t>
      </w:r>
      <w:r w:rsidR="005D573E">
        <w:t xml:space="preserve">shows the </w:t>
      </w:r>
      <w:r w:rsidR="00837B0C">
        <w:t xml:space="preserve">successful creation of </w:t>
      </w:r>
      <w:r w:rsidR="005D573E">
        <w:t xml:space="preserve">a </w:t>
      </w:r>
      <w:r w:rsidR="00837B0C">
        <w:t>database.</w:t>
      </w:r>
    </w:p>
    <w:p w14:paraId="3A7B32BF" w14:textId="77777777" w:rsidR="006B4997" w:rsidRDefault="006B4997" w:rsidP="006D3F43">
      <w:pPr>
        <w:pStyle w:val="step3"/>
        <w:numPr>
          <w:ilvl w:val="0"/>
          <w:numId w:val="0"/>
        </w:numPr>
        <w:ind w:left="288" w:hanging="288"/>
      </w:pPr>
    </w:p>
    <w:p w14:paraId="235690B8" w14:textId="77777777" w:rsidR="00E358BE" w:rsidRDefault="00837B0C" w:rsidP="006B4997">
      <w:pPr>
        <w:pStyle w:val="step3"/>
        <w:numPr>
          <w:ilvl w:val="0"/>
          <w:numId w:val="0"/>
        </w:numPr>
        <w:spacing w:line="240" w:lineRule="auto"/>
      </w:pPr>
      <w:r>
        <w:rPr>
          <w:noProof/>
        </w:rPr>
        <w:drawing>
          <wp:inline distT="0" distB="0" distL="0" distR="0" wp14:anchorId="4E5DF633" wp14:editId="05BAEBCE">
            <wp:extent cx="1871932" cy="902405"/>
            <wp:effectExtent l="19050" t="19050" r="14605" b="120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87350" cy="909837"/>
                    </a:xfrm>
                    <a:prstGeom prst="rect">
                      <a:avLst/>
                    </a:prstGeom>
                    <a:ln>
                      <a:solidFill>
                        <a:schemeClr val="tx1"/>
                      </a:solidFill>
                    </a:ln>
                  </pic:spPr>
                </pic:pic>
              </a:graphicData>
            </a:graphic>
          </wp:inline>
        </w:drawing>
      </w:r>
    </w:p>
    <w:p w14:paraId="4AFAB9AF" w14:textId="77777777" w:rsidR="00E358BE" w:rsidRDefault="00E358BE">
      <w:pPr>
        <w:rPr>
          <w:rFonts w:ascii="Open Sans" w:eastAsia="Open Sans" w:hAnsi="Open Sans" w:cs="Open Sans"/>
          <w:color w:val="444444"/>
          <w:szCs w:val="24"/>
        </w:rPr>
      </w:pPr>
      <w:r>
        <w:br w:type="page"/>
      </w:r>
    </w:p>
    <w:p w14:paraId="0FB25C6C" w14:textId="77777777" w:rsidR="00B72D21" w:rsidRDefault="008B0E7B" w:rsidP="008B0E7B">
      <w:pPr>
        <w:pStyle w:val="DocH3"/>
        <w:numPr>
          <w:ilvl w:val="0"/>
          <w:numId w:val="0"/>
        </w:numPr>
        <w:ind w:left="720" w:hanging="720"/>
      </w:pPr>
      <w:bookmarkStart w:id="187" w:name="_Toc469413284"/>
      <w:r>
        <w:lastRenderedPageBreak/>
        <w:t>4</w:t>
      </w:r>
      <w:r w:rsidR="009C112E">
        <w:t>.8.4</w:t>
      </w:r>
      <w:r>
        <w:t xml:space="preserve">. </w:t>
      </w:r>
      <w:r w:rsidR="000114EE">
        <w:t>Install Deep Security Manager</w:t>
      </w:r>
      <w:bookmarkEnd w:id="187"/>
    </w:p>
    <w:p w14:paraId="489059A6" w14:textId="77777777" w:rsidR="000475C8" w:rsidRDefault="000475C8" w:rsidP="000475C8">
      <w:pPr>
        <w:pStyle w:val="step3"/>
        <w:numPr>
          <w:ilvl w:val="0"/>
          <w:numId w:val="0"/>
        </w:numPr>
        <w:ind w:left="288" w:hanging="288"/>
      </w:pPr>
    </w:p>
    <w:p w14:paraId="64CC1AE8" w14:textId="50D9BA63" w:rsidR="008B0E7B" w:rsidRPr="00E358BE" w:rsidRDefault="005D573E" w:rsidP="00F3618E">
      <w:pPr>
        <w:pStyle w:val="step3"/>
        <w:numPr>
          <w:ilvl w:val="0"/>
          <w:numId w:val="38"/>
        </w:numPr>
        <w:rPr>
          <w:i/>
        </w:rPr>
      </w:pPr>
      <w:r>
        <w:t>Click on the</w:t>
      </w:r>
      <w:r w:rsidR="008B0E7B">
        <w:t xml:space="preserve"> URL </w:t>
      </w:r>
      <w:r>
        <w:t xml:space="preserve">below </w:t>
      </w:r>
      <w:r w:rsidR="008B0E7B">
        <w:t xml:space="preserve">in </w:t>
      </w:r>
      <w:r>
        <w:t xml:space="preserve">the </w:t>
      </w:r>
      <w:r w:rsidR="008B0E7B">
        <w:t>browser of your local mac</w:t>
      </w:r>
      <w:r w:rsidR="000475C8">
        <w:t>hine</w:t>
      </w:r>
      <w:r>
        <w:t>.</w:t>
      </w:r>
      <w:r w:rsidR="000475C8">
        <w:t xml:space="preserve"> </w:t>
      </w:r>
      <w:r>
        <w:t xml:space="preserve">However, </w:t>
      </w:r>
      <w:r w:rsidR="000475C8">
        <w:t xml:space="preserve">replace the token </w:t>
      </w:r>
      <w:r w:rsidR="008B0E7B" w:rsidRPr="00E358BE">
        <w:rPr>
          <w:b/>
        </w:rPr>
        <w:t>&lt;</w:t>
      </w:r>
      <w:proofErr w:type="spellStart"/>
      <w:r w:rsidR="008B0E7B" w:rsidRPr="00E358BE">
        <w:rPr>
          <w:b/>
        </w:rPr>
        <w:t>Public_IP_Trend_Micro_Deep_Security_Instance</w:t>
      </w:r>
      <w:proofErr w:type="spellEnd"/>
      <w:r w:rsidR="008B0E7B" w:rsidRPr="00E358BE">
        <w:rPr>
          <w:b/>
        </w:rPr>
        <w:t xml:space="preserve">&gt; </w:t>
      </w:r>
      <w:r w:rsidR="008B0E7B">
        <w:t xml:space="preserve">with </w:t>
      </w:r>
      <w:r>
        <w:t xml:space="preserve">the </w:t>
      </w:r>
      <w:r w:rsidR="008B0E7B">
        <w:t xml:space="preserve">Public IP of Trend Micro Deep Security instance created in </w:t>
      </w:r>
      <w:r w:rsidR="008B0E7B" w:rsidRPr="00E358BE">
        <w:rPr>
          <w:b/>
        </w:rPr>
        <w:t>Section 4.8.1: Launch Instance</w:t>
      </w:r>
    </w:p>
    <w:p w14:paraId="05311BD0" w14:textId="77777777" w:rsidR="00B72D21" w:rsidRDefault="007B45D4" w:rsidP="008B0E7B">
      <w:pPr>
        <w:pStyle w:val="step3"/>
        <w:numPr>
          <w:ilvl w:val="0"/>
          <w:numId w:val="0"/>
        </w:numPr>
        <w:ind w:left="288"/>
        <w:rPr>
          <w:i/>
          <w:color w:val="E47911"/>
        </w:rPr>
      </w:pPr>
      <w:hyperlink w:history="1">
        <w:r w:rsidR="00B21A1F" w:rsidRPr="00027CF6">
          <w:rPr>
            <w:rStyle w:val="Hyperlink"/>
            <w:i/>
          </w:rPr>
          <w:t>https://</w:t>
        </w:r>
        <w:r w:rsidR="00B21A1F" w:rsidRPr="00027CF6">
          <w:rPr>
            <w:rStyle w:val="Hyperlink"/>
            <w:b/>
            <w:i/>
          </w:rPr>
          <w:t>&lt;Public_IP_Trend_Micro_Deep_Security_Instance&gt;</w:t>
        </w:r>
        <w:r w:rsidR="00B21A1F" w:rsidRPr="00027CF6">
          <w:rPr>
            <w:rStyle w:val="Hyperlink"/>
            <w:i/>
          </w:rPr>
          <w:t>:8080</w:t>
        </w:r>
      </w:hyperlink>
    </w:p>
    <w:p w14:paraId="4804B2C2" w14:textId="77777777" w:rsidR="00B21A1F" w:rsidRDefault="00B21A1F" w:rsidP="008B0E7B">
      <w:pPr>
        <w:pStyle w:val="step3"/>
        <w:numPr>
          <w:ilvl w:val="0"/>
          <w:numId w:val="0"/>
        </w:numPr>
        <w:ind w:left="288"/>
        <w:rPr>
          <w:i/>
          <w:color w:val="E47911"/>
        </w:rPr>
      </w:pPr>
    </w:p>
    <w:p w14:paraId="774A9F27" w14:textId="77777777" w:rsidR="000475C8" w:rsidRDefault="00B21A1F" w:rsidP="00E358BE">
      <w:pPr>
        <w:pStyle w:val="step2"/>
      </w:pPr>
      <w:r w:rsidRPr="00FA47BA">
        <w:t>Generally, a privacy error warning due to a self-signed SSH certificate w</w:t>
      </w:r>
      <w:r>
        <w:t>ill pop up. Bypass this for now and continue browsing.</w:t>
      </w:r>
    </w:p>
    <w:p w14:paraId="04C8A3D7" w14:textId="77777777" w:rsidR="00E358BE" w:rsidRPr="000475C8" w:rsidRDefault="00E358BE" w:rsidP="00E358BE">
      <w:pPr>
        <w:pStyle w:val="step2"/>
      </w:pPr>
    </w:p>
    <w:p w14:paraId="20422E92" w14:textId="6D8C47E3" w:rsidR="00B21A1F" w:rsidRDefault="005D573E" w:rsidP="00E358BE">
      <w:pPr>
        <w:pStyle w:val="step3"/>
      </w:pPr>
      <w:r>
        <w:t xml:space="preserve">Type in </w:t>
      </w:r>
      <w:r w:rsidR="000242DA">
        <w:t xml:space="preserve">the Instance ID of </w:t>
      </w:r>
      <w:r>
        <w:t xml:space="preserve">the </w:t>
      </w:r>
      <w:r w:rsidR="000242DA">
        <w:t xml:space="preserve">Micro Trend Deep Security instance (created in </w:t>
      </w:r>
      <w:r w:rsidR="000242DA" w:rsidRPr="000475C8">
        <w:rPr>
          <w:b/>
        </w:rPr>
        <w:t>section 4.8.1: Launch Instance</w:t>
      </w:r>
      <w:r w:rsidR="000242DA">
        <w:t xml:space="preserve">) in the input box of </w:t>
      </w:r>
      <w:r w:rsidR="00E146BF">
        <w:t xml:space="preserve">the </w:t>
      </w:r>
      <w:r w:rsidR="000242DA">
        <w:t>Sign</w:t>
      </w:r>
      <w:r w:rsidR="00D756A3">
        <w:t xml:space="preserve"> I</w:t>
      </w:r>
      <w:r w:rsidR="000242DA">
        <w:t xml:space="preserve">n page for </w:t>
      </w:r>
      <w:r w:rsidR="00D756A3">
        <w:t xml:space="preserve">the </w:t>
      </w:r>
      <w:r w:rsidR="000242DA">
        <w:t xml:space="preserve">Deep Security instance and </w:t>
      </w:r>
      <w:r w:rsidR="00E146BF">
        <w:t xml:space="preserve">click on the </w:t>
      </w:r>
      <w:r w:rsidR="000242DA" w:rsidRPr="000475C8">
        <w:rPr>
          <w:b/>
        </w:rPr>
        <w:t>Sign In</w:t>
      </w:r>
      <w:r w:rsidR="000242DA">
        <w:t xml:space="preserve"> button.</w:t>
      </w:r>
    </w:p>
    <w:p w14:paraId="26016B1C" w14:textId="77777777" w:rsidR="000475C8" w:rsidRDefault="000475C8" w:rsidP="000475C8">
      <w:pPr>
        <w:pStyle w:val="step3"/>
        <w:numPr>
          <w:ilvl w:val="0"/>
          <w:numId w:val="0"/>
        </w:numPr>
        <w:spacing w:line="240" w:lineRule="auto"/>
        <w:ind w:left="289"/>
      </w:pPr>
    </w:p>
    <w:p w14:paraId="1F76E35F" w14:textId="77777777" w:rsidR="000242DA" w:rsidRDefault="000242DA" w:rsidP="00E358BE">
      <w:pPr>
        <w:pStyle w:val="step3"/>
        <w:numPr>
          <w:ilvl w:val="0"/>
          <w:numId w:val="0"/>
        </w:numPr>
        <w:spacing w:line="240" w:lineRule="auto"/>
        <w:ind w:left="288" w:hanging="288"/>
      </w:pPr>
      <w:r>
        <w:rPr>
          <w:noProof/>
        </w:rPr>
        <w:drawing>
          <wp:inline distT="0" distB="0" distL="0" distR="0" wp14:anchorId="6EF4F92D" wp14:editId="4A197C4C">
            <wp:extent cx="3795623" cy="1772913"/>
            <wp:effectExtent l="19050" t="19050" r="14605" b="184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95623" cy="1772913"/>
                    </a:xfrm>
                    <a:prstGeom prst="rect">
                      <a:avLst/>
                    </a:prstGeom>
                    <a:ln>
                      <a:solidFill>
                        <a:schemeClr val="tx1"/>
                      </a:solidFill>
                    </a:ln>
                  </pic:spPr>
                </pic:pic>
              </a:graphicData>
            </a:graphic>
          </wp:inline>
        </w:drawing>
      </w:r>
    </w:p>
    <w:p w14:paraId="2EFD70F4" w14:textId="77777777" w:rsidR="000475C8" w:rsidRDefault="000475C8" w:rsidP="000475C8">
      <w:pPr>
        <w:pStyle w:val="step3"/>
        <w:numPr>
          <w:ilvl w:val="0"/>
          <w:numId w:val="0"/>
        </w:numPr>
        <w:spacing w:line="240" w:lineRule="auto"/>
        <w:ind w:left="289"/>
      </w:pPr>
    </w:p>
    <w:p w14:paraId="4BE31862" w14:textId="71A48443" w:rsidR="000242DA" w:rsidRDefault="000242DA" w:rsidP="00E358BE">
      <w:pPr>
        <w:pStyle w:val="step3"/>
      </w:pPr>
      <w:r>
        <w:t xml:space="preserve">Accept the </w:t>
      </w:r>
      <w:r w:rsidRPr="00EC5C69">
        <w:rPr>
          <w:b/>
        </w:rPr>
        <w:t>License Agreement</w:t>
      </w:r>
      <w:r>
        <w:t xml:space="preserve"> after </w:t>
      </w:r>
      <w:r w:rsidR="00E146BF">
        <w:t xml:space="preserve">a </w:t>
      </w:r>
      <w:r>
        <w:t>successful login</w:t>
      </w:r>
      <w:r w:rsidR="00E146BF">
        <w:t>.</w:t>
      </w:r>
      <w:r>
        <w:t xml:space="preserve"> </w:t>
      </w:r>
      <w:r w:rsidR="00E146BF">
        <w:t>C</w:t>
      </w:r>
      <w:r w:rsidR="000475C8">
        <w:t>lick on</w:t>
      </w:r>
      <w:r>
        <w:t xml:space="preserve"> </w:t>
      </w:r>
      <w:r w:rsidR="00E146BF">
        <w:t xml:space="preserve">the </w:t>
      </w:r>
      <w:r w:rsidRPr="00EC5C69">
        <w:rPr>
          <w:b/>
        </w:rPr>
        <w:t>Next</w:t>
      </w:r>
      <w:r>
        <w:t xml:space="preserve"> button</w:t>
      </w:r>
      <w:r w:rsidR="00E146BF">
        <w:t>.</w:t>
      </w:r>
      <w:r>
        <w:t xml:space="preserve"> </w:t>
      </w:r>
    </w:p>
    <w:p w14:paraId="622B35FA" w14:textId="77777777" w:rsidR="000475C8" w:rsidRDefault="000475C8" w:rsidP="000475C8">
      <w:pPr>
        <w:pStyle w:val="step3"/>
        <w:numPr>
          <w:ilvl w:val="0"/>
          <w:numId w:val="0"/>
        </w:numPr>
        <w:ind w:left="288"/>
      </w:pPr>
    </w:p>
    <w:p w14:paraId="2EC29183" w14:textId="4C9A8A53" w:rsidR="00B72D21" w:rsidRPr="00720820" w:rsidRDefault="00EC5C69" w:rsidP="00E358BE">
      <w:pPr>
        <w:pStyle w:val="step3"/>
        <w:rPr>
          <w:b/>
        </w:rPr>
      </w:pPr>
      <w:r>
        <w:t xml:space="preserve">On </w:t>
      </w:r>
      <w:r w:rsidR="00E146BF">
        <w:t xml:space="preserve">the </w:t>
      </w:r>
      <w:r>
        <w:t xml:space="preserve">Database tab, set </w:t>
      </w:r>
      <w:r w:rsidR="00E146BF">
        <w:t xml:space="preserve">the </w:t>
      </w:r>
      <w:r>
        <w:t xml:space="preserve">connection properties for </w:t>
      </w:r>
      <w:r w:rsidR="00E146BF">
        <w:t xml:space="preserve">the </w:t>
      </w:r>
      <w:r>
        <w:t xml:space="preserve">SQL Server </w:t>
      </w:r>
      <w:r w:rsidR="00720820">
        <w:t xml:space="preserve">you </w:t>
      </w:r>
      <w:r>
        <w:t xml:space="preserve">created in </w:t>
      </w:r>
      <w:ins w:id="188" w:author="Kathryn Gillett" w:date="2016-12-14T21:11:00Z">
        <w:r w:rsidR="00312B0D">
          <w:rPr>
            <w:b/>
          </w:rPr>
          <w:t>S</w:t>
        </w:r>
      </w:ins>
      <w:del w:id="189" w:author="Kathryn Gillett" w:date="2016-12-14T21:11:00Z">
        <w:r w:rsidRPr="00720820" w:rsidDel="00312B0D">
          <w:rPr>
            <w:b/>
          </w:rPr>
          <w:delText>s</w:delText>
        </w:r>
      </w:del>
      <w:r w:rsidRPr="00720820">
        <w:rPr>
          <w:b/>
        </w:rPr>
        <w:t>ection 4.8.2. Launch RDS Database.</w:t>
      </w:r>
    </w:p>
    <w:p w14:paraId="79551252" w14:textId="77777777" w:rsidR="000475C8" w:rsidRDefault="000475C8" w:rsidP="000475C8">
      <w:pPr>
        <w:pStyle w:val="step3"/>
        <w:numPr>
          <w:ilvl w:val="0"/>
          <w:numId w:val="0"/>
        </w:numPr>
      </w:pPr>
    </w:p>
    <w:p w14:paraId="4FACDBC9" w14:textId="77777777" w:rsidR="00EC5C69" w:rsidRDefault="00EC5C69" w:rsidP="00276F6D">
      <w:pPr>
        <w:pStyle w:val="step3"/>
        <w:numPr>
          <w:ilvl w:val="0"/>
          <w:numId w:val="0"/>
        </w:numPr>
        <w:ind w:left="288" w:hanging="288"/>
      </w:pPr>
      <w:r>
        <w:rPr>
          <w:noProof/>
        </w:rPr>
        <w:drawing>
          <wp:inline distT="0" distB="0" distL="0" distR="0" wp14:anchorId="1FDF8348" wp14:editId="5CBC3753">
            <wp:extent cx="2691441" cy="1378543"/>
            <wp:effectExtent l="19050" t="19050" r="1397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7967" cy="1381885"/>
                    </a:xfrm>
                    <a:prstGeom prst="rect">
                      <a:avLst/>
                    </a:prstGeom>
                    <a:ln>
                      <a:solidFill>
                        <a:schemeClr val="tx1"/>
                      </a:solidFill>
                    </a:ln>
                  </pic:spPr>
                </pic:pic>
              </a:graphicData>
            </a:graphic>
          </wp:inline>
        </w:drawing>
      </w:r>
    </w:p>
    <w:p w14:paraId="35787B92" w14:textId="77777777" w:rsidR="00EC5C69" w:rsidRDefault="00EC5C69" w:rsidP="004E40A7">
      <w:pPr>
        <w:pStyle w:val="step3"/>
        <w:numPr>
          <w:ilvl w:val="0"/>
          <w:numId w:val="7"/>
        </w:numPr>
      </w:pPr>
      <w:r>
        <w:t xml:space="preserve">Database Type: </w:t>
      </w:r>
      <w:r w:rsidRPr="00B24089">
        <w:rPr>
          <w:b/>
        </w:rPr>
        <w:t>Microsoft SQL Server</w:t>
      </w:r>
    </w:p>
    <w:p w14:paraId="6A2969CD" w14:textId="23AD1DE7" w:rsidR="00EC5C69" w:rsidRDefault="00EC5C69" w:rsidP="004E40A7">
      <w:pPr>
        <w:pStyle w:val="step3"/>
        <w:numPr>
          <w:ilvl w:val="0"/>
          <w:numId w:val="7"/>
        </w:numPr>
      </w:pPr>
      <w:commentRangeStart w:id="190"/>
      <w:commentRangeStart w:id="191"/>
      <w:commentRangeStart w:id="192"/>
      <w:commentRangeStart w:id="193"/>
      <w:r>
        <w:t xml:space="preserve">Database Hostname: Enter </w:t>
      </w:r>
      <w:r w:rsidRPr="00B24089">
        <w:rPr>
          <w:b/>
        </w:rPr>
        <w:t>Endpoint of SQL Server</w:t>
      </w:r>
      <w:r>
        <w:t xml:space="preserve"> (refer </w:t>
      </w:r>
      <w:r w:rsidR="00720820">
        <w:t xml:space="preserve">to </w:t>
      </w:r>
      <w:r w:rsidR="00720820" w:rsidRPr="00D26DAD">
        <w:rPr>
          <w:b/>
        </w:rPr>
        <w:t>Step</w:t>
      </w:r>
      <w:r w:rsidRPr="00D26DAD">
        <w:rPr>
          <w:b/>
        </w:rPr>
        <w:t xml:space="preserve"> 13 of </w:t>
      </w:r>
      <w:r w:rsidR="00D26DAD">
        <w:rPr>
          <w:b/>
        </w:rPr>
        <w:t>S</w:t>
      </w:r>
      <w:r w:rsidRPr="00D26DAD">
        <w:rPr>
          <w:b/>
        </w:rPr>
        <w:t>ection</w:t>
      </w:r>
      <w:r w:rsidRPr="00720820">
        <w:rPr>
          <w:b/>
        </w:rPr>
        <w:t xml:space="preserve"> 4.8.2 of Launch RDS Database</w:t>
      </w:r>
      <w:r>
        <w:t>), but remove colon</w:t>
      </w:r>
      <w:r w:rsidRPr="00B24089">
        <w:rPr>
          <w:b/>
        </w:rPr>
        <w:t xml:space="preserve"> </w:t>
      </w:r>
      <w:r w:rsidR="00B24089" w:rsidRPr="00B24089">
        <w:rPr>
          <w:b/>
        </w:rPr>
        <w:t>“:”</w:t>
      </w:r>
      <w:r w:rsidR="00B24089">
        <w:rPr>
          <w:b/>
        </w:rPr>
        <w:t xml:space="preserve"> </w:t>
      </w:r>
      <w:r w:rsidR="00B24089">
        <w:t>and Port Number present at the end of string.</w:t>
      </w:r>
    </w:p>
    <w:p w14:paraId="51CCCE8A" w14:textId="3517819A" w:rsidR="00B24089" w:rsidRDefault="00B24089" w:rsidP="004E40A7">
      <w:pPr>
        <w:pStyle w:val="step3"/>
        <w:numPr>
          <w:ilvl w:val="0"/>
          <w:numId w:val="7"/>
        </w:numPr>
      </w:pPr>
      <w:r>
        <w:lastRenderedPageBreak/>
        <w:t xml:space="preserve">Database Name: Enter </w:t>
      </w:r>
      <w:r w:rsidR="00720820">
        <w:t xml:space="preserve">the </w:t>
      </w:r>
      <w:r>
        <w:t xml:space="preserve">name of </w:t>
      </w:r>
      <w:r w:rsidR="00720820">
        <w:t xml:space="preserve">the </w:t>
      </w:r>
      <w:r>
        <w:t xml:space="preserve">database created in </w:t>
      </w:r>
      <w:r w:rsidR="00720820" w:rsidRPr="00D26DAD">
        <w:rPr>
          <w:b/>
        </w:rPr>
        <w:t>Step</w:t>
      </w:r>
      <w:r w:rsidRPr="00D26DAD">
        <w:rPr>
          <w:b/>
        </w:rPr>
        <w:t xml:space="preserve"> 17 of </w:t>
      </w:r>
      <w:r w:rsidR="00D26DAD">
        <w:rPr>
          <w:b/>
        </w:rPr>
        <w:t>S</w:t>
      </w:r>
      <w:r w:rsidRPr="00D26DAD">
        <w:rPr>
          <w:b/>
        </w:rPr>
        <w:t>ection</w:t>
      </w:r>
      <w:r w:rsidRPr="00720820">
        <w:rPr>
          <w:b/>
        </w:rPr>
        <w:t xml:space="preserve"> 4.8.3: Create Database in SQL Server.</w:t>
      </w:r>
    </w:p>
    <w:p w14:paraId="391C61A5" w14:textId="15762E6D" w:rsidR="00B24089" w:rsidRDefault="00B24089" w:rsidP="004E40A7">
      <w:pPr>
        <w:pStyle w:val="step3"/>
        <w:numPr>
          <w:ilvl w:val="0"/>
          <w:numId w:val="7"/>
        </w:numPr>
      </w:pPr>
      <w:r>
        <w:t xml:space="preserve">Enter </w:t>
      </w:r>
      <w:r w:rsidR="00720820">
        <w:t xml:space="preserve">the </w:t>
      </w:r>
      <w:r>
        <w:t xml:space="preserve">Username and Password of </w:t>
      </w:r>
      <w:r w:rsidR="00720820">
        <w:t xml:space="preserve">the </w:t>
      </w:r>
      <w:r>
        <w:t>SQL Server (</w:t>
      </w:r>
      <w:r w:rsidR="00720820">
        <w:t xml:space="preserve">that was setup </w:t>
      </w:r>
      <w:r>
        <w:t xml:space="preserve">in </w:t>
      </w:r>
      <w:r w:rsidR="00720820" w:rsidRPr="00D26DAD">
        <w:rPr>
          <w:b/>
        </w:rPr>
        <w:t>Step</w:t>
      </w:r>
      <w:r w:rsidRPr="00D26DAD">
        <w:rPr>
          <w:b/>
        </w:rPr>
        <w:t xml:space="preserve"> 7 of </w:t>
      </w:r>
      <w:r w:rsidR="00D26DAD">
        <w:rPr>
          <w:b/>
        </w:rPr>
        <w:t>S</w:t>
      </w:r>
      <w:r w:rsidRPr="00D26DAD">
        <w:rPr>
          <w:b/>
        </w:rPr>
        <w:t>ection</w:t>
      </w:r>
      <w:r w:rsidRPr="00720820">
        <w:rPr>
          <w:b/>
        </w:rPr>
        <w:t xml:space="preserve"> 4.8.2. Launch RDS Database</w:t>
      </w:r>
      <w:r>
        <w:t xml:space="preserve">) in </w:t>
      </w:r>
      <w:r w:rsidRPr="00720820">
        <w:rPr>
          <w:b/>
        </w:rPr>
        <w:t>Database Username</w:t>
      </w:r>
      <w:r>
        <w:t xml:space="preserve"> and </w:t>
      </w:r>
      <w:r w:rsidRPr="00720820">
        <w:rPr>
          <w:b/>
        </w:rPr>
        <w:t>Database Password</w:t>
      </w:r>
      <w:r>
        <w:t xml:space="preserve"> fields respectively.</w:t>
      </w:r>
    </w:p>
    <w:commentRangeEnd w:id="190"/>
    <w:p w14:paraId="10DAC4CC" w14:textId="77777777" w:rsidR="000475C8" w:rsidRDefault="00A71B04" w:rsidP="000475C8">
      <w:pPr>
        <w:pStyle w:val="step3"/>
        <w:numPr>
          <w:ilvl w:val="0"/>
          <w:numId w:val="0"/>
        </w:numPr>
        <w:ind w:left="288" w:hanging="288"/>
      </w:pPr>
      <w:r>
        <w:rPr>
          <w:rStyle w:val="CommentReference"/>
          <w:rFonts w:ascii="Calibri" w:eastAsia="Calibri" w:hAnsi="Calibri" w:cs="Calibri"/>
          <w:color w:val="000000"/>
        </w:rPr>
        <w:commentReference w:id="190"/>
      </w:r>
      <w:commentRangeEnd w:id="191"/>
      <w:r w:rsidR="004B0C9C">
        <w:rPr>
          <w:rStyle w:val="CommentReference"/>
          <w:rFonts w:ascii="Calibri" w:eastAsia="Calibri" w:hAnsi="Calibri" w:cs="Calibri"/>
          <w:color w:val="000000"/>
        </w:rPr>
        <w:commentReference w:id="191"/>
      </w:r>
      <w:commentRangeEnd w:id="192"/>
      <w:r w:rsidR="00312B0D">
        <w:rPr>
          <w:rStyle w:val="CommentReference"/>
          <w:rFonts w:ascii="Calibri" w:eastAsia="Calibri" w:hAnsi="Calibri" w:cs="Calibri"/>
          <w:color w:val="000000"/>
        </w:rPr>
        <w:commentReference w:id="192"/>
      </w:r>
      <w:commentRangeEnd w:id="193"/>
      <w:r w:rsidR="009347B4">
        <w:rPr>
          <w:rStyle w:val="CommentReference"/>
          <w:rFonts w:ascii="Calibri" w:eastAsia="Calibri" w:hAnsi="Calibri" w:cs="Calibri"/>
          <w:color w:val="000000"/>
        </w:rPr>
        <w:commentReference w:id="193"/>
      </w:r>
    </w:p>
    <w:p w14:paraId="33BC6F05" w14:textId="70BF4169" w:rsidR="000475C8" w:rsidRDefault="00E146BF" w:rsidP="00E358BE">
      <w:pPr>
        <w:pStyle w:val="step3"/>
      </w:pPr>
      <w:r>
        <w:t xml:space="preserve">Click on the </w:t>
      </w:r>
      <w:r w:rsidR="00B24089" w:rsidRPr="00E358BE">
        <w:rPr>
          <w:b/>
        </w:rPr>
        <w:t>Next</w:t>
      </w:r>
      <w:r w:rsidR="00B24089">
        <w:t xml:space="preserve"> button</w:t>
      </w:r>
      <w:r>
        <w:t>.</w:t>
      </w:r>
    </w:p>
    <w:p w14:paraId="5EFBF366" w14:textId="77777777" w:rsidR="00E358BE" w:rsidRPr="00E358BE" w:rsidRDefault="00E358BE" w:rsidP="00E358BE">
      <w:pPr>
        <w:pStyle w:val="step3"/>
        <w:numPr>
          <w:ilvl w:val="0"/>
          <w:numId w:val="0"/>
        </w:numPr>
        <w:ind w:left="288"/>
      </w:pPr>
    </w:p>
    <w:p w14:paraId="02B56F11" w14:textId="3F19A77E" w:rsidR="00B24089" w:rsidRDefault="000A3CC4" w:rsidP="004E40A7">
      <w:pPr>
        <w:pStyle w:val="step3"/>
        <w:numPr>
          <w:ilvl w:val="0"/>
          <w:numId w:val="6"/>
        </w:numPr>
      </w:pPr>
      <w:r>
        <w:t xml:space="preserve">Skip </w:t>
      </w:r>
      <w:r w:rsidR="00E146BF">
        <w:t xml:space="preserve">the </w:t>
      </w:r>
      <w:r w:rsidRPr="000475C8">
        <w:t>Previous Version Check</w:t>
      </w:r>
      <w:r>
        <w:t xml:space="preserve"> tab and move to </w:t>
      </w:r>
      <w:r w:rsidR="00E146BF">
        <w:t xml:space="preserve">the </w:t>
      </w:r>
      <w:r>
        <w:t>next tab.</w:t>
      </w:r>
    </w:p>
    <w:p w14:paraId="05729EF2" w14:textId="77777777" w:rsidR="000475C8" w:rsidRDefault="000475C8" w:rsidP="000475C8">
      <w:pPr>
        <w:pStyle w:val="step3"/>
        <w:numPr>
          <w:ilvl w:val="0"/>
          <w:numId w:val="0"/>
        </w:numPr>
        <w:ind w:left="288"/>
      </w:pPr>
    </w:p>
    <w:p w14:paraId="19484D23" w14:textId="77777777" w:rsidR="000A3CC4" w:rsidRDefault="000A3CC4" w:rsidP="00E358BE">
      <w:pPr>
        <w:pStyle w:val="step3"/>
        <w:numPr>
          <w:ilvl w:val="0"/>
          <w:numId w:val="0"/>
        </w:numPr>
        <w:ind w:left="288" w:hanging="288"/>
      </w:pPr>
      <w:r>
        <w:rPr>
          <w:noProof/>
        </w:rPr>
        <w:drawing>
          <wp:inline distT="0" distB="0" distL="0" distR="0" wp14:anchorId="3BA340A5" wp14:editId="00F3DD73">
            <wp:extent cx="4270075" cy="1211679"/>
            <wp:effectExtent l="19050" t="19050" r="16510" b="266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2326" cy="1215155"/>
                    </a:xfrm>
                    <a:prstGeom prst="rect">
                      <a:avLst/>
                    </a:prstGeom>
                    <a:ln>
                      <a:solidFill>
                        <a:schemeClr val="tx1"/>
                      </a:solidFill>
                    </a:ln>
                  </pic:spPr>
                </pic:pic>
              </a:graphicData>
            </a:graphic>
          </wp:inline>
        </w:drawing>
      </w:r>
    </w:p>
    <w:p w14:paraId="05C3EA10" w14:textId="77777777" w:rsidR="000475C8" w:rsidRDefault="000475C8" w:rsidP="000A3CC4">
      <w:pPr>
        <w:pStyle w:val="step3"/>
        <w:numPr>
          <w:ilvl w:val="0"/>
          <w:numId w:val="0"/>
        </w:numPr>
        <w:ind w:left="288"/>
      </w:pPr>
    </w:p>
    <w:p w14:paraId="47F70E70" w14:textId="29DA1A03" w:rsidR="000A3CC4" w:rsidRDefault="000A3CC4" w:rsidP="004E40A7">
      <w:pPr>
        <w:pStyle w:val="step3"/>
        <w:numPr>
          <w:ilvl w:val="0"/>
          <w:numId w:val="6"/>
        </w:numPr>
      </w:pPr>
      <w:r>
        <w:t xml:space="preserve">On </w:t>
      </w:r>
      <w:r w:rsidR="00E146BF">
        <w:t xml:space="preserve">the </w:t>
      </w:r>
      <w:r>
        <w:rPr>
          <w:b/>
        </w:rPr>
        <w:t xml:space="preserve">Address &amp; Ports </w:t>
      </w:r>
      <w:r>
        <w:t>tab</w:t>
      </w:r>
      <w:r>
        <w:rPr>
          <w:b/>
        </w:rPr>
        <w:t xml:space="preserve">, </w:t>
      </w:r>
      <w:r>
        <w:t xml:space="preserve">keep </w:t>
      </w:r>
      <w:r w:rsidR="00E146BF">
        <w:t xml:space="preserve">the </w:t>
      </w:r>
      <w:r>
        <w:t>default properties</w:t>
      </w:r>
      <w:r w:rsidR="00DE1676">
        <w:t>.</w:t>
      </w:r>
    </w:p>
    <w:p w14:paraId="6BF1BDBB" w14:textId="30819597" w:rsidR="00DE1676" w:rsidRDefault="00E146BF" w:rsidP="00DE1676">
      <w:pPr>
        <w:pStyle w:val="step3"/>
        <w:numPr>
          <w:ilvl w:val="0"/>
          <w:numId w:val="0"/>
        </w:numPr>
        <w:ind w:left="288"/>
      </w:pPr>
      <w:r>
        <w:t xml:space="preserve">Make note of the </w:t>
      </w:r>
      <w:r w:rsidR="00DE1676" w:rsidRPr="00DE1676">
        <w:rPr>
          <w:b/>
        </w:rPr>
        <w:t>Manager Address</w:t>
      </w:r>
      <w:r w:rsidR="00DE1676">
        <w:t xml:space="preserve">, </w:t>
      </w:r>
      <w:r w:rsidR="00DE1676" w:rsidRPr="00DE1676">
        <w:rPr>
          <w:b/>
        </w:rPr>
        <w:t>Manager Port</w:t>
      </w:r>
      <w:r>
        <w:rPr>
          <w:b/>
        </w:rPr>
        <w:t>,</w:t>
      </w:r>
      <w:r w:rsidR="00DE1676">
        <w:t xml:space="preserve"> and </w:t>
      </w:r>
      <w:r w:rsidR="00DE1676" w:rsidRPr="00DE1676">
        <w:rPr>
          <w:b/>
        </w:rPr>
        <w:t>Heartbeat Port</w:t>
      </w:r>
      <w:r>
        <w:rPr>
          <w:b/>
        </w:rPr>
        <w:t>.</w:t>
      </w:r>
      <w:r w:rsidR="00DE1676">
        <w:t xml:space="preserve"> </w:t>
      </w:r>
      <w:del w:id="194" w:author="Kathryn Gillett" w:date="2016-12-14T21:12:00Z">
        <w:r w:rsidDel="00312B0D">
          <w:delText xml:space="preserve"> </w:delText>
        </w:r>
      </w:del>
      <w:r>
        <w:t xml:space="preserve">Click on the </w:t>
      </w:r>
      <w:r w:rsidR="00DE1676" w:rsidRPr="00DE1676">
        <w:rPr>
          <w:b/>
        </w:rPr>
        <w:t>Next</w:t>
      </w:r>
      <w:r w:rsidR="00DE1676">
        <w:t xml:space="preserve"> button</w:t>
      </w:r>
      <w:r>
        <w:t>.</w:t>
      </w:r>
      <w:r w:rsidR="00DE1676">
        <w:t xml:space="preserve"> </w:t>
      </w:r>
    </w:p>
    <w:p w14:paraId="3408ABC4" w14:textId="77777777" w:rsidR="000475C8" w:rsidRDefault="000475C8" w:rsidP="00DE1676">
      <w:pPr>
        <w:pStyle w:val="step3"/>
        <w:numPr>
          <w:ilvl w:val="0"/>
          <w:numId w:val="0"/>
        </w:numPr>
        <w:ind w:left="288"/>
      </w:pPr>
    </w:p>
    <w:p w14:paraId="4BB2495B" w14:textId="77777777" w:rsidR="00DE1676" w:rsidRDefault="00DE1676" w:rsidP="00E358BE">
      <w:pPr>
        <w:pStyle w:val="step3"/>
        <w:numPr>
          <w:ilvl w:val="0"/>
          <w:numId w:val="0"/>
        </w:numPr>
        <w:ind w:left="288" w:hanging="288"/>
      </w:pPr>
      <w:r w:rsidRPr="00E97F77">
        <w:rPr>
          <w:b/>
          <w:noProof/>
        </w:rPr>
        <w:drawing>
          <wp:inline distT="0" distB="0" distL="0" distR="0" wp14:anchorId="268340A6" wp14:editId="1453D8CE">
            <wp:extent cx="5943153" cy="1966823"/>
            <wp:effectExtent l="19050" t="19050" r="19685" b="14605"/>
            <wp:docPr id="53" name="Picture 53" descr="C:\Users\Abhinandan\Desktop\tm\trend micr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hinandan\Desktop\tm\trend micro\4.JPG"/>
                    <pic:cNvPicPr>
                      <a:picLocks noChangeAspect="1" noChangeArrowheads="1"/>
                    </pic:cNvPicPr>
                  </pic:nvPicPr>
                  <pic:blipFill rotWithShape="1">
                    <a:blip r:embed="rId73">
                      <a:extLst>
                        <a:ext uri="{28A0092B-C50C-407E-A947-70E740481C1C}">
                          <a14:useLocalDpi xmlns:a14="http://schemas.microsoft.com/office/drawing/2010/main" val="0"/>
                        </a:ext>
                      </a:extLst>
                    </a:blip>
                    <a:srcRect b="29187"/>
                    <a:stretch/>
                  </pic:blipFill>
                  <pic:spPr bwMode="auto">
                    <a:xfrm>
                      <a:off x="0" y="0"/>
                      <a:ext cx="5943600" cy="19669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1B50905" w14:textId="77777777" w:rsidR="000475C8" w:rsidRDefault="000475C8" w:rsidP="00DE1676">
      <w:pPr>
        <w:pStyle w:val="step3"/>
        <w:numPr>
          <w:ilvl w:val="0"/>
          <w:numId w:val="0"/>
        </w:numPr>
        <w:ind w:left="288"/>
      </w:pPr>
    </w:p>
    <w:p w14:paraId="6927B9F0" w14:textId="27980552" w:rsidR="000A3CC4" w:rsidRDefault="000A3CC4" w:rsidP="00E358BE">
      <w:pPr>
        <w:pStyle w:val="step3"/>
        <w:numPr>
          <w:ilvl w:val="0"/>
          <w:numId w:val="6"/>
        </w:numPr>
      </w:pPr>
      <w:r>
        <w:t xml:space="preserve">On </w:t>
      </w:r>
      <w:r w:rsidR="00E146BF">
        <w:t xml:space="preserve">the </w:t>
      </w:r>
      <w:r w:rsidRPr="000A3CC4">
        <w:rPr>
          <w:b/>
        </w:rPr>
        <w:t>Credentials</w:t>
      </w:r>
      <w:r>
        <w:t xml:space="preserve"> tab, </w:t>
      </w:r>
      <w:r w:rsidR="00E146BF">
        <w:t xml:space="preserve">type in the </w:t>
      </w:r>
      <w:r>
        <w:t xml:space="preserve">appropriate Username and Password. </w:t>
      </w:r>
      <w:r w:rsidR="00E146BF">
        <w:t xml:space="preserve">Make note of </w:t>
      </w:r>
      <w:r>
        <w:t xml:space="preserve">these credentials for future use and go to </w:t>
      </w:r>
      <w:r w:rsidR="00E146BF">
        <w:t xml:space="preserve">the </w:t>
      </w:r>
      <w:r>
        <w:t>next tab.</w:t>
      </w:r>
    </w:p>
    <w:p w14:paraId="34152413" w14:textId="77777777" w:rsidR="000475C8" w:rsidRDefault="000475C8" w:rsidP="000475C8">
      <w:pPr>
        <w:pStyle w:val="step3"/>
        <w:numPr>
          <w:ilvl w:val="0"/>
          <w:numId w:val="0"/>
        </w:numPr>
        <w:ind w:left="288"/>
      </w:pPr>
    </w:p>
    <w:p w14:paraId="2A15B85B" w14:textId="76B71D93" w:rsidR="000A3CC4" w:rsidRDefault="000A3CC4" w:rsidP="004E40A7">
      <w:pPr>
        <w:pStyle w:val="step3"/>
        <w:numPr>
          <w:ilvl w:val="0"/>
          <w:numId w:val="6"/>
        </w:numPr>
      </w:pPr>
      <w:del w:id="195" w:author="Kathryn Gillett" w:date="2016-12-14T21:13:00Z">
        <w:r w:rsidDel="00312B0D">
          <w:delText xml:space="preserve"> </w:delText>
        </w:r>
      </w:del>
      <w:r>
        <w:t xml:space="preserve">On </w:t>
      </w:r>
      <w:r w:rsidR="00E146BF">
        <w:t xml:space="preserve">the </w:t>
      </w:r>
      <w:r w:rsidRPr="000A3CC4">
        <w:rPr>
          <w:b/>
        </w:rPr>
        <w:t>Review Settings</w:t>
      </w:r>
      <w:r>
        <w:t xml:space="preserve"> tab, check all the properties and</w:t>
      </w:r>
      <w:r w:rsidR="00720820">
        <w:t>,</w:t>
      </w:r>
      <w:r>
        <w:t xml:space="preserve"> </w:t>
      </w:r>
      <w:r w:rsidR="00720820">
        <w:t xml:space="preserve">if all properties are set correctly, </w:t>
      </w:r>
      <w:r w:rsidR="00E146BF">
        <w:t xml:space="preserve">click on the </w:t>
      </w:r>
      <w:r w:rsidRPr="00720820">
        <w:rPr>
          <w:b/>
        </w:rPr>
        <w:t>Install</w:t>
      </w:r>
      <w:r>
        <w:t xml:space="preserve"> button at the bottom</w:t>
      </w:r>
      <w:r w:rsidR="00720820">
        <w:t>.</w:t>
      </w:r>
      <w:r>
        <w:t xml:space="preserve"> </w:t>
      </w:r>
    </w:p>
    <w:p w14:paraId="1E4E5187" w14:textId="77777777" w:rsidR="000475C8" w:rsidRDefault="000475C8" w:rsidP="000475C8">
      <w:pPr>
        <w:pStyle w:val="step3"/>
        <w:numPr>
          <w:ilvl w:val="0"/>
          <w:numId w:val="0"/>
        </w:numPr>
      </w:pPr>
    </w:p>
    <w:p w14:paraId="3D9A730C" w14:textId="69F678ED" w:rsidR="000475C8" w:rsidRDefault="00FE3C6E" w:rsidP="004E40A7">
      <w:pPr>
        <w:pStyle w:val="step2"/>
        <w:numPr>
          <w:ilvl w:val="0"/>
          <w:numId w:val="6"/>
        </w:numPr>
      </w:pPr>
      <w:del w:id="196" w:author="Kathryn Gillett" w:date="2016-12-14T21:13:00Z">
        <w:r w:rsidDel="00312B0D">
          <w:delText xml:space="preserve"> </w:delText>
        </w:r>
      </w:del>
      <w:r w:rsidR="000114EE">
        <w:t xml:space="preserve">Wait for </w:t>
      </w:r>
      <w:r w:rsidR="00E146BF">
        <w:t xml:space="preserve">a </w:t>
      </w:r>
      <w:r w:rsidR="000114EE">
        <w:t xml:space="preserve">few minutes </w:t>
      </w:r>
      <w:r w:rsidR="00E146BF">
        <w:t xml:space="preserve">until the </w:t>
      </w:r>
      <w:r w:rsidR="000114EE">
        <w:t>Deep Security Manager gets installed.</w:t>
      </w:r>
    </w:p>
    <w:p w14:paraId="693C6661" w14:textId="77777777" w:rsidR="000475C8" w:rsidRDefault="000475C8" w:rsidP="000475C8">
      <w:pPr>
        <w:pStyle w:val="step2"/>
      </w:pPr>
    </w:p>
    <w:p w14:paraId="4D307AF8" w14:textId="59B5297B" w:rsidR="000A3CC4" w:rsidRDefault="00FE3C6E" w:rsidP="004E40A7">
      <w:pPr>
        <w:pStyle w:val="step3"/>
        <w:numPr>
          <w:ilvl w:val="0"/>
          <w:numId w:val="6"/>
        </w:numPr>
      </w:pPr>
      <w:del w:id="197" w:author="Kathryn Gillett" w:date="2016-12-14T21:13:00Z">
        <w:r w:rsidDel="00312B0D">
          <w:lastRenderedPageBreak/>
          <w:delText xml:space="preserve"> </w:delText>
        </w:r>
      </w:del>
      <w:r w:rsidR="00C3133C">
        <w:t xml:space="preserve">After </w:t>
      </w:r>
      <w:r w:rsidR="00E146BF">
        <w:t xml:space="preserve">a </w:t>
      </w:r>
      <w:r w:rsidR="00C3133C">
        <w:t>successful installation</w:t>
      </w:r>
      <w:r w:rsidR="00E146BF">
        <w:t>,</w:t>
      </w:r>
      <w:r w:rsidR="00C3133C">
        <w:t xml:space="preserve"> a new page will open with </w:t>
      </w:r>
      <w:r w:rsidR="00E146BF">
        <w:t xml:space="preserve">the </w:t>
      </w:r>
      <w:r w:rsidR="00C3133C">
        <w:t>message “</w:t>
      </w:r>
      <w:r w:rsidR="00C3133C" w:rsidRPr="006C79B6">
        <w:rPr>
          <w:b/>
        </w:rPr>
        <w:t>Your Connection is not secure</w:t>
      </w:r>
      <w:r w:rsidR="00C3133C">
        <w:t xml:space="preserve">”. </w:t>
      </w:r>
      <w:del w:id="198" w:author="Kathryn Gillett" w:date="2016-12-14T21:13:00Z">
        <w:r w:rsidDel="00312B0D">
          <w:delText xml:space="preserve">  </w:delText>
        </w:r>
      </w:del>
      <w:r w:rsidR="00C3133C">
        <w:t xml:space="preserve">Ignore </w:t>
      </w:r>
      <w:r w:rsidR="00E146BF">
        <w:t xml:space="preserve">this </w:t>
      </w:r>
      <w:r w:rsidR="00C3133C">
        <w:t>message and continue browsing.</w:t>
      </w:r>
    </w:p>
    <w:p w14:paraId="57EA4CDE" w14:textId="77777777" w:rsidR="000475C8" w:rsidRDefault="000475C8" w:rsidP="000475C8">
      <w:pPr>
        <w:pStyle w:val="step3"/>
        <w:numPr>
          <w:ilvl w:val="0"/>
          <w:numId w:val="0"/>
        </w:numPr>
      </w:pPr>
    </w:p>
    <w:p w14:paraId="5293B325" w14:textId="07498382" w:rsidR="000475C8" w:rsidRDefault="00532ED6" w:rsidP="003F6A1C">
      <w:pPr>
        <w:pStyle w:val="step3"/>
        <w:numPr>
          <w:ilvl w:val="0"/>
          <w:numId w:val="6"/>
        </w:numPr>
      </w:pPr>
      <w:del w:id="199" w:author="Kathryn Gillett" w:date="2016-12-14T21:13:00Z">
        <w:r w:rsidDel="00312B0D">
          <w:delText xml:space="preserve"> </w:delText>
        </w:r>
      </w:del>
      <w:r w:rsidR="00C3133C">
        <w:t xml:space="preserve">On </w:t>
      </w:r>
      <w:r w:rsidR="00025EAE">
        <w:t xml:space="preserve">the </w:t>
      </w:r>
      <w:r w:rsidR="00C3133C" w:rsidRPr="00E358BE">
        <w:rPr>
          <w:b/>
        </w:rPr>
        <w:t>Sign In</w:t>
      </w:r>
      <w:r w:rsidR="00C3133C">
        <w:t xml:space="preserve"> page, </w:t>
      </w:r>
      <w:r w:rsidR="00025EAE">
        <w:t xml:space="preserve">type in the </w:t>
      </w:r>
      <w:r w:rsidR="00C3133C">
        <w:t xml:space="preserve">credentials of </w:t>
      </w:r>
      <w:r w:rsidR="00025EAE">
        <w:t xml:space="preserve">the </w:t>
      </w:r>
      <w:r w:rsidR="00C3133C">
        <w:t xml:space="preserve">Deep Security Manager set in </w:t>
      </w:r>
      <w:r w:rsidR="00EA58CA" w:rsidRPr="00D26DAD">
        <w:rPr>
          <w:b/>
        </w:rPr>
        <w:t>Step</w:t>
      </w:r>
      <w:r w:rsidR="00C3133C" w:rsidRPr="00D26DAD">
        <w:rPr>
          <w:b/>
        </w:rPr>
        <w:t xml:space="preserve"> </w:t>
      </w:r>
      <w:r w:rsidR="00EA58CA" w:rsidRPr="00D26DAD">
        <w:rPr>
          <w:b/>
        </w:rPr>
        <w:t>7</w:t>
      </w:r>
      <w:r w:rsidR="00C3133C">
        <w:t xml:space="preserve"> of this section</w:t>
      </w:r>
      <w:r w:rsidR="004F73C3">
        <w:t>.</w:t>
      </w:r>
      <w:r w:rsidR="00C3133C">
        <w:t xml:space="preserve"> Sign In.</w:t>
      </w:r>
    </w:p>
    <w:p w14:paraId="074C6BC2" w14:textId="77777777" w:rsidR="00E358BE" w:rsidRDefault="00E358BE" w:rsidP="00E358BE">
      <w:pPr>
        <w:pStyle w:val="step3"/>
        <w:numPr>
          <w:ilvl w:val="0"/>
          <w:numId w:val="0"/>
        </w:numPr>
      </w:pPr>
    </w:p>
    <w:p w14:paraId="19CEB8BC" w14:textId="5AD1B365" w:rsidR="00C3133C" w:rsidRDefault="004F73C3" w:rsidP="004E40A7">
      <w:pPr>
        <w:pStyle w:val="step3"/>
        <w:numPr>
          <w:ilvl w:val="0"/>
          <w:numId w:val="6"/>
        </w:numPr>
      </w:pPr>
      <w:r>
        <w:t>The</w:t>
      </w:r>
      <w:r w:rsidR="00C3133C">
        <w:t xml:space="preserve"> </w:t>
      </w:r>
      <w:r w:rsidR="00C3133C" w:rsidRPr="00621B04">
        <w:rPr>
          <w:b/>
        </w:rPr>
        <w:t xml:space="preserve">Deep Security </w:t>
      </w:r>
      <w:r w:rsidR="00C3133C">
        <w:t xml:space="preserve">dashboard will open in </w:t>
      </w:r>
      <w:r>
        <w:t xml:space="preserve">your </w:t>
      </w:r>
      <w:r w:rsidR="00C3133C">
        <w:t>browser.</w:t>
      </w:r>
    </w:p>
    <w:p w14:paraId="2A91D42C" w14:textId="77777777" w:rsidR="000475C8" w:rsidRDefault="000475C8" w:rsidP="000475C8">
      <w:pPr>
        <w:pStyle w:val="step3"/>
        <w:numPr>
          <w:ilvl w:val="0"/>
          <w:numId w:val="0"/>
        </w:numPr>
        <w:ind w:left="288"/>
      </w:pPr>
    </w:p>
    <w:p w14:paraId="37856796" w14:textId="77777777" w:rsidR="00C3133C" w:rsidRDefault="00C3133C" w:rsidP="000114EE">
      <w:pPr>
        <w:pStyle w:val="step3"/>
        <w:numPr>
          <w:ilvl w:val="0"/>
          <w:numId w:val="0"/>
        </w:numPr>
        <w:ind w:left="288" w:hanging="288"/>
      </w:pPr>
      <w:r w:rsidRPr="006F7DBA">
        <w:rPr>
          <w:noProof/>
        </w:rPr>
        <w:drawing>
          <wp:inline distT="0" distB="0" distL="0" distR="0" wp14:anchorId="6FB1142A" wp14:editId="775F6FBA">
            <wp:extent cx="5891595" cy="2733675"/>
            <wp:effectExtent l="19050" t="19050" r="13970" b="9525"/>
            <wp:docPr id="108" name="Picture 108" descr="C:\Users\Abhinandan\Desktop\tm\trend micr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bhinandan\Desktop\tm\trend micro\1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01358" cy="2738205"/>
                    </a:xfrm>
                    <a:prstGeom prst="rect">
                      <a:avLst/>
                    </a:prstGeom>
                    <a:noFill/>
                    <a:ln>
                      <a:solidFill>
                        <a:schemeClr val="tx1"/>
                      </a:solidFill>
                    </a:ln>
                  </pic:spPr>
                </pic:pic>
              </a:graphicData>
            </a:graphic>
          </wp:inline>
        </w:drawing>
      </w:r>
    </w:p>
    <w:p w14:paraId="13E3C9E6" w14:textId="77777777" w:rsidR="00EB62A8" w:rsidRDefault="00C3133C" w:rsidP="000114EE">
      <w:pPr>
        <w:pStyle w:val="step3"/>
        <w:numPr>
          <w:ilvl w:val="0"/>
          <w:numId w:val="0"/>
        </w:numPr>
        <w:ind w:left="288" w:hanging="288"/>
      </w:pPr>
      <w:r>
        <w:t xml:space="preserve"> </w:t>
      </w:r>
    </w:p>
    <w:p w14:paraId="24C53F51" w14:textId="77777777" w:rsidR="00C3133C" w:rsidRPr="00EB62A8" w:rsidRDefault="00EB62A8" w:rsidP="00EB62A8">
      <w:pPr>
        <w:rPr>
          <w:rFonts w:ascii="Open Sans" w:eastAsia="Open Sans" w:hAnsi="Open Sans" w:cs="Open Sans"/>
          <w:color w:val="444444"/>
          <w:szCs w:val="24"/>
        </w:rPr>
      </w:pPr>
      <w:r>
        <w:br w:type="page"/>
      </w:r>
    </w:p>
    <w:p w14:paraId="3E1ADA32" w14:textId="77777777" w:rsidR="00DE1676" w:rsidRDefault="00DE1676" w:rsidP="00DE1676">
      <w:pPr>
        <w:pStyle w:val="DocH3"/>
        <w:numPr>
          <w:ilvl w:val="0"/>
          <w:numId w:val="0"/>
        </w:numPr>
        <w:ind w:left="720" w:hanging="720"/>
      </w:pPr>
      <w:bookmarkStart w:id="200" w:name="_Toc469413285"/>
      <w:r>
        <w:lastRenderedPageBreak/>
        <w:t xml:space="preserve">4.8.5. </w:t>
      </w:r>
      <w:r w:rsidRPr="00DE1676">
        <w:t>Modify your AWS Security Group to open required ports on your instances</w:t>
      </w:r>
      <w:bookmarkEnd w:id="200"/>
    </w:p>
    <w:p w14:paraId="27318CDA" w14:textId="77777777" w:rsidR="000475C8" w:rsidRDefault="000475C8" w:rsidP="00F12404">
      <w:pPr>
        <w:pStyle w:val="step2"/>
      </w:pPr>
    </w:p>
    <w:p w14:paraId="32F5551F" w14:textId="13EFEA3C" w:rsidR="000475C8" w:rsidRPr="00EB62A8" w:rsidRDefault="00F12404" w:rsidP="00EB62A8">
      <w:pPr>
        <w:pStyle w:val="step2"/>
      </w:pPr>
      <w:r>
        <w:t xml:space="preserve">This section modifies the Security Group so that instances attached to </w:t>
      </w:r>
      <w:r w:rsidR="004F73C3">
        <w:t xml:space="preserve">a </w:t>
      </w:r>
      <w:r>
        <w:t>group can be protected with Deep Security.</w:t>
      </w:r>
      <w:r w:rsidR="00025BF1">
        <w:t xml:space="preserve"> Add </w:t>
      </w:r>
      <w:r w:rsidR="004F73C3">
        <w:t xml:space="preserve">the </w:t>
      </w:r>
      <w:r w:rsidR="00025BF1">
        <w:t xml:space="preserve">Inbound Rule for </w:t>
      </w:r>
      <w:r w:rsidR="00025BF1" w:rsidRPr="00DE1676">
        <w:rPr>
          <w:b/>
        </w:rPr>
        <w:t>Manager Port</w:t>
      </w:r>
      <w:r w:rsidR="00025BF1">
        <w:t xml:space="preserve"> and </w:t>
      </w:r>
      <w:r w:rsidR="00025BF1" w:rsidRPr="00DE1676">
        <w:rPr>
          <w:b/>
        </w:rPr>
        <w:t>Heartbeat Port</w:t>
      </w:r>
      <w:r w:rsidR="00025BF1">
        <w:rPr>
          <w:b/>
        </w:rPr>
        <w:t xml:space="preserve"> </w:t>
      </w:r>
      <w:r w:rsidR="00025BF1">
        <w:t xml:space="preserve">in </w:t>
      </w:r>
      <w:r w:rsidR="004F73C3">
        <w:t xml:space="preserve">the </w:t>
      </w:r>
      <w:r w:rsidR="00025BF1">
        <w:t xml:space="preserve">Security Group, obtained in </w:t>
      </w:r>
      <w:r w:rsidR="00EA58CA">
        <w:rPr>
          <w:b/>
        </w:rPr>
        <w:t>Step</w:t>
      </w:r>
      <w:r w:rsidR="00025BF1" w:rsidRPr="00025BF1">
        <w:rPr>
          <w:b/>
        </w:rPr>
        <w:t xml:space="preserve"> 7</w:t>
      </w:r>
      <w:r w:rsidR="00025BF1">
        <w:t xml:space="preserve"> of </w:t>
      </w:r>
      <w:r w:rsidR="00D26DAD">
        <w:rPr>
          <w:b/>
        </w:rPr>
        <w:t>S</w:t>
      </w:r>
      <w:r w:rsidR="00025BF1" w:rsidRPr="00025BF1">
        <w:rPr>
          <w:b/>
        </w:rPr>
        <w:t>ection 4.8.4: Install Deep Security Manager</w:t>
      </w:r>
      <w:r w:rsidR="00EB62A8">
        <w:t>.</w:t>
      </w:r>
    </w:p>
    <w:p w14:paraId="08CF5C82" w14:textId="77777777" w:rsidR="00EB62A8" w:rsidRPr="000475C8" w:rsidRDefault="00EB62A8" w:rsidP="00EB62A8">
      <w:pPr>
        <w:pStyle w:val="step2"/>
      </w:pPr>
    </w:p>
    <w:p w14:paraId="161C9D54" w14:textId="6106D7DF" w:rsidR="00B72D21" w:rsidRDefault="00DE1676" w:rsidP="00F3618E">
      <w:pPr>
        <w:pStyle w:val="step3"/>
        <w:numPr>
          <w:ilvl w:val="0"/>
          <w:numId w:val="30"/>
        </w:numPr>
      </w:pPr>
      <w:r>
        <w:t xml:space="preserve">Go to </w:t>
      </w:r>
      <w:r w:rsidRPr="00DE1676">
        <w:rPr>
          <w:b/>
        </w:rPr>
        <w:t>EC2 Dashboard</w:t>
      </w:r>
      <w:r>
        <w:t xml:space="preserve"> and click</w:t>
      </w:r>
      <w:r w:rsidR="004F73C3">
        <w:t xml:space="preserve"> on the</w:t>
      </w:r>
      <w:r>
        <w:t xml:space="preserve"> </w:t>
      </w:r>
      <w:r w:rsidRPr="00DE1676">
        <w:rPr>
          <w:b/>
        </w:rPr>
        <w:t>Security Groups</w:t>
      </w:r>
      <w:r>
        <w:t xml:space="preserve"> link </w:t>
      </w:r>
      <w:r w:rsidR="00EA58CA">
        <w:t xml:space="preserve">that is </w:t>
      </w:r>
      <w:r>
        <w:t xml:space="preserve">grouped under </w:t>
      </w:r>
      <w:r w:rsidRPr="00F12404">
        <w:rPr>
          <w:b/>
        </w:rPr>
        <w:t>NETWORK &amp; SECURITY</w:t>
      </w:r>
      <w:r>
        <w:t xml:space="preserve"> in </w:t>
      </w:r>
      <w:r w:rsidR="004F73C3">
        <w:t xml:space="preserve">the </w:t>
      </w:r>
      <w:r>
        <w:t>left navigation pane.</w:t>
      </w:r>
    </w:p>
    <w:p w14:paraId="62CC5889" w14:textId="77777777" w:rsidR="000475C8" w:rsidRDefault="000475C8" w:rsidP="000475C8">
      <w:pPr>
        <w:pStyle w:val="step3"/>
        <w:numPr>
          <w:ilvl w:val="0"/>
          <w:numId w:val="0"/>
        </w:numPr>
        <w:ind w:left="288"/>
      </w:pPr>
    </w:p>
    <w:p w14:paraId="546D6260" w14:textId="77777777" w:rsidR="00B72D21" w:rsidRDefault="00F12404" w:rsidP="009071CC">
      <w:pPr>
        <w:pStyle w:val="step3"/>
        <w:numPr>
          <w:ilvl w:val="0"/>
          <w:numId w:val="0"/>
        </w:numPr>
        <w:ind w:left="288" w:hanging="288"/>
      </w:pPr>
      <w:r>
        <w:rPr>
          <w:noProof/>
        </w:rPr>
        <w:drawing>
          <wp:inline distT="0" distB="0" distL="0" distR="0" wp14:anchorId="234E1A59" wp14:editId="065591D7">
            <wp:extent cx="820773" cy="3355676"/>
            <wp:effectExtent l="19050" t="19050" r="17780" b="165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6909" cy="3380761"/>
                    </a:xfrm>
                    <a:prstGeom prst="rect">
                      <a:avLst/>
                    </a:prstGeom>
                    <a:ln>
                      <a:solidFill>
                        <a:schemeClr val="tx1"/>
                      </a:solidFill>
                    </a:ln>
                  </pic:spPr>
                </pic:pic>
              </a:graphicData>
            </a:graphic>
          </wp:inline>
        </w:drawing>
      </w:r>
    </w:p>
    <w:p w14:paraId="0363D837" w14:textId="77777777" w:rsidR="00EB62A8" w:rsidRDefault="00EB62A8" w:rsidP="00F12404">
      <w:pPr>
        <w:pStyle w:val="step3"/>
        <w:numPr>
          <w:ilvl w:val="0"/>
          <w:numId w:val="0"/>
        </w:numPr>
        <w:ind w:left="288"/>
      </w:pPr>
    </w:p>
    <w:p w14:paraId="286A7991" w14:textId="5E948085" w:rsidR="000475C8" w:rsidRDefault="00F12404" w:rsidP="00F3618E">
      <w:pPr>
        <w:pStyle w:val="step3"/>
        <w:numPr>
          <w:ilvl w:val="0"/>
          <w:numId w:val="30"/>
        </w:numPr>
      </w:pPr>
      <w:r w:rsidRPr="000475C8">
        <w:t>Select</w:t>
      </w:r>
      <w:r>
        <w:t xml:space="preserve"> </w:t>
      </w:r>
      <w:r w:rsidR="004F73C3">
        <w:t xml:space="preserve">the </w:t>
      </w:r>
      <w:r>
        <w:t xml:space="preserve">existing Security Group or create </w:t>
      </w:r>
      <w:r w:rsidR="004F73C3">
        <w:t xml:space="preserve">a </w:t>
      </w:r>
      <w:r>
        <w:t>new Security Group</w:t>
      </w:r>
      <w:r w:rsidR="004F73C3">
        <w:t>.</w:t>
      </w:r>
    </w:p>
    <w:p w14:paraId="17C68360" w14:textId="77777777" w:rsidR="000475C8" w:rsidRDefault="000475C8" w:rsidP="000475C8">
      <w:pPr>
        <w:pStyle w:val="step3"/>
        <w:numPr>
          <w:ilvl w:val="0"/>
          <w:numId w:val="0"/>
        </w:numPr>
        <w:ind w:left="288"/>
      </w:pPr>
    </w:p>
    <w:p w14:paraId="35AAA93B" w14:textId="77777777" w:rsidR="005A3DFA" w:rsidRPr="000475C8" w:rsidRDefault="005A3DFA" w:rsidP="00F3618E">
      <w:pPr>
        <w:pStyle w:val="step3"/>
        <w:numPr>
          <w:ilvl w:val="0"/>
          <w:numId w:val="30"/>
        </w:numPr>
      </w:pPr>
      <w:r>
        <w:rPr>
          <w:shd w:val="clear" w:color="auto" w:fill="FFFFFF"/>
        </w:rPr>
        <w:t>On the</w:t>
      </w:r>
      <w:r>
        <w:rPr>
          <w:rStyle w:val="apple-converted-space"/>
          <w:shd w:val="clear" w:color="auto" w:fill="FFFFFF"/>
        </w:rPr>
        <w:t> </w:t>
      </w:r>
      <w:r>
        <w:rPr>
          <w:rStyle w:val="guilabel"/>
          <w:b/>
          <w:bCs/>
          <w:shd w:val="clear" w:color="auto" w:fill="FFFFFF"/>
        </w:rPr>
        <w:t>Inbound</w:t>
      </w:r>
      <w:r>
        <w:rPr>
          <w:rStyle w:val="apple-converted-space"/>
          <w:shd w:val="clear" w:color="auto" w:fill="FFFFFF"/>
        </w:rPr>
        <w:t> </w:t>
      </w:r>
      <w:r>
        <w:rPr>
          <w:shd w:val="clear" w:color="auto" w:fill="FFFFFF"/>
        </w:rPr>
        <w:t>tab, choose</w:t>
      </w:r>
      <w:r>
        <w:rPr>
          <w:rStyle w:val="apple-converted-space"/>
          <w:shd w:val="clear" w:color="auto" w:fill="FFFFFF"/>
        </w:rPr>
        <w:t> </w:t>
      </w:r>
      <w:r>
        <w:rPr>
          <w:rStyle w:val="guilabel"/>
          <w:b/>
          <w:bCs/>
          <w:shd w:val="clear" w:color="auto" w:fill="FFFFFF"/>
        </w:rPr>
        <w:t>Edit</w:t>
      </w:r>
      <w:r w:rsidR="000475C8">
        <w:rPr>
          <w:shd w:val="clear" w:color="auto" w:fill="FFFFFF"/>
        </w:rPr>
        <w:t>.</w:t>
      </w:r>
    </w:p>
    <w:p w14:paraId="6F2B0E7A" w14:textId="77777777" w:rsidR="000475C8" w:rsidRPr="005A3DFA" w:rsidRDefault="000475C8" w:rsidP="000475C8">
      <w:pPr>
        <w:pStyle w:val="step3"/>
        <w:numPr>
          <w:ilvl w:val="0"/>
          <w:numId w:val="0"/>
        </w:numPr>
      </w:pPr>
    </w:p>
    <w:p w14:paraId="61D75A8D" w14:textId="77777777" w:rsidR="005A3DFA" w:rsidRDefault="005A3DFA" w:rsidP="00276F6D">
      <w:pPr>
        <w:pStyle w:val="step3"/>
        <w:numPr>
          <w:ilvl w:val="0"/>
          <w:numId w:val="0"/>
        </w:numPr>
        <w:ind w:left="288" w:hanging="288"/>
      </w:pPr>
      <w:r>
        <w:rPr>
          <w:noProof/>
        </w:rPr>
        <w:drawing>
          <wp:inline distT="0" distB="0" distL="0" distR="0" wp14:anchorId="1BC89FDA" wp14:editId="7AA93141">
            <wp:extent cx="4166558" cy="1394640"/>
            <wp:effectExtent l="19050" t="19050" r="24765" b="152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85764" cy="1401069"/>
                    </a:xfrm>
                    <a:prstGeom prst="rect">
                      <a:avLst/>
                    </a:prstGeom>
                    <a:ln>
                      <a:solidFill>
                        <a:schemeClr val="tx1"/>
                      </a:solidFill>
                    </a:ln>
                  </pic:spPr>
                </pic:pic>
              </a:graphicData>
            </a:graphic>
          </wp:inline>
        </w:drawing>
      </w:r>
    </w:p>
    <w:p w14:paraId="1DB9B35C" w14:textId="77777777" w:rsidR="00EB62A8" w:rsidRPr="005A3DFA" w:rsidRDefault="00EB62A8" w:rsidP="005A3DFA">
      <w:pPr>
        <w:pStyle w:val="step3"/>
        <w:numPr>
          <w:ilvl w:val="0"/>
          <w:numId w:val="0"/>
        </w:numPr>
        <w:ind w:left="288"/>
      </w:pPr>
    </w:p>
    <w:p w14:paraId="7822859E" w14:textId="1885EEF2" w:rsidR="00F12404" w:rsidRPr="00FE3C6E" w:rsidRDefault="005A3DFA" w:rsidP="00F3618E">
      <w:pPr>
        <w:pStyle w:val="step3"/>
        <w:numPr>
          <w:ilvl w:val="0"/>
          <w:numId w:val="30"/>
        </w:numPr>
      </w:pPr>
      <w:r>
        <w:rPr>
          <w:shd w:val="clear" w:color="auto" w:fill="FFFFFF"/>
        </w:rPr>
        <w:lastRenderedPageBreak/>
        <w:t>In the dialog</w:t>
      </w:r>
      <w:r w:rsidR="004F73C3">
        <w:rPr>
          <w:shd w:val="clear" w:color="auto" w:fill="FFFFFF"/>
        </w:rPr>
        <w:t xml:space="preserve"> box</w:t>
      </w:r>
      <w:r>
        <w:rPr>
          <w:shd w:val="clear" w:color="auto" w:fill="FFFFFF"/>
        </w:rPr>
        <w:t>, choose</w:t>
      </w:r>
      <w:r>
        <w:rPr>
          <w:rStyle w:val="apple-converted-space"/>
          <w:shd w:val="clear" w:color="auto" w:fill="FFFFFF"/>
        </w:rPr>
        <w:t> </w:t>
      </w:r>
      <w:r>
        <w:rPr>
          <w:rStyle w:val="guilabel"/>
          <w:b/>
          <w:bCs/>
          <w:shd w:val="clear" w:color="auto" w:fill="FFFFFF"/>
        </w:rPr>
        <w:t>Add Rule</w:t>
      </w:r>
      <w:r>
        <w:rPr>
          <w:shd w:val="clear" w:color="auto" w:fill="FFFFFF"/>
        </w:rPr>
        <w:t>.</w:t>
      </w:r>
    </w:p>
    <w:p w14:paraId="5F6CFD40" w14:textId="77777777" w:rsidR="00FE3C6E" w:rsidRPr="005A3DFA" w:rsidRDefault="00FE3C6E" w:rsidP="00FE3C6E">
      <w:pPr>
        <w:pStyle w:val="step3"/>
        <w:numPr>
          <w:ilvl w:val="0"/>
          <w:numId w:val="0"/>
        </w:numPr>
        <w:ind w:left="288"/>
      </w:pPr>
    </w:p>
    <w:p w14:paraId="733C6E04" w14:textId="0E384883" w:rsidR="005A3DFA" w:rsidRPr="00FE3C6E" w:rsidRDefault="008D2106" w:rsidP="00F3618E">
      <w:pPr>
        <w:pStyle w:val="step3"/>
        <w:numPr>
          <w:ilvl w:val="0"/>
          <w:numId w:val="30"/>
        </w:numPr>
        <w:rPr>
          <w:rStyle w:val="apple-converted-space"/>
        </w:rPr>
      </w:pPr>
      <w:r>
        <w:t xml:space="preserve">Select </w:t>
      </w:r>
      <w:r w:rsidRPr="008D2106">
        <w:rPr>
          <w:b/>
        </w:rPr>
        <w:t>HTTPS</w:t>
      </w:r>
      <w:r>
        <w:t xml:space="preserve"> from </w:t>
      </w:r>
      <w:r w:rsidR="004F73C3">
        <w:t xml:space="preserve">the </w:t>
      </w:r>
      <w:r w:rsidRPr="00312B0D">
        <w:rPr>
          <w:b/>
          <w:rPrChange w:id="201" w:author="Kathryn Gillett" w:date="2016-12-14T21:14:00Z">
            <w:rPr/>
          </w:rPrChange>
        </w:rPr>
        <w:t>Type</w:t>
      </w:r>
      <w:r>
        <w:t xml:space="preserve"> </w:t>
      </w:r>
      <w:r w:rsidR="004F73C3">
        <w:t xml:space="preserve">drop down </w:t>
      </w:r>
      <w:r>
        <w:t xml:space="preserve">list and </w:t>
      </w:r>
      <w:r>
        <w:rPr>
          <w:shd w:val="clear" w:color="auto" w:fill="FFFFFF"/>
        </w:rPr>
        <w:t>leave the source as</w:t>
      </w:r>
      <w:r>
        <w:rPr>
          <w:rStyle w:val="apple-converted-space"/>
          <w:shd w:val="clear" w:color="auto" w:fill="FFFFFF"/>
        </w:rPr>
        <w:t> </w:t>
      </w:r>
      <w:proofErr w:type="gramStart"/>
      <w:r>
        <w:rPr>
          <w:rStyle w:val="guilabel"/>
          <w:b/>
          <w:bCs/>
          <w:shd w:val="clear" w:color="auto" w:fill="FFFFFF"/>
        </w:rPr>
        <w:t>Anywhere</w:t>
      </w:r>
      <w:proofErr w:type="gramEnd"/>
      <w:r>
        <w:rPr>
          <w:rStyle w:val="apple-converted-space"/>
          <w:shd w:val="clear" w:color="auto" w:fill="FFFFFF"/>
        </w:rPr>
        <w:t> </w:t>
      </w:r>
      <w:r>
        <w:rPr>
          <w:shd w:val="clear" w:color="auto" w:fill="FFFFFF"/>
        </w:rPr>
        <w:t>(</w:t>
      </w:r>
      <w:r>
        <w:rPr>
          <w:rStyle w:val="HTMLCode"/>
          <w:rFonts w:eastAsia="Open Sans"/>
          <w:sz w:val="24"/>
          <w:shd w:val="clear" w:color="auto" w:fill="FFFFFF"/>
        </w:rPr>
        <w:t>0.0.0.0/0</w:t>
      </w:r>
      <w:r>
        <w:rPr>
          <w:shd w:val="clear" w:color="auto" w:fill="FFFFFF"/>
        </w:rPr>
        <w:t>).</w:t>
      </w:r>
    </w:p>
    <w:p w14:paraId="705593A0" w14:textId="77777777" w:rsidR="00FE3C6E" w:rsidRDefault="00FE3C6E" w:rsidP="00FE3C6E">
      <w:pPr>
        <w:pStyle w:val="step3"/>
        <w:numPr>
          <w:ilvl w:val="0"/>
          <w:numId w:val="0"/>
        </w:numPr>
      </w:pPr>
    </w:p>
    <w:p w14:paraId="1E0D4ADA" w14:textId="77777777" w:rsidR="00B72D21" w:rsidRDefault="008D2106" w:rsidP="00B72D21">
      <w:pPr>
        <w:pStyle w:val="step3"/>
        <w:numPr>
          <w:ilvl w:val="0"/>
          <w:numId w:val="0"/>
        </w:numPr>
        <w:ind w:left="288" w:hanging="288"/>
      </w:pPr>
      <w:r>
        <w:rPr>
          <w:noProof/>
        </w:rPr>
        <w:drawing>
          <wp:inline distT="0" distB="0" distL="0" distR="0" wp14:anchorId="47D37A42" wp14:editId="17060255">
            <wp:extent cx="5943600" cy="193675"/>
            <wp:effectExtent l="19050" t="19050" r="19050" b="158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3675"/>
                    </a:xfrm>
                    <a:prstGeom prst="rect">
                      <a:avLst/>
                    </a:prstGeom>
                    <a:ln>
                      <a:solidFill>
                        <a:schemeClr val="tx1"/>
                      </a:solidFill>
                    </a:ln>
                  </pic:spPr>
                </pic:pic>
              </a:graphicData>
            </a:graphic>
          </wp:inline>
        </w:drawing>
      </w:r>
    </w:p>
    <w:p w14:paraId="7EFD4C0E" w14:textId="77777777" w:rsidR="00532ED6" w:rsidRDefault="00532ED6" w:rsidP="00B72D21">
      <w:pPr>
        <w:pStyle w:val="step3"/>
        <w:numPr>
          <w:ilvl w:val="0"/>
          <w:numId w:val="0"/>
        </w:numPr>
        <w:ind w:left="288" w:hanging="288"/>
      </w:pPr>
    </w:p>
    <w:p w14:paraId="565BC47F" w14:textId="02E1DA22" w:rsidR="008D2106" w:rsidRPr="00EB62A8" w:rsidRDefault="008D2106" w:rsidP="00F3618E">
      <w:pPr>
        <w:pStyle w:val="step3"/>
        <w:numPr>
          <w:ilvl w:val="0"/>
          <w:numId w:val="30"/>
        </w:numPr>
      </w:pPr>
      <w:r>
        <w:rPr>
          <w:shd w:val="clear" w:color="auto" w:fill="FFFFFF"/>
        </w:rPr>
        <w:t>In the dialog</w:t>
      </w:r>
      <w:r w:rsidR="004F73C3">
        <w:rPr>
          <w:shd w:val="clear" w:color="auto" w:fill="FFFFFF"/>
        </w:rPr>
        <w:t xml:space="preserve"> box</w:t>
      </w:r>
      <w:r>
        <w:rPr>
          <w:shd w:val="clear" w:color="auto" w:fill="FFFFFF"/>
        </w:rPr>
        <w:t>, choose</w:t>
      </w:r>
      <w:r>
        <w:rPr>
          <w:rStyle w:val="apple-converted-space"/>
          <w:shd w:val="clear" w:color="auto" w:fill="FFFFFF"/>
        </w:rPr>
        <w:t> </w:t>
      </w:r>
      <w:r>
        <w:rPr>
          <w:rStyle w:val="guilabel"/>
          <w:b/>
          <w:bCs/>
          <w:shd w:val="clear" w:color="auto" w:fill="FFFFFF"/>
        </w:rPr>
        <w:t>Add Rule</w:t>
      </w:r>
      <w:r>
        <w:rPr>
          <w:shd w:val="clear" w:color="auto" w:fill="FFFFFF"/>
        </w:rPr>
        <w:t>.</w:t>
      </w:r>
    </w:p>
    <w:p w14:paraId="198E2F74" w14:textId="77777777" w:rsidR="00EB62A8" w:rsidRPr="008D2106" w:rsidRDefault="00EB62A8" w:rsidP="00EB62A8">
      <w:pPr>
        <w:pStyle w:val="step3"/>
        <w:numPr>
          <w:ilvl w:val="0"/>
          <w:numId w:val="0"/>
        </w:numPr>
        <w:ind w:left="288"/>
      </w:pPr>
    </w:p>
    <w:p w14:paraId="7EBF3D85" w14:textId="27C77B9D" w:rsidR="008D2106" w:rsidRPr="00EB62A8" w:rsidRDefault="008D2106" w:rsidP="00F3618E">
      <w:pPr>
        <w:pStyle w:val="step3"/>
        <w:numPr>
          <w:ilvl w:val="0"/>
          <w:numId w:val="30"/>
        </w:numPr>
      </w:pPr>
      <w:r>
        <w:rPr>
          <w:shd w:val="clear" w:color="auto" w:fill="FFFFFF"/>
        </w:rPr>
        <w:t xml:space="preserve">Select Custom TCP Rule from Type </w:t>
      </w:r>
      <w:r w:rsidR="004F73C3">
        <w:rPr>
          <w:shd w:val="clear" w:color="auto" w:fill="FFFFFF"/>
        </w:rPr>
        <w:t xml:space="preserve">drop down </w:t>
      </w:r>
      <w:r>
        <w:rPr>
          <w:shd w:val="clear" w:color="auto" w:fill="FFFFFF"/>
        </w:rPr>
        <w:t>list</w:t>
      </w:r>
      <w:r w:rsidR="004F73C3">
        <w:rPr>
          <w:shd w:val="clear" w:color="auto" w:fill="FFFFFF"/>
        </w:rPr>
        <w:t>.</w:t>
      </w:r>
      <w:r>
        <w:rPr>
          <w:shd w:val="clear" w:color="auto" w:fill="FFFFFF"/>
        </w:rPr>
        <w:t xml:space="preserve"> </w:t>
      </w:r>
      <w:r w:rsidR="004F73C3">
        <w:rPr>
          <w:shd w:val="clear" w:color="auto" w:fill="FFFFFF"/>
        </w:rPr>
        <w:t xml:space="preserve">Type in the </w:t>
      </w:r>
      <w:r>
        <w:rPr>
          <w:shd w:val="clear" w:color="auto" w:fill="FFFFFF"/>
        </w:rPr>
        <w:t xml:space="preserve">port number of </w:t>
      </w:r>
      <w:proofErr w:type="spellStart"/>
      <w:r w:rsidRPr="008D2106">
        <w:rPr>
          <w:b/>
          <w:shd w:val="clear" w:color="auto" w:fill="FFFFFF"/>
        </w:rPr>
        <w:t>HeartBeat</w:t>
      </w:r>
      <w:proofErr w:type="spellEnd"/>
      <w:r>
        <w:rPr>
          <w:shd w:val="clear" w:color="auto" w:fill="FFFFFF"/>
        </w:rPr>
        <w:t xml:space="preserve"> </w:t>
      </w:r>
      <w:r w:rsidRPr="008D2106">
        <w:rPr>
          <w:b/>
          <w:shd w:val="clear" w:color="auto" w:fill="FFFFFF"/>
        </w:rPr>
        <w:t>Port</w:t>
      </w:r>
      <w:r w:rsidR="004F73C3">
        <w:rPr>
          <w:shd w:val="clear" w:color="auto" w:fill="FFFFFF"/>
        </w:rPr>
        <w:t xml:space="preserve"> and</w:t>
      </w:r>
      <w:r>
        <w:rPr>
          <w:shd w:val="clear" w:color="auto" w:fill="FFFFFF"/>
        </w:rPr>
        <w:t xml:space="preserve"> select </w:t>
      </w:r>
      <w:proofErr w:type="gramStart"/>
      <w:r w:rsidRPr="008D2106">
        <w:rPr>
          <w:b/>
          <w:shd w:val="clear" w:color="auto" w:fill="FFFFFF"/>
        </w:rPr>
        <w:t>Anywhere</w:t>
      </w:r>
      <w:proofErr w:type="gramEnd"/>
      <w:r>
        <w:rPr>
          <w:shd w:val="clear" w:color="auto" w:fill="FFFFFF"/>
        </w:rPr>
        <w:t xml:space="preserve"> from </w:t>
      </w:r>
      <w:r w:rsidR="004F73C3">
        <w:rPr>
          <w:shd w:val="clear" w:color="auto" w:fill="FFFFFF"/>
        </w:rPr>
        <w:t xml:space="preserve">the </w:t>
      </w:r>
      <w:r>
        <w:rPr>
          <w:shd w:val="clear" w:color="auto" w:fill="FFFFFF"/>
        </w:rPr>
        <w:t>Source list.</w:t>
      </w:r>
    </w:p>
    <w:p w14:paraId="09A802FE" w14:textId="77777777" w:rsidR="00EB62A8" w:rsidRPr="005A3DFA" w:rsidRDefault="00EB62A8" w:rsidP="00EB62A8">
      <w:pPr>
        <w:pStyle w:val="step3"/>
        <w:numPr>
          <w:ilvl w:val="0"/>
          <w:numId w:val="0"/>
        </w:numPr>
      </w:pPr>
    </w:p>
    <w:p w14:paraId="0D877E80" w14:textId="77777777" w:rsidR="008D2106" w:rsidRDefault="008D2106" w:rsidP="00B72D21">
      <w:pPr>
        <w:pStyle w:val="step3"/>
        <w:numPr>
          <w:ilvl w:val="0"/>
          <w:numId w:val="0"/>
        </w:numPr>
        <w:ind w:left="288" w:hanging="288"/>
      </w:pPr>
      <w:r>
        <w:rPr>
          <w:noProof/>
        </w:rPr>
        <w:drawing>
          <wp:inline distT="0" distB="0" distL="0" distR="0" wp14:anchorId="5C942DE0" wp14:editId="3BB0D0A7">
            <wp:extent cx="5943600" cy="219710"/>
            <wp:effectExtent l="19050" t="19050" r="19050" b="279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9710"/>
                    </a:xfrm>
                    <a:prstGeom prst="rect">
                      <a:avLst/>
                    </a:prstGeom>
                    <a:ln>
                      <a:solidFill>
                        <a:schemeClr val="tx1"/>
                      </a:solidFill>
                    </a:ln>
                  </pic:spPr>
                </pic:pic>
              </a:graphicData>
            </a:graphic>
          </wp:inline>
        </w:drawing>
      </w:r>
    </w:p>
    <w:p w14:paraId="220CBF21" w14:textId="77777777" w:rsidR="00D262FB" w:rsidRDefault="00D262FB" w:rsidP="00B72D21">
      <w:pPr>
        <w:pStyle w:val="step3"/>
        <w:numPr>
          <w:ilvl w:val="0"/>
          <w:numId w:val="0"/>
        </w:numPr>
        <w:ind w:left="288" w:hanging="288"/>
      </w:pPr>
    </w:p>
    <w:p w14:paraId="5E0D2B87" w14:textId="2ADE0097" w:rsidR="008D2106" w:rsidRDefault="004F73C3" w:rsidP="00F3618E">
      <w:pPr>
        <w:pStyle w:val="step3"/>
        <w:numPr>
          <w:ilvl w:val="0"/>
          <w:numId w:val="30"/>
        </w:numPr>
      </w:pPr>
      <w:r>
        <w:t xml:space="preserve">Click on the </w:t>
      </w:r>
      <w:r w:rsidR="008D2106" w:rsidRPr="008D2106">
        <w:rPr>
          <w:b/>
        </w:rPr>
        <w:t>Save</w:t>
      </w:r>
      <w:r w:rsidR="008D2106">
        <w:t xml:space="preserve"> button to finalize </w:t>
      </w:r>
      <w:r>
        <w:t xml:space="preserve">your </w:t>
      </w:r>
      <w:r w:rsidR="008D2106">
        <w:t xml:space="preserve">editing and save </w:t>
      </w:r>
      <w:r>
        <w:t xml:space="preserve">the </w:t>
      </w:r>
      <w:r w:rsidR="008D2106">
        <w:t>added rules.</w:t>
      </w:r>
    </w:p>
    <w:p w14:paraId="3A4BD261" w14:textId="77777777" w:rsidR="00AF2793" w:rsidRDefault="00AF2793">
      <w:pPr>
        <w:rPr>
          <w:rFonts w:ascii="Open Sans" w:eastAsia="Open Sans" w:hAnsi="Open Sans" w:cs="Open Sans"/>
          <w:color w:val="444444"/>
          <w:szCs w:val="24"/>
        </w:rPr>
      </w:pPr>
      <w:r>
        <w:br w:type="page"/>
      </w:r>
    </w:p>
    <w:p w14:paraId="09D2A224" w14:textId="77777777" w:rsidR="00B72D21" w:rsidRDefault="00AF2793" w:rsidP="00AF2793">
      <w:pPr>
        <w:pStyle w:val="DocH3"/>
        <w:numPr>
          <w:ilvl w:val="0"/>
          <w:numId w:val="0"/>
        </w:numPr>
        <w:ind w:left="720" w:hanging="720"/>
      </w:pPr>
      <w:bookmarkStart w:id="202" w:name="_Toc469413286"/>
      <w:r>
        <w:lastRenderedPageBreak/>
        <w:t xml:space="preserve">4.8.6. </w:t>
      </w:r>
      <w:r w:rsidRPr="00AF2793">
        <w:t>Create a dedicated AWS policy and user account for Deep Security to access your cloud account</w:t>
      </w:r>
      <w:bookmarkEnd w:id="202"/>
    </w:p>
    <w:p w14:paraId="70A2FCD1" w14:textId="77777777" w:rsidR="00C42F6C" w:rsidRDefault="00C42F6C" w:rsidP="00C42F6C">
      <w:pPr>
        <w:pStyle w:val="step3"/>
        <w:numPr>
          <w:ilvl w:val="0"/>
          <w:numId w:val="0"/>
        </w:numPr>
      </w:pPr>
    </w:p>
    <w:p w14:paraId="37C9D18A" w14:textId="0062F130" w:rsidR="00AF2793" w:rsidRDefault="00C41CDE" w:rsidP="00F3618E">
      <w:pPr>
        <w:pStyle w:val="step3"/>
        <w:numPr>
          <w:ilvl w:val="0"/>
          <w:numId w:val="31"/>
        </w:numPr>
      </w:pPr>
      <w:r>
        <w:t>Log</w:t>
      </w:r>
      <w:r w:rsidR="004F73C3">
        <w:t xml:space="preserve"> </w:t>
      </w:r>
      <w:r>
        <w:t xml:space="preserve">in to </w:t>
      </w:r>
      <w:r w:rsidR="004F73C3">
        <w:t xml:space="preserve">the </w:t>
      </w:r>
      <w:r w:rsidRPr="009071CC">
        <w:rPr>
          <w:b/>
        </w:rPr>
        <w:t>IAM Dashboard</w:t>
      </w:r>
      <w:r>
        <w:t xml:space="preserve"> </w:t>
      </w:r>
      <w:r w:rsidR="004F73C3">
        <w:rPr>
          <w:color w:val="F79D25"/>
        </w:rPr>
        <w:t>&lt;</w:t>
      </w:r>
      <w:r w:rsidRPr="009071CC">
        <w:rPr>
          <w:i/>
          <w:color w:val="F79D25"/>
          <w:u w:val="single"/>
        </w:rPr>
        <w:t>https://console.aws.amazon.com/iam/home</w:t>
      </w:r>
      <w:r w:rsidR="004F73C3">
        <w:rPr>
          <w:i/>
          <w:color w:val="F79D25"/>
          <w:u w:val="single"/>
        </w:rPr>
        <w:t>&gt;</w:t>
      </w:r>
    </w:p>
    <w:p w14:paraId="54787F76" w14:textId="77777777" w:rsidR="00C42F6C" w:rsidRDefault="00C42F6C" w:rsidP="00C42F6C">
      <w:pPr>
        <w:pStyle w:val="step3"/>
        <w:numPr>
          <w:ilvl w:val="0"/>
          <w:numId w:val="0"/>
        </w:numPr>
      </w:pPr>
    </w:p>
    <w:p w14:paraId="2DBEB406" w14:textId="708F6823" w:rsidR="00C42F6C" w:rsidRPr="00C42F6C" w:rsidRDefault="00B72D21" w:rsidP="00F3618E">
      <w:pPr>
        <w:pStyle w:val="step3"/>
        <w:numPr>
          <w:ilvl w:val="0"/>
          <w:numId w:val="31"/>
        </w:numPr>
        <w:rPr>
          <w:rFonts w:ascii="Times New Roman" w:eastAsia="Times New Roman" w:hAnsi="Times New Roman" w:cs="Times New Roman"/>
          <w:color w:val="auto"/>
          <w:sz w:val="24"/>
        </w:rPr>
      </w:pPr>
      <w:r w:rsidRPr="00431BBF">
        <w:t xml:space="preserve">In the left navigation pane, click </w:t>
      </w:r>
      <w:r w:rsidR="00092A04">
        <w:t xml:space="preserve">on </w:t>
      </w:r>
      <w:r w:rsidRPr="00C41CDE">
        <w:rPr>
          <w:b/>
          <w:bCs/>
        </w:rPr>
        <w:t>Policies</w:t>
      </w:r>
      <w:r w:rsidR="00C42F6C">
        <w:t>.</w:t>
      </w:r>
    </w:p>
    <w:p w14:paraId="080D2213" w14:textId="77777777" w:rsidR="00C42F6C" w:rsidRPr="00C42F6C" w:rsidRDefault="00C42F6C" w:rsidP="00C42F6C">
      <w:pPr>
        <w:pStyle w:val="step3"/>
        <w:numPr>
          <w:ilvl w:val="0"/>
          <w:numId w:val="0"/>
        </w:numPr>
        <w:rPr>
          <w:rFonts w:ascii="Times New Roman" w:eastAsia="Times New Roman" w:hAnsi="Times New Roman" w:cs="Times New Roman"/>
          <w:color w:val="auto"/>
          <w:sz w:val="24"/>
        </w:rPr>
      </w:pPr>
    </w:p>
    <w:p w14:paraId="7AE0E8D9" w14:textId="77777777" w:rsidR="00C42F6C" w:rsidRDefault="00C41CDE" w:rsidP="009071CC">
      <w:pPr>
        <w:pStyle w:val="step3"/>
        <w:numPr>
          <w:ilvl w:val="0"/>
          <w:numId w:val="0"/>
        </w:numPr>
        <w:spacing w:line="240" w:lineRule="auto"/>
        <w:ind w:left="288" w:hanging="288"/>
        <w:rPr>
          <w:rFonts w:ascii="Times New Roman" w:eastAsia="Times New Roman" w:hAnsi="Times New Roman" w:cs="Times New Roman"/>
          <w:color w:val="auto"/>
          <w:sz w:val="24"/>
        </w:rPr>
      </w:pPr>
      <w:r>
        <w:rPr>
          <w:noProof/>
        </w:rPr>
        <w:drawing>
          <wp:inline distT="0" distB="0" distL="0" distR="0" wp14:anchorId="09416E30" wp14:editId="2E2CE0E9">
            <wp:extent cx="3733800" cy="2643771"/>
            <wp:effectExtent l="19050" t="19050" r="19050" b="234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52434" cy="2656965"/>
                    </a:xfrm>
                    <a:prstGeom prst="rect">
                      <a:avLst/>
                    </a:prstGeom>
                    <a:ln>
                      <a:solidFill>
                        <a:schemeClr val="tx1"/>
                      </a:solidFill>
                    </a:ln>
                  </pic:spPr>
                </pic:pic>
              </a:graphicData>
            </a:graphic>
          </wp:inline>
        </w:drawing>
      </w:r>
    </w:p>
    <w:p w14:paraId="2151C4A5" w14:textId="77777777" w:rsidR="00C42F6C" w:rsidRPr="00C42F6C" w:rsidRDefault="00C42F6C" w:rsidP="00C42F6C">
      <w:pPr>
        <w:pStyle w:val="step3"/>
        <w:numPr>
          <w:ilvl w:val="0"/>
          <w:numId w:val="0"/>
        </w:numPr>
        <w:spacing w:line="240" w:lineRule="auto"/>
        <w:ind w:left="357"/>
        <w:rPr>
          <w:rFonts w:ascii="Times New Roman" w:eastAsia="Times New Roman" w:hAnsi="Times New Roman" w:cs="Times New Roman"/>
          <w:color w:val="auto"/>
          <w:sz w:val="24"/>
        </w:rPr>
      </w:pPr>
    </w:p>
    <w:p w14:paraId="58F1B280" w14:textId="5B7344C8" w:rsidR="00C42F6C" w:rsidRDefault="00C41CDE" w:rsidP="00F3618E">
      <w:pPr>
        <w:pStyle w:val="step3"/>
        <w:numPr>
          <w:ilvl w:val="0"/>
          <w:numId w:val="31"/>
        </w:numPr>
      </w:pPr>
      <w:r w:rsidRPr="00C41CDE">
        <w:t xml:space="preserve">If this is your first time on this page, you'll need to click </w:t>
      </w:r>
      <w:r w:rsidR="00092A04">
        <w:t xml:space="preserve">on </w:t>
      </w:r>
      <w:r w:rsidRPr="00C42F6C">
        <w:t>Get Started</w:t>
      </w:r>
      <w:r w:rsidRPr="00C41CDE">
        <w:t>.</w:t>
      </w:r>
    </w:p>
    <w:p w14:paraId="4B59BA0E" w14:textId="77777777" w:rsidR="009071CC" w:rsidRDefault="009071CC" w:rsidP="009071CC">
      <w:pPr>
        <w:pStyle w:val="step3"/>
        <w:numPr>
          <w:ilvl w:val="0"/>
          <w:numId w:val="0"/>
        </w:numPr>
        <w:ind w:left="360"/>
      </w:pPr>
    </w:p>
    <w:p w14:paraId="4C4397F5" w14:textId="77777777" w:rsidR="00C42F6C" w:rsidRDefault="00C41CDE" w:rsidP="009071CC">
      <w:pPr>
        <w:pStyle w:val="step3"/>
        <w:numPr>
          <w:ilvl w:val="0"/>
          <w:numId w:val="0"/>
        </w:numPr>
        <w:spacing w:line="240" w:lineRule="auto"/>
        <w:rPr>
          <w:rFonts w:ascii="Times New Roman" w:eastAsia="Times New Roman" w:hAnsi="Times New Roman" w:cs="Times New Roman"/>
          <w:color w:val="auto"/>
          <w:sz w:val="24"/>
        </w:rPr>
      </w:pPr>
      <w:r>
        <w:rPr>
          <w:noProof/>
        </w:rPr>
        <w:drawing>
          <wp:inline distT="0" distB="0" distL="0" distR="0" wp14:anchorId="0ABD0A56" wp14:editId="114247DB">
            <wp:extent cx="4649637" cy="2485279"/>
            <wp:effectExtent l="19050" t="19050" r="1778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57180" cy="2489311"/>
                    </a:xfrm>
                    <a:prstGeom prst="rect">
                      <a:avLst/>
                    </a:prstGeom>
                    <a:noFill/>
                    <a:ln>
                      <a:solidFill>
                        <a:schemeClr val="tx1"/>
                      </a:solidFill>
                    </a:ln>
                  </pic:spPr>
                </pic:pic>
              </a:graphicData>
            </a:graphic>
          </wp:inline>
        </w:drawing>
      </w:r>
    </w:p>
    <w:p w14:paraId="582968EB" w14:textId="77777777" w:rsidR="002F6C78" w:rsidRDefault="002F6C78" w:rsidP="002F6C78">
      <w:pPr>
        <w:pStyle w:val="step3"/>
        <w:numPr>
          <w:ilvl w:val="0"/>
          <w:numId w:val="0"/>
        </w:numPr>
        <w:spacing w:line="240" w:lineRule="auto"/>
        <w:ind w:firstLine="357"/>
        <w:rPr>
          <w:rFonts w:ascii="Times New Roman" w:eastAsia="Times New Roman" w:hAnsi="Times New Roman" w:cs="Times New Roman"/>
          <w:color w:val="auto"/>
          <w:sz w:val="24"/>
        </w:rPr>
      </w:pPr>
    </w:p>
    <w:p w14:paraId="47AAF42F" w14:textId="77777777" w:rsidR="009071CC" w:rsidRPr="00C42F6C" w:rsidRDefault="009071CC" w:rsidP="002F6C78">
      <w:pPr>
        <w:pStyle w:val="step3"/>
        <w:numPr>
          <w:ilvl w:val="0"/>
          <w:numId w:val="0"/>
        </w:numPr>
        <w:spacing w:line="240" w:lineRule="auto"/>
        <w:ind w:firstLine="357"/>
        <w:rPr>
          <w:rFonts w:ascii="Times New Roman" w:eastAsia="Times New Roman" w:hAnsi="Times New Roman" w:cs="Times New Roman"/>
          <w:color w:val="auto"/>
          <w:sz w:val="24"/>
        </w:rPr>
      </w:pPr>
    </w:p>
    <w:p w14:paraId="04668FBC" w14:textId="0A9F350F" w:rsidR="002F6C78" w:rsidRDefault="00092A04" w:rsidP="00F3618E">
      <w:pPr>
        <w:pStyle w:val="step3"/>
        <w:numPr>
          <w:ilvl w:val="0"/>
          <w:numId w:val="31"/>
        </w:numPr>
        <w:spacing w:line="240" w:lineRule="auto"/>
      </w:pPr>
      <w:r>
        <w:t>Click on the</w:t>
      </w:r>
      <w:r w:rsidRPr="00431BBF">
        <w:t xml:space="preserve"> </w:t>
      </w:r>
      <w:r w:rsidR="00B72D21" w:rsidRPr="009071CC">
        <w:rPr>
          <w:b/>
        </w:rPr>
        <w:t>Create Policy</w:t>
      </w:r>
      <w:r w:rsidR="009071CC">
        <w:t xml:space="preserve"> button</w:t>
      </w:r>
      <w:r w:rsidR="00B72D21" w:rsidRPr="00431BBF">
        <w:t>.</w:t>
      </w:r>
    </w:p>
    <w:p w14:paraId="6DA4DEE9" w14:textId="77777777" w:rsidR="0011048C" w:rsidRPr="00431BBF" w:rsidRDefault="00BD2A7A" w:rsidP="0011048C">
      <w:pPr>
        <w:spacing w:before="100" w:beforeAutospacing="1" w:after="100" w:afterAutospacing="1" w:line="240" w:lineRule="auto"/>
        <w:rPr>
          <w:rFonts w:ascii="Times New Roman" w:eastAsia="Times New Roman" w:hAnsi="Times New Roman" w:cs="Times New Roman"/>
          <w:color w:val="auto"/>
          <w:sz w:val="24"/>
          <w:szCs w:val="24"/>
        </w:rPr>
      </w:pPr>
      <w:r>
        <w:rPr>
          <w:noProof/>
        </w:rPr>
        <w:lastRenderedPageBreak/>
        <w:drawing>
          <wp:inline distT="0" distB="0" distL="0" distR="0" wp14:anchorId="36CB6265" wp14:editId="338A7B42">
            <wp:extent cx="2523613" cy="1828800"/>
            <wp:effectExtent l="19050" t="19050" r="1016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26816" cy="1831121"/>
                    </a:xfrm>
                    <a:prstGeom prst="rect">
                      <a:avLst/>
                    </a:prstGeom>
                    <a:ln>
                      <a:solidFill>
                        <a:schemeClr val="tx1"/>
                      </a:solidFill>
                    </a:ln>
                  </pic:spPr>
                </pic:pic>
              </a:graphicData>
            </a:graphic>
          </wp:inline>
        </w:drawing>
      </w:r>
    </w:p>
    <w:p w14:paraId="690872A6" w14:textId="77777777" w:rsidR="00B72D21" w:rsidRDefault="00B72D21" w:rsidP="00F3618E">
      <w:pPr>
        <w:pStyle w:val="step3"/>
        <w:numPr>
          <w:ilvl w:val="0"/>
          <w:numId w:val="31"/>
        </w:numPr>
      </w:pPr>
      <w:r w:rsidRPr="00431BBF">
        <w:t xml:space="preserve">Select </w:t>
      </w:r>
      <w:r w:rsidRPr="009071CC">
        <w:rPr>
          <w:b/>
        </w:rPr>
        <w:t>Create Your Own Policy</w:t>
      </w:r>
      <w:r w:rsidRPr="00431BBF">
        <w:t>.</w:t>
      </w:r>
    </w:p>
    <w:p w14:paraId="04233AA0" w14:textId="77777777" w:rsidR="0011048C" w:rsidRDefault="0011048C" w:rsidP="0011048C">
      <w:pPr>
        <w:pStyle w:val="step3"/>
        <w:numPr>
          <w:ilvl w:val="0"/>
          <w:numId w:val="0"/>
        </w:numPr>
        <w:ind w:left="360"/>
      </w:pPr>
    </w:p>
    <w:p w14:paraId="568CCA50" w14:textId="77777777" w:rsidR="00B72D21" w:rsidRDefault="00BD2A7A" w:rsidP="0011048C">
      <w:pPr>
        <w:spacing w:after="0" w:line="240" w:lineRule="auto"/>
        <w:rPr>
          <w:rFonts w:ascii="Times New Roman" w:eastAsia="Times New Roman" w:hAnsi="Times New Roman" w:cs="Times New Roman"/>
          <w:color w:val="auto"/>
          <w:sz w:val="24"/>
          <w:szCs w:val="24"/>
        </w:rPr>
      </w:pPr>
      <w:r>
        <w:rPr>
          <w:noProof/>
        </w:rPr>
        <w:drawing>
          <wp:inline distT="0" distB="0" distL="0" distR="0" wp14:anchorId="62A76027" wp14:editId="4A209574">
            <wp:extent cx="4037162" cy="2060419"/>
            <wp:effectExtent l="19050" t="19050" r="20955" b="165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47032" cy="2065456"/>
                    </a:xfrm>
                    <a:prstGeom prst="rect">
                      <a:avLst/>
                    </a:prstGeom>
                    <a:ln>
                      <a:solidFill>
                        <a:schemeClr val="tx1"/>
                      </a:solidFill>
                    </a:ln>
                  </pic:spPr>
                </pic:pic>
              </a:graphicData>
            </a:graphic>
          </wp:inline>
        </w:drawing>
      </w:r>
    </w:p>
    <w:p w14:paraId="723A561F" w14:textId="77777777" w:rsidR="0011048C" w:rsidRPr="00431BBF" w:rsidRDefault="0011048C" w:rsidP="0011048C">
      <w:pPr>
        <w:spacing w:after="0" w:line="240" w:lineRule="auto"/>
        <w:rPr>
          <w:rFonts w:ascii="Times New Roman" w:eastAsia="Times New Roman" w:hAnsi="Times New Roman" w:cs="Times New Roman"/>
          <w:color w:val="auto"/>
          <w:sz w:val="24"/>
          <w:szCs w:val="24"/>
        </w:rPr>
      </w:pPr>
    </w:p>
    <w:p w14:paraId="4306D527" w14:textId="77777777" w:rsidR="00B72D21" w:rsidRDefault="00B72D21" w:rsidP="00F3618E">
      <w:pPr>
        <w:pStyle w:val="step3"/>
        <w:numPr>
          <w:ilvl w:val="0"/>
          <w:numId w:val="31"/>
        </w:numPr>
      </w:pPr>
      <w:r w:rsidRPr="00431BBF">
        <w:t xml:space="preserve">Give the policy a name and description, then copy the following JSON code into the </w:t>
      </w:r>
      <w:r w:rsidRPr="00431BBF">
        <w:rPr>
          <w:b/>
          <w:bCs/>
        </w:rPr>
        <w:t>Policy Document</w:t>
      </w:r>
      <w:r w:rsidRPr="00431BBF">
        <w:t xml:space="preserve"> area: </w:t>
      </w:r>
    </w:p>
    <w:p w14:paraId="782C169A" w14:textId="77777777" w:rsidR="00BD2A7A" w:rsidRPr="00431BBF" w:rsidRDefault="00BD2A7A" w:rsidP="00BD2A7A">
      <w:pPr>
        <w:pStyle w:val="step3"/>
        <w:numPr>
          <w:ilvl w:val="0"/>
          <w:numId w:val="0"/>
        </w:numPr>
        <w:ind w:left="288"/>
      </w:pPr>
    </w:p>
    <w:p w14:paraId="4E6BFF31"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w:t>
      </w:r>
    </w:p>
    <w:p w14:paraId="2029CE59"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"Version":"2012-10-17",</w:t>
      </w:r>
    </w:p>
    <w:p w14:paraId="7EDDF41C"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"Statement"</w:t>
      </w:r>
      <w:proofErr w:type="gramStart"/>
      <w:r w:rsidRPr="00431BBF">
        <w:rPr>
          <w:rFonts w:ascii="Courier New" w:eastAsia="Times New Roman" w:hAnsi="Courier New" w:cs="Courier New"/>
          <w:color w:val="auto"/>
          <w:sz w:val="20"/>
          <w:szCs w:val="20"/>
        </w:rPr>
        <w:t>:[</w:t>
      </w:r>
      <w:proofErr w:type="gramEnd"/>
      <w:r w:rsidRPr="00431BBF">
        <w:rPr>
          <w:rFonts w:ascii="Courier New" w:eastAsia="Times New Roman" w:hAnsi="Courier New" w:cs="Courier New"/>
          <w:color w:val="auto"/>
          <w:sz w:val="20"/>
          <w:szCs w:val="20"/>
        </w:rPr>
        <w:t xml:space="preserve">  </w:t>
      </w:r>
    </w:p>
    <w:p w14:paraId="23EAD6D3"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  </w:t>
      </w:r>
    </w:p>
    <w:p w14:paraId="034031DA"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"Sid":"</w:t>
      </w:r>
      <w:proofErr w:type="spellStart"/>
      <w:r w:rsidRPr="00431BBF">
        <w:rPr>
          <w:rFonts w:ascii="Courier New" w:eastAsia="Times New Roman" w:hAnsi="Courier New" w:cs="Courier New"/>
          <w:color w:val="auto"/>
          <w:sz w:val="20"/>
          <w:szCs w:val="20"/>
        </w:rPr>
        <w:t>cloudconnector</w:t>
      </w:r>
      <w:proofErr w:type="spellEnd"/>
      <w:r w:rsidRPr="00431BBF">
        <w:rPr>
          <w:rFonts w:ascii="Courier New" w:eastAsia="Times New Roman" w:hAnsi="Courier New" w:cs="Courier New"/>
          <w:color w:val="auto"/>
          <w:sz w:val="20"/>
          <w:szCs w:val="20"/>
        </w:rPr>
        <w:t>",</w:t>
      </w:r>
    </w:p>
    <w:p w14:paraId="50C51976"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w:t>
      </w:r>
      <w:proofErr w:type="spellStart"/>
      <w:r w:rsidRPr="00431BBF">
        <w:rPr>
          <w:rFonts w:ascii="Courier New" w:eastAsia="Times New Roman" w:hAnsi="Courier New" w:cs="Courier New"/>
          <w:color w:val="auto"/>
          <w:sz w:val="20"/>
          <w:szCs w:val="20"/>
        </w:rPr>
        <w:t>Effect":"Allow</w:t>
      </w:r>
      <w:proofErr w:type="spellEnd"/>
      <w:r w:rsidRPr="00431BBF">
        <w:rPr>
          <w:rFonts w:ascii="Courier New" w:eastAsia="Times New Roman" w:hAnsi="Courier New" w:cs="Courier New"/>
          <w:color w:val="auto"/>
          <w:sz w:val="20"/>
          <w:szCs w:val="20"/>
        </w:rPr>
        <w:t>",</w:t>
      </w:r>
    </w:p>
    <w:p w14:paraId="346EB696"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"Action"</w:t>
      </w:r>
      <w:proofErr w:type="gramStart"/>
      <w:r w:rsidRPr="00431BBF">
        <w:rPr>
          <w:rFonts w:ascii="Courier New" w:eastAsia="Times New Roman" w:hAnsi="Courier New" w:cs="Courier New"/>
          <w:color w:val="auto"/>
          <w:sz w:val="20"/>
          <w:szCs w:val="20"/>
        </w:rPr>
        <w:t>:[</w:t>
      </w:r>
      <w:proofErr w:type="gramEnd"/>
      <w:r w:rsidRPr="00431BBF">
        <w:rPr>
          <w:rFonts w:ascii="Courier New" w:eastAsia="Times New Roman" w:hAnsi="Courier New" w:cs="Courier New"/>
          <w:color w:val="auto"/>
          <w:sz w:val="20"/>
          <w:szCs w:val="20"/>
        </w:rPr>
        <w:t xml:space="preserve">  </w:t>
      </w:r>
    </w:p>
    <w:p w14:paraId="165F667F"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"ec2</w:t>
      </w:r>
      <w:proofErr w:type="gramStart"/>
      <w:r w:rsidRPr="00431BBF">
        <w:rPr>
          <w:rFonts w:ascii="Courier New" w:eastAsia="Times New Roman" w:hAnsi="Courier New" w:cs="Courier New"/>
          <w:color w:val="auto"/>
          <w:sz w:val="20"/>
          <w:szCs w:val="20"/>
        </w:rPr>
        <w:t>:DescribeImages</w:t>
      </w:r>
      <w:proofErr w:type="gramEnd"/>
      <w:r w:rsidRPr="00431BBF">
        <w:rPr>
          <w:rFonts w:ascii="Courier New" w:eastAsia="Times New Roman" w:hAnsi="Courier New" w:cs="Courier New"/>
          <w:color w:val="auto"/>
          <w:sz w:val="20"/>
          <w:szCs w:val="20"/>
        </w:rPr>
        <w:t>",</w:t>
      </w:r>
    </w:p>
    <w:p w14:paraId="64EBCCFB"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"ec2</w:t>
      </w:r>
      <w:proofErr w:type="gramStart"/>
      <w:r w:rsidRPr="00431BBF">
        <w:rPr>
          <w:rFonts w:ascii="Courier New" w:eastAsia="Times New Roman" w:hAnsi="Courier New" w:cs="Courier New"/>
          <w:color w:val="auto"/>
          <w:sz w:val="20"/>
          <w:szCs w:val="20"/>
        </w:rPr>
        <w:t>:DescribeInstances</w:t>
      </w:r>
      <w:proofErr w:type="gramEnd"/>
      <w:r w:rsidRPr="00431BBF">
        <w:rPr>
          <w:rFonts w:ascii="Courier New" w:eastAsia="Times New Roman" w:hAnsi="Courier New" w:cs="Courier New"/>
          <w:color w:val="auto"/>
          <w:sz w:val="20"/>
          <w:szCs w:val="20"/>
        </w:rPr>
        <w:t>",</w:t>
      </w:r>
    </w:p>
    <w:p w14:paraId="4523B7E3"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"ec2</w:t>
      </w:r>
      <w:proofErr w:type="gramStart"/>
      <w:r w:rsidRPr="00431BBF">
        <w:rPr>
          <w:rFonts w:ascii="Courier New" w:eastAsia="Times New Roman" w:hAnsi="Courier New" w:cs="Courier New"/>
          <w:color w:val="auto"/>
          <w:sz w:val="20"/>
          <w:szCs w:val="20"/>
        </w:rPr>
        <w:t>:DescribeRegions</w:t>
      </w:r>
      <w:proofErr w:type="gramEnd"/>
      <w:r w:rsidRPr="00431BBF">
        <w:rPr>
          <w:rFonts w:ascii="Courier New" w:eastAsia="Times New Roman" w:hAnsi="Courier New" w:cs="Courier New"/>
          <w:color w:val="auto"/>
          <w:sz w:val="20"/>
          <w:szCs w:val="20"/>
        </w:rPr>
        <w:t>",</w:t>
      </w:r>
    </w:p>
    <w:p w14:paraId="06525F3A"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"ec2</w:t>
      </w:r>
      <w:proofErr w:type="gramStart"/>
      <w:r w:rsidRPr="00431BBF">
        <w:rPr>
          <w:rFonts w:ascii="Courier New" w:eastAsia="Times New Roman" w:hAnsi="Courier New" w:cs="Courier New"/>
          <w:color w:val="auto"/>
          <w:sz w:val="20"/>
          <w:szCs w:val="20"/>
        </w:rPr>
        <w:t>:DescribeSubnets</w:t>
      </w:r>
      <w:proofErr w:type="gramEnd"/>
      <w:r w:rsidRPr="00431BBF">
        <w:rPr>
          <w:rFonts w:ascii="Courier New" w:eastAsia="Times New Roman" w:hAnsi="Courier New" w:cs="Courier New"/>
          <w:color w:val="auto"/>
          <w:sz w:val="20"/>
          <w:szCs w:val="20"/>
        </w:rPr>
        <w:t>",</w:t>
      </w:r>
    </w:p>
    <w:p w14:paraId="211BECCB"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"ec2</w:t>
      </w:r>
      <w:proofErr w:type="gramStart"/>
      <w:r w:rsidRPr="00431BBF">
        <w:rPr>
          <w:rFonts w:ascii="Courier New" w:eastAsia="Times New Roman" w:hAnsi="Courier New" w:cs="Courier New"/>
          <w:color w:val="auto"/>
          <w:sz w:val="20"/>
          <w:szCs w:val="20"/>
        </w:rPr>
        <w:t>:DescribeTags</w:t>
      </w:r>
      <w:proofErr w:type="gramEnd"/>
      <w:r w:rsidRPr="00431BBF">
        <w:rPr>
          <w:rFonts w:ascii="Courier New" w:eastAsia="Times New Roman" w:hAnsi="Courier New" w:cs="Courier New"/>
          <w:color w:val="auto"/>
          <w:sz w:val="20"/>
          <w:szCs w:val="20"/>
        </w:rPr>
        <w:t>",</w:t>
      </w:r>
    </w:p>
    <w:p w14:paraId="4757EE7A"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"ec2</w:t>
      </w:r>
      <w:proofErr w:type="gramStart"/>
      <w:r w:rsidRPr="00431BBF">
        <w:rPr>
          <w:rFonts w:ascii="Courier New" w:eastAsia="Times New Roman" w:hAnsi="Courier New" w:cs="Courier New"/>
          <w:color w:val="auto"/>
          <w:sz w:val="20"/>
          <w:szCs w:val="20"/>
        </w:rPr>
        <w:t>:DescribeVpcs</w:t>
      </w:r>
      <w:proofErr w:type="gramEnd"/>
      <w:r w:rsidRPr="00431BBF">
        <w:rPr>
          <w:rFonts w:ascii="Courier New" w:eastAsia="Times New Roman" w:hAnsi="Courier New" w:cs="Courier New"/>
          <w:color w:val="auto"/>
          <w:sz w:val="20"/>
          <w:szCs w:val="20"/>
        </w:rPr>
        <w:t>",</w:t>
      </w:r>
    </w:p>
    <w:p w14:paraId="1364AA25"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w:t>
      </w:r>
      <w:proofErr w:type="spellStart"/>
      <w:proofErr w:type="gramStart"/>
      <w:r w:rsidRPr="00431BBF">
        <w:rPr>
          <w:rFonts w:ascii="Courier New" w:eastAsia="Times New Roman" w:hAnsi="Courier New" w:cs="Courier New"/>
          <w:color w:val="auto"/>
          <w:sz w:val="20"/>
          <w:szCs w:val="20"/>
        </w:rPr>
        <w:t>iam:</w:t>
      </w:r>
      <w:proofErr w:type="gramEnd"/>
      <w:r w:rsidRPr="00431BBF">
        <w:rPr>
          <w:rFonts w:ascii="Courier New" w:eastAsia="Times New Roman" w:hAnsi="Courier New" w:cs="Courier New"/>
          <w:color w:val="auto"/>
          <w:sz w:val="20"/>
          <w:szCs w:val="20"/>
        </w:rPr>
        <w:t>ListAccountAliases</w:t>
      </w:r>
      <w:proofErr w:type="spellEnd"/>
      <w:r w:rsidRPr="00431BBF">
        <w:rPr>
          <w:rFonts w:ascii="Courier New" w:eastAsia="Times New Roman" w:hAnsi="Courier New" w:cs="Courier New"/>
          <w:color w:val="auto"/>
          <w:sz w:val="20"/>
          <w:szCs w:val="20"/>
        </w:rPr>
        <w:t>",</w:t>
      </w:r>
    </w:p>
    <w:p w14:paraId="17E00F88"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w:t>
      </w:r>
      <w:proofErr w:type="spellStart"/>
      <w:proofErr w:type="gramStart"/>
      <w:r w:rsidRPr="00431BBF">
        <w:rPr>
          <w:rFonts w:ascii="Courier New" w:eastAsia="Times New Roman" w:hAnsi="Courier New" w:cs="Courier New"/>
          <w:color w:val="auto"/>
          <w:sz w:val="20"/>
          <w:szCs w:val="20"/>
        </w:rPr>
        <w:t>sts:</w:t>
      </w:r>
      <w:proofErr w:type="gramEnd"/>
      <w:r w:rsidRPr="00431BBF">
        <w:rPr>
          <w:rFonts w:ascii="Courier New" w:eastAsia="Times New Roman" w:hAnsi="Courier New" w:cs="Courier New"/>
          <w:color w:val="auto"/>
          <w:sz w:val="20"/>
          <w:szCs w:val="20"/>
        </w:rPr>
        <w:t>AssumeRole</w:t>
      </w:r>
      <w:proofErr w:type="spellEnd"/>
      <w:r w:rsidRPr="00431BBF">
        <w:rPr>
          <w:rFonts w:ascii="Courier New" w:eastAsia="Times New Roman" w:hAnsi="Courier New" w:cs="Courier New"/>
          <w:color w:val="auto"/>
          <w:sz w:val="20"/>
          <w:szCs w:val="20"/>
        </w:rPr>
        <w:t>"</w:t>
      </w:r>
    </w:p>
    <w:p w14:paraId="09C08FD4"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w:t>
      </w:r>
    </w:p>
    <w:p w14:paraId="3B5A6D11"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lastRenderedPageBreak/>
        <w:t xml:space="preserve">         "Resource"</w:t>
      </w:r>
      <w:proofErr w:type="gramStart"/>
      <w:r w:rsidRPr="00431BBF">
        <w:rPr>
          <w:rFonts w:ascii="Courier New" w:eastAsia="Times New Roman" w:hAnsi="Courier New" w:cs="Courier New"/>
          <w:color w:val="auto"/>
          <w:sz w:val="20"/>
          <w:szCs w:val="20"/>
        </w:rPr>
        <w:t>:[</w:t>
      </w:r>
      <w:proofErr w:type="gramEnd"/>
      <w:r w:rsidRPr="00431BBF">
        <w:rPr>
          <w:rFonts w:ascii="Courier New" w:eastAsia="Times New Roman" w:hAnsi="Courier New" w:cs="Courier New"/>
          <w:color w:val="auto"/>
          <w:sz w:val="20"/>
          <w:szCs w:val="20"/>
        </w:rPr>
        <w:t xml:space="preserve">  </w:t>
      </w:r>
    </w:p>
    <w:p w14:paraId="1716EFBB"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w:t>
      </w:r>
    </w:p>
    <w:p w14:paraId="65F7A881"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w:t>
      </w:r>
    </w:p>
    <w:p w14:paraId="69085951"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 </w:t>
      </w:r>
    </w:p>
    <w:p w14:paraId="00576D51" w14:textId="77777777" w:rsidR="00B72D21" w:rsidRPr="00431BBF"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 xml:space="preserve">   </w:t>
      </w:r>
      <w:r>
        <w:rPr>
          <w:rFonts w:ascii="Courier New" w:eastAsia="Times New Roman" w:hAnsi="Courier New" w:cs="Courier New"/>
          <w:color w:val="auto"/>
          <w:sz w:val="20"/>
          <w:szCs w:val="20"/>
        </w:rPr>
        <w:t xml:space="preserve"> </w:t>
      </w:r>
      <w:r w:rsidRPr="00431BBF">
        <w:rPr>
          <w:rFonts w:ascii="Courier New" w:eastAsia="Times New Roman" w:hAnsi="Courier New" w:cs="Courier New"/>
          <w:color w:val="auto"/>
          <w:sz w:val="20"/>
          <w:szCs w:val="20"/>
        </w:rPr>
        <w:t>]</w:t>
      </w:r>
    </w:p>
    <w:p w14:paraId="35097DB0" w14:textId="77777777" w:rsidR="00B72D21" w:rsidRDefault="00B72D21"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431BBF">
        <w:rPr>
          <w:rFonts w:ascii="Courier New" w:eastAsia="Times New Roman" w:hAnsi="Courier New" w:cs="Courier New"/>
          <w:color w:val="auto"/>
          <w:sz w:val="20"/>
          <w:szCs w:val="20"/>
        </w:rPr>
        <w:t>}</w:t>
      </w:r>
      <w:r w:rsidRPr="00431BBF">
        <w:rPr>
          <w:rFonts w:ascii="Courier New" w:eastAsia="Times New Roman" w:hAnsi="Courier New" w:cs="Courier New"/>
          <w:color w:val="auto"/>
          <w:sz w:val="20"/>
          <w:szCs w:val="20"/>
        </w:rPr>
        <w:tab/>
      </w:r>
    </w:p>
    <w:p w14:paraId="4827AACC" w14:textId="77777777" w:rsidR="00402C74" w:rsidRDefault="00402C74" w:rsidP="00B72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p>
    <w:p w14:paraId="34D01E84" w14:textId="77777777" w:rsidR="00B72D21" w:rsidRDefault="00402C74" w:rsidP="0011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Pr>
          <w:noProof/>
        </w:rPr>
        <w:drawing>
          <wp:inline distT="0" distB="0" distL="0" distR="0" wp14:anchorId="5F126273" wp14:editId="5F57B16A">
            <wp:extent cx="4048125" cy="3178384"/>
            <wp:effectExtent l="19050" t="19050" r="9525" b="222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0178" cy="3187848"/>
                    </a:xfrm>
                    <a:prstGeom prst="rect">
                      <a:avLst/>
                    </a:prstGeom>
                    <a:ln>
                      <a:solidFill>
                        <a:schemeClr val="tx1"/>
                      </a:solidFill>
                    </a:ln>
                  </pic:spPr>
                </pic:pic>
              </a:graphicData>
            </a:graphic>
          </wp:inline>
        </w:drawing>
      </w:r>
    </w:p>
    <w:p w14:paraId="2F2F6F97" w14:textId="77777777" w:rsidR="0011048C" w:rsidRPr="00431BBF" w:rsidRDefault="0011048C" w:rsidP="0011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p>
    <w:p w14:paraId="49D8D231" w14:textId="4F6B1F64" w:rsidR="0011048C" w:rsidRDefault="00B72D21" w:rsidP="00F3618E">
      <w:pPr>
        <w:pStyle w:val="step3"/>
        <w:numPr>
          <w:ilvl w:val="0"/>
          <w:numId w:val="31"/>
        </w:numPr>
      </w:pPr>
      <w:r w:rsidRPr="00431BBF">
        <w:t>Click</w:t>
      </w:r>
      <w:r w:rsidR="0014248C">
        <w:t xml:space="preserve"> on the</w:t>
      </w:r>
      <w:r w:rsidRPr="00431BBF">
        <w:t xml:space="preserve"> </w:t>
      </w:r>
      <w:r w:rsidRPr="00E246D9">
        <w:rPr>
          <w:b/>
        </w:rPr>
        <w:t>Create Policy</w:t>
      </w:r>
      <w:r w:rsidR="0014248C">
        <w:rPr>
          <w:b/>
        </w:rPr>
        <w:t xml:space="preserve"> button</w:t>
      </w:r>
      <w:r w:rsidRPr="00E246D9">
        <w:rPr>
          <w:b/>
        </w:rPr>
        <w:t>.</w:t>
      </w:r>
      <w:r w:rsidRPr="00431BBF">
        <w:t xml:space="preserve"> Your policy is now ready to use.</w:t>
      </w:r>
    </w:p>
    <w:p w14:paraId="1E046F94" w14:textId="77777777" w:rsidR="00E246D9" w:rsidRPr="00E246D9" w:rsidRDefault="00E246D9" w:rsidP="00E246D9">
      <w:pPr>
        <w:pStyle w:val="step3"/>
        <w:numPr>
          <w:ilvl w:val="0"/>
          <w:numId w:val="0"/>
        </w:numPr>
        <w:ind w:left="360"/>
      </w:pPr>
    </w:p>
    <w:p w14:paraId="2B394913" w14:textId="18C343AA" w:rsidR="00B72D21" w:rsidRPr="0011048C" w:rsidRDefault="00D022F9" w:rsidP="00F3618E">
      <w:pPr>
        <w:pStyle w:val="step3"/>
        <w:numPr>
          <w:ilvl w:val="0"/>
          <w:numId w:val="31"/>
        </w:numPr>
        <w:spacing w:line="240" w:lineRule="auto"/>
      </w:pPr>
      <w:r>
        <w:t>On</w:t>
      </w:r>
      <w:r w:rsidR="00B72D21" w:rsidRPr="00431BBF">
        <w:t xml:space="preserve"> the </w:t>
      </w:r>
      <w:r w:rsidR="00B72D21" w:rsidRPr="0011048C">
        <w:t>Identity and Access Management</w:t>
      </w:r>
      <w:r w:rsidR="00B72D21" w:rsidRPr="00431BBF">
        <w:t xml:space="preserve"> page's navigation pane, click on </w:t>
      </w:r>
      <w:r w:rsidR="00B72D21" w:rsidRPr="0011048C">
        <w:rPr>
          <w:b/>
        </w:rPr>
        <w:t>Users</w:t>
      </w:r>
      <w:r w:rsidR="00B72D21" w:rsidRPr="00431BBF">
        <w:t>.</w:t>
      </w:r>
    </w:p>
    <w:p w14:paraId="4FB51C3E" w14:textId="77777777" w:rsidR="00B72D21" w:rsidRPr="00431BBF" w:rsidRDefault="00B72D21" w:rsidP="00402C74">
      <w:pPr>
        <w:spacing w:before="100" w:beforeAutospacing="1" w:after="100" w:afterAutospacing="1"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noProof/>
          <w:color w:val="auto"/>
          <w:sz w:val="24"/>
          <w:szCs w:val="24"/>
        </w:rPr>
        <w:drawing>
          <wp:inline distT="0" distB="0" distL="0" distR="0" wp14:anchorId="423E0EF7" wp14:editId="61D1034D">
            <wp:extent cx="933450" cy="1945924"/>
            <wp:effectExtent l="19050" t="19050" r="19050" b="165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41665" cy="1963049"/>
                    </a:xfrm>
                    <a:prstGeom prst="rect">
                      <a:avLst/>
                    </a:prstGeom>
                    <a:noFill/>
                    <a:ln>
                      <a:solidFill>
                        <a:schemeClr val="tx1"/>
                      </a:solidFill>
                    </a:ln>
                  </pic:spPr>
                </pic:pic>
              </a:graphicData>
            </a:graphic>
          </wp:inline>
        </w:drawing>
      </w:r>
    </w:p>
    <w:p w14:paraId="72095528" w14:textId="77777777" w:rsidR="00402C74" w:rsidRPr="0011048C" w:rsidRDefault="00B72D21" w:rsidP="00F3618E">
      <w:pPr>
        <w:pStyle w:val="step3"/>
        <w:numPr>
          <w:ilvl w:val="0"/>
          <w:numId w:val="31"/>
        </w:numPr>
        <w:rPr>
          <w:rFonts w:ascii="Times New Roman" w:eastAsia="Times New Roman" w:hAnsi="Times New Roman" w:cs="Times New Roman"/>
          <w:color w:val="auto"/>
          <w:sz w:val="24"/>
        </w:rPr>
      </w:pPr>
      <w:r w:rsidRPr="00402C74">
        <w:t>Click</w:t>
      </w:r>
      <w:r w:rsidRPr="00431BBF">
        <w:t xml:space="preserve"> </w:t>
      </w:r>
      <w:r w:rsidRPr="00402C74">
        <w:rPr>
          <w:b/>
          <w:bCs/>
        </w:rPr>
        <w:t>Create New Users</w:t>
      </w:r>
      <w:r w:rsidRPr="00431BBF">
        <w:t xml:space="preserve"> to display the </w:t>
      </w:r>
      <w:r w:rsidRPr="00402C74">
        <w:rPr>
          <w:b/>
          <w:bCs/>
        </w:rPr>
        <w:t>Create User</w:t>
      </w:r>
      <w:r w:rsidR="00402C74">
        <w:t xml:space="preserve"> page.</w:t>
      </w:r>
    </w:p>
    <w:p w14:paraId="6B14C92E" w14:textId="77777777" w:rsidR="0011048C" w:rsidRPr="00402C74" w:rsidRDefault="0011048C" w:rsidP="0011048C">
      <w:pPr>
        <w:pStyle w:val="step3"/>
        <w:numPr>
          <w:ilvl w:val="0"/>
          <w:numId w:val="0"/>
        </w:numPr>
        <w:ind w:left="360"/>
        <w:rPr>
          <w:rFonts w:ascii="Times New Roman" w:eastAsia="Times New Roman" w:hAnsi="Times New Roman" w:cs="Times New Roman"/>
          <w:color w:val="auto"/>
          <w:sz w:val="24"/>
        </w:rPr>
      </w:pPr>
    </w:p>
    <w:p w14:paraId="1776C80C" w14:textId="77777777" w:rsidR="00B72D21" w:rsidRDefault="00B72D21" w:rsidP="00402C74">
      <w:pPr>
        <w:pStyle w:val="step3"/>
        <w:numPr>
          <w:ilvl w:val="0"/>
          <w:numId w:val="0"/>
        </w:numPr>
        <w:rPr>
          <w:rFonts w:ascii="Times New Roman" w:eastAsia="Times New Roman" w:hAnsi="Times New Roman" w:cs="Times New Roman"/>
          <w:color w:val="auto"/>
          <w:sz w:val="24"/>
        </w:rPr>
      </w:pPr>
      <w:r>
        <w:rPr>
          <w:rFonts w:ascii="Times New Roman" w:eastAsia="Times New Roman" w:hAnsi="Times New Roman" w:cs="Times New Roman"/>
          <w:noProof/>
          <w:color w:val="auto"/>
          <w:sz w:val="24"/>
        </w:rPr>
        <w:drawing>
          <wp:inline distT="0" distB="0" distL="0" distR="0" wp14:anchorId="2A789E8E" wp14:editId="7067718B">
            <wp:extent cx="4054414" cy="810883"/>
            <wp:effectExtent l="19050" t="19050" r="22860" b="279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05818" cy="821164"/>
                    </a:xfrm>
                    <a:prstGeom prst="rect">
                      <a:avLst/>
                    </a:prstGeom>
                    <a:noFill/>
                    <a:ln>
                      <a:solidFill>
                        <a:schemeClr val="tx1"/>
                      </a:solidFill>
                    </a:ln>
                  </pic:spPr>
                </pic:pic>
              </a:graphicData>
            </a:graphic>
          </wp:inline>
        </w:drawing>
      </w:r>
    </w:p>
    <w:p w14:paraId="42E54236" w14:textId="77777777" w:rsidR="0011048C" w:rsidRPr="00431BBF" w:rsidRDefault="0011048C" w:rsidP="00402C74">
      <w:pPr>
        <w:pStyle w:val="step3"/>
        <w:numPr>
          <w:ilvl w:val="0"/>
          <w:numId w:val="0"/>
        </w:numPr>
        <w:rPr>
          <w:rFonts w:ascii="Times New Roman" w:eastAsia="Times New Roman" w:hAnsi="Times New Roman" w:cs="Times New Roman"/>
          <w:color w:val="auto"/>
          <w:sz w:val="24"/>
        </w:rPr>
      </w:pPr>
    </w:p>
    <w:p w14:paraId="7029E0E4" w14:textId="77777777" w:rsidR="0011048C" w:rsidRDefault="00B72D21" w:rsidP="00F3618E">
      <w:pPr>
        <w:pStyle w:val="step2"/>
        <w:numPr>
          <w:ilvl w:val="0"/>
          <w:numId w:val="31"/>
        </w:numPr>
      </w:pPr>
      <w:r w:rsidRPr="00431BBF">
        <w:t xml:space="preserve">Enter a username and select the </w:t>
      </w:r>
      <w:r w:rsidRPr="00431BBF">
        <w:rPr>
          <w:b/>
          <w:bCs/>
        </w:rPr>
        <w:t>Generate an access key for each User</w:t>
      </w:r>
      <w:r w:rsidRPr="00431BBF">
        <w:t xml:space="preserve"> option.</w:t>
      </w:r>
    </w:p>
    <w:p w14:paraId="11A56B6A" w14:textId="77777777" w:rsidR="0011048C" w:rsidRDefault="0011048C" w:rsidP="0011048C">
      <w:pPr>
        <w:pStyle w:val="step2"/>
      </w:pPr>
    </w:p>
    <w:p w14:paraId="12167A3B" w14:textId="77777777" w:rsidR="00402C74" w:rsidRDefault="00402C74" w:rsidP="00402C74">
      <w:pPr>
        <w:pStyle w:val="step2"/>
      </w:pPr>
      <w:r>
        <w:rPr>
          <w:noProof/>
        </w:rPr>
        <w:drawing>
          <wp:inline distT="0" distB="0" distL="0" distR="0" wp14:anchorId="4B7BD808" wp14:editId="691B9288">
            <wp:extent cx="4478858" cy="1871933"/>
            <wp:effectExtent l="19050" t="19050" r="17145"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7794" cy="1879847"/>
                    </a:xfrm>
                    <a:prstGeom prst="rect">
                      <a:avLst/>
                    </a:prstGeom>
                    <a:ln>
                      <a:solidFill>
                        <a:schemeClr val="tx1"/>
                      </a:solidFill>
                    </a:ln>
                  </pic:spPr>
                </pic:pic>
              </a:graphicData>
            </a:graphic>
          </wp:inline>
        </w:drawing>
      </w:r>
    </w:p>
    <w:p w14:paraId="035BF02C" w14:textId="77777777" w:rsidR="0011048C" w:rsidRDefault="0011048C" w:rsidP="00402C74">
      <w:pPr>
        <w:pStyle w:val="step2"/>
      </w:pPr>
    </w:p>
    <w:p w14:paraId="79196714" w14:textId="390427FF" w:rsidR="0011048C" w:rsidRDefault="00D022F9" w:rsidP="00F3618E">
      <w:pPr>
        <w:pStyle w:val="step3"/>
        <w:numPr>
          <w:ilvl w:val="0"/>
          <w:numId w:val="31"/>
        </w:numPr>
      </w:pPr>
      <w:r>
        <w:t xml:space="preserve">Click on the </w:t>
      </w:r>
      <w:r w:rsidR="00402C74" w:rsidRPr="00E246D9">
        <w:rPr>
          <w:b/>
        </w:rPr>
        <w:t>Create</w:t>
      </w:r>
      <w:r w:rsidR="00402C74">
        <w:t xml:space="preserve"> button </w:t>
      </w:r>
      <w:r>
        <w:t xml:space="preserve">located </w:t>
      </w:r>
      <w:r w:rsidR="00402C74">
        <w:t xml:space="preserve">at the bottom of </w:t>
      </w:r>
      <w:r>
        <w:t xml:space="preserve">the </w:t>
      </w:r>
      <w:r w:rsidR="00402C74">
        <w:t>Create User window.</w:t>
      </w:r>
    </w:p>
    <w:p w14:paraId="5E9452B7" w14:textId="77777777" w:rsidR="00E246D9" w:rsidRPr="00E246D9" w:rsidRDefault="00E246D9" w:rsidP="00E246D9">
      <w:pPr>
        <w:pStyle w:val="step3"/>
        <w:numPr>
          <w:ilvl w:val="0"/>
          <w:numId w:val="0"/>
        </w:numPr>
        <w:ind w:left="360"/>
      </w:pPr>
    </w:p>
    <w:p w14:paraId="7B361869" w14:textId="6F7F31CF" w:rsidR="00B72D21" w:rsidRDefault="00B72D21" w:rsidP="00F3618E">
      <w:pPr>
        <w:pStyle w:val="step3"/>
        <w:numPr>
          <w:ilvl w:val="0"/>
          <w:numId w:val="31"/>
        </w:numPr>
      </w:pPr>
      <w:r w:rsidRPr="00431BBF">
        <w:t xml:space="preserve">Click </w:t>
      </w:r>
      <w:r w:rsidR="00D022F9">
        <w:t xml:space="preserve">on </w:t>
      </w:r>
      <w:r w:rsidRPr="00431BBF">
        <w:rPr>
          <w:b/>
          <w:bCs/>
        </w:rPr>
        <w:t>Download Credentials</w:t>
      </w:r>
      <w:r w:rsidRPr="00431BBF">
        <w:t xml:space="preserve"> to download the generated User Security credentials (Access Key and Secret Key) and then </w:t>
      </w:r>
      <w:r w:rsidR="00D022F9">
        <w:t xml:space="preserve">click on the </w:t>
      </w:r>
      <w:r w:rsidR="00A27F05" w:rsidRPr="00133C1C">
        <w:rPr>
          <w:b/>
        </w:rPr>
        <w:t>C</w:t>
      </w:r>
      <w:r w:rsidRPr="00133C1C">
        <w:rPr>
          <w:b/>
        </w:rPr>
        <w:t>lose</w:t>
      </w:r>
      <w:r w:rsidR="00A27F05">
        <w:t xml:space="preserve"> button to close</w:t>
      </w:r>
      <w:r w:rsidRPr="00431BBF">
        <w:t xml:space="preserve"> the dialog window.</w:t>
      </w:r>
    </w:p>
    <w:p w14:paraId="65535D7E" w14:textId="77777777" w:rsidR="0011048C" w:rsidRDefault="0011048C" w:rsidP="0011048C">
      <w:pPr>
        <w:pStyle w:val="step3"/>
        <w:numPr>
          <w:ilvl w:val="0"/>
          <w:numId w:val="0"/>
        </w:numPr>
        <w:ind w:left="360"/>
      </w:pPr>
    </w:p>
    <w:p w14:paraId="4A369399" w14:textId="77777777" w:rsidR="00B72D21" w:rsidRDefault="00B72D21" w:rsidP="0011048C">
      <w:pPr>
        <w:spacing w:after="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noProof/>
          <w:color w:val="auto"/>
          <w:sz w:val="24"/>
          <w:szCs w:val="24"/>
        </w:rPr>
        <w:drawing>
          <wp:inline distT="0" distB="0" distL="0" distR="0" wp14:anchorId="61D14D43" wp14:editId="358DE5B9">
            <wp:extent cx="4700271" cy="2078966"/>
            <wp:effectExtent l="19050" t="19050" r="2413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1029" cy="2083724"/>
                    </a:xfrm>
                    <a:prstGeom prst="rect">
                      <a:avLst/>
                    </a:prstGeom>
                    <a:noFill/>
                    <a:ln>
                      <a:solidFill>
                        <a:schemeClr val="tx1"/>
                      </a:solidFill>
                    </a:ln>
                  </pic:spPr>
                </pic:pic>
              </a:graphicData>
            </a:graphic>
          </wp:inline>
        </w:drawing>
      </w:r>
    </w:p>
    <w:p w14:paraId="2AC932D8" w14:textId="77777777" w:rsidR="0011048C" w:rsidRDefault="0011048C" w:rsidP="0011048C">
      <w:pPr>
        <w:spacing w:after="0" w:line="240" w:lineRule="auto"/>
        <w:rPr>
          <w:rFonts w:ascii="Times New Roman" w:eastAsia="Times New Roman" w:hAnsi="Times New Roman" w:cs="Times New Roman"/>
          <w:color w:val="auto"/>
          <w:sz w:val="24"/>
          <w:szCs w:val="24"/>
        </w:rPr>
      </w:pPr>
    </w:p>
    <w:p w14:paraId="03B04F48" w14:textId="3B224A34" w:rsidR="00B72D21" w:rsidRDefault="00B72D21" w:rsidP="00F3618E">
      <w:pPr>
        <w:pStyle w:val="step3"/>
        <w:numPr>
          <w:ilvl w:val="0"/>
          <w:numId w:val="31"/>
        </w:numPr>
      </w:pPr>
      <w:r w:rsidRPr="00431BBF">
        <w:t xml:space="preserve">Back on the Users page, click on the User </w:t>
      </w:r>
      <w:r w:rsidR="00A27F05">
        <w:t xml:space="preserve">created in previous steps </w:t>
      </w:r>
      <w:r w:rsidRPr="00431BBF">
        <w:t xml:space="preserve">to display the User properties, then </w:t>
      </w:r>
      <w:r w:rsidR="00A27F05">
        <w:t xml:space="preserve">select </w:t>
      </w:r>
      <w:r w:rsidR="006C415D">
        <w:t xml:space="preserve">the </w:t>
      </w:r>
      <w:r w:rsidR="00A27F05" w:rsidRPr="00A27F05">
        <w:rPr>
          <w:b/>
        </w:rPr>
        <w:t>Permission</w:t>
      </w:r>
      <w:r w:rsidR="00E246D9">
        <w:rPr>
          <w:b/>
        </w:rPr>
        <w:t>s</w:t>
      </w:r>
      <w:r w:rsidR="00A27F05">
        <w:t xml:space="preserve"> tab.</w:t>
      </w:r>
    </w:p>
    <w:p w14:paraId="1DDE2339" w14:textId="77777777" w:rsidR="0011048C" w:rsidRDefault="0011048C" w:rsidP="0011048C">
      <w:pPr>
        <w:pStyle w:val="step3"/>
        <w:numPr>
          <w:ilvl w:val="0"/>
          <w:numId w:val="0"/>
        </w:numPr>
        <w:ind w:left="360"/>
      </w:pPr>
    </w:p>
    <w:p w14:paraId="6DF9FFAC" w14:textId="77777777" w:rsidR="00A27F05" w:rsidRDefault="00A27F05" w:rsidP="00A27F05">
      <w:pPr>
        <w:pStyle w:val="step3"/>
        <w:numPr>
          <w:ilvl w:val="0"/>
          <w:numId w:val="0"/>
        </w:numPr>
      </w:pPr>
      <w:r>
        <w:rPr>
          <w:noProof/>
        </w:rPr>
        <w:lastRenderedPageBreak/>
        <w:drawing>
          <wp:inline distT="0" distB="0" distL="0" distR="0" wp14:anchorId="1FB2B0A4" wp14:editId="252F5387">
            <wp:extent cx="3527749" cy="1915064"/>
            <wp:effectExtent l="19050" t="19050" r="1587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38466" cy="1920882"/>
                    </a:xfrm>
                    <a:prstGeom prst="rect">
                      <a:avLst/>
                    </a:prstGeom>
                    <a:ln>
                      <a:solidFill>
                        <a:schemeClr val="tx1"/>
                      </a:solidFill>
                    </a:ln>
                  </pic:spPr>
                </pic:pic>
              </a:graphicData>
            </a:graphic>
          </wp:inline>
        </w:drawing>
      </w:r>
    </w:p>
    <w:p w14:paraId="2AD24BA4" w14:textId="77777777" w:rsidR="0011048C" w:rsidRDefault="0011048C" w:rsidP="00A27F05">
      <w:pPr>
        <w:pStyle w:val="step3"/>
        <w:numPr>
          <w:ilvl w:val="0"/>
          <w:numId w:val="0"/>
        </w:numPr>
      </w:pPr>
    </w:p>
    <w:p w14:paraId="60ACAA9E" w14:textId="002DF5D9" w:rsidR="00A27F05" w:rsidRDefault="006C415D" w:rsidP="00F3618E">
      <w:pPr>
        <w:pStyle w:val="step3"/>
        <w:numPr>
          <w:ilvl w:val="0"/>
          <w:numId w:val="31"/>
        </w:numPr>
      </w:pPr>
      <w:r>
        <w:t>In the</w:t>
      </w:r>
      <w:r w:rsidRPr="00431BBF">
        <w:t xml:space="preserve"> </w:t>
      </w:r>
      <w:r w:rsidR="00A27F05" w:rsidRPr="00431BBF">
        <w:t xml:space="preserve">expanded </w:t>
      </w:r>
      <w:r w:rsidR="00A27F05" w:rsidRPr="00431BBF">
        <w:rPr>
          <w:b/>
          <w:bCs/>
        </w:rPr>
        <w:t>Permissions</w:t>
      </w:r>
      <w:r w:rsidR="00A27F05" w:rsidRPr="00431BBF">
        <w:t xml:space="preserve"> section, click on </w:t>
      </w:r>
      <w:r w:rsidR="00A27F05" w:rsidRPr="00431BBF">
        <w:rPr>
          <w:b/>
          <w:bCs/>
        </w:rPr>
        <w:t>Attach Policy</w:t>
      </w:r>
      <w:r w:rsidR="00A27F05" w:rsidRPr="00431BBF">
        <w:t xml:space="preserve"> at the bottom of the window to display the </w:t>
      </w:r>
      <w:r w:rsidR="00A27F05" w:rsidRPr="00431BBF">
        <w:rPr>
          <w:b/>
          <w:bCs/>
        </w:rPr>
        <w:t>Attach Policy</w:t>
      </w:r>
      <w:r w:rsidR="00A27F05" w:rsidRPr="00431BBF">
        <w:t xml:space="preserve"> page.</w:t>
      </w:r>
    </w:p>
    <w:p w14:paraId="5B1A59A5" w14:textId="77777777" w:rsidR="006D3625" w:rsidRDefault="006D3625" w:rsidP="006D3625">
      <w:pPr>
        <w:pStyle w:val="step3"/>
        <w:numPr>
          <w:ilvl w:val="0"/>
          <w:numId w:val="0"/>
        </w:numPr>
        <w:ind w:left="360"/>
      </w:pPr>
    </w:p>
    <w:p w14:paraId="1CEDFE83" w14:textId="77777777" w:rsidR="00A27F05" w:rsidRDefault="00A27F05" w:rsidP="00F3618E">
      <w:pPr>
        <w:pStyle w:val="step3"/>
        <w:numPr>
          <w:ilvl w:val="0"/>
          <w:numId w:val="31"/>
        </w:numPr>
      </w:pPr>
      <w:r w:rsidRPr="00431BBF">
        <w:t xml:space="preserve">Select the Policy you just created and click </w:t>
      </w:r>
      <w:r w:rsidRPr="00431BBF">
        <w:rPr>
          <w:b/>
          <w:bCs/>
        </w:rPr>
        <w:t>Attach Policy</w:t>
      </w:r>
      <w:r w:rsidRPr="00431BBF">
        <w:t xml:space="preserve"> to apply the policy to the new user account.</w:t>
      </w:r>
    </w:p>
    <w:p w14:paraId="7149ACD2" w14:textId="77777777" w:rsidR="00E246D9" w:rsidRDefault="00E246D9" w:rsidP="00E246D9">
      <w:pPr>
        <w:pStyle w:val="step3"/>
        <w:numPr>
          <w:ilvl w:val="0"/>
          <w:numId w:val="0"/>
        </w:numPr>
      </w:pPr>
    </w:p>
    <w:p w14:paraId="3277EE33" w14:textId="77777777" w:rsidR="00A27F05" w:rsidRDefault="00A27F05" w:rsidP="00047C58">
      <w:pPr>
        <w:pStyle w:val="step3"/>
        <w:numPr>
          <w:ilvl w:val="0"/>
          <w:numId w:val="0"/>
        </w:numPr>
        <w:spacing w:line="240" w:lineRule="auto"/>
      </w:pPr>
      <w:r>
        <w:rPr>
          <w:noProof/>
        </w:rPr>
        <w:drawing>
          <wp:inline distT="0" distB="0" distL="0" distR="0" wp14:anchorId="23A4349E" wp14:editId="6D834B51">
            <wp:extent cx="5106920" cy="2777706"/>
            <wp:effectExtent l="19050" t="19050" r="17780" b="228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6248" cy="2782779"/>
                    </a:xfrm>
                    <a:prstGeom prst="rect">
                      <a:avLst/>
                    </a:prstGeom>
                    <a:ln>
                      <a:solidFill>
                        <a:schemeClr val="tx1"/>
                      </a:solidFill>
                    </a:ln>
                  </pic:spPr>
                </pic:pic>
              </a:graphicData>
            </a:graphic>
          </wp:inline>
        </w:drawing>
      </w:r>
    </w:p>
    <w:p w14:paraId="3DF9E262" w14:textId="77777777" w:rsidR="00047C58" w:rsidRDefault="00047C58" w:rsidP="00047C58">
      <w:pPr>
        <w:pStyle w:val="step3"/>
        <w:numPr>
          <w:ilvl w:val="0"/>
          <w:numId w:val="0"/>
        </w:numPr>
        <w:spacing w:line="240" w:lineRule="auto"/>
      </w:pPr>
    </w:p>
    <w:p w14:paraId="366EAADC" w14:textId="77777777" w:rsidR="00A27F05" w:rsidRDefault="00A27F05" w:rsidP="00A27F05">
      <w:pPr>
        <w:pStyle w:val="step3"/>
        <w:numPr>
          <w:ilvl w:val="0"/>
          <w:numId w:val="0"/>
        </w:numPr>
        <w:ind w:left="288" w:hanging="288"/>
      </w:pPr>
      <w:r w:rsidRPr="00431BBF">
        <w:t>The Amazon Web Services account is now ready for access by a Deep Security Manager.</w:t>
      </w:r>
    </w:p>
    <w:p w14:paraId="4E9D8AEB" w14:textId="77777777" w:rsidR="00352A59" w:rsidRDefault="00352A59" w:rsidP="00A27F05">
      <w:pPr>
        <w:pStyle w:val="step3"/>
        <w:numPr>
          <w:ilvl w:val="0"/>
          <w:numId w:val="0"/>
        </w:numPr>
        <w:ind w:left="288" w:hanging="288"/>
      </w:pPr>
    </w:p>
    <w:p w14:paraId="0CE740C7" w14:textId="77777777" w:rsidR="00352A59" w:rsidRDefault="00352A59" w:rsidP="00352A59">
      <w:pPr>
        <w:pStyle w:val="DocH3"/>
        <w:numPr>
          <w:ilvl w:val="0"/>
          <w:numId w:val="0"/>
        </w:numPr>
        <w:ind w:left="720" w:hanging="720"/>
      </w:pPr>
      <w:bookmarkStart w:id="203" w:name="_Toc469413287"/>
      <w:r>
        <w:t xml:space="preserve">4.8.7. </w:t>
      </w:r>
      <w:r w:rsidRPr="00352A59">
        <w:t>Adding your AWS Cloud account to Deep Security</w:t>
      </w:r>
      <w:bookmarkEnd w:id="203"/>
    </w:p>
    <w:p w14:paraId="1EACB8E2" w14:textId="77777777" w:rsidR="00047C58" w:rsidRDefault="00047C58" w:rsidP="00047C58">
      <w:pPr>
        <w:pStyle w:val="step3"/>
        <w:numPr>
          <w:ilvl w:val="0"/>
          <w:numId w:val="0"/>
        </w:numPr>
        <w:ind w:left="288" w:hanging="288"/>
      </w:pPr>
    </w:p>
    <w:p w14:paraId="633D7E7B" w14:textId="62CAAE7F" w:rsidR="001C584E" w:rsidRDefault="001C584E" w:rsidP="00F3618E">
      <w:pPr>
        <w:pStyle w:val="step3"/>
        <w:numPr>
          <w:ilvl w:val="0"/>
          <w:numId w:val="32"/>
        </w:numPr>
      </w:pPr>
      <w:r>
        <w:t xml:space="preserve">Sign in </w:t>
      </w:r>
      <w:r w:rsidR="006C415D">
        <w:t xml:space="preserve">to the </w:t>
      </w:r>
      <w:r>
        <w:t>Trend Micro Deep Security Manager and click on the Computers</w:t>
      </w:r>
      <w:r w:rsidR="006C415D">
        <w:t xml:space="preserve"> tab</w:t>
      </w:r>
      <w:r>
        <w:t xml:space="preserve">. </w:t>
      </w:r>
    </w:p>
    <w:p w14:paraId="492A205B" w14:textId="0E96F1CE" w:rsidR="001C584E" w:rsidRPr="00133C1C" w:rsidRDefault="001C584E" w:rsidP="001C584E">
      <w:pPr>
        <w:pStyle w:val="step3"/>
        <w:numPr>
          <w:ilvl w:val="0"/>
          <w:numId w:val="0"/>
        </w:numPr>
        <w:ind w:left="288"/>
        <w:rPr>
          <w:b/>
        </w:rPr>
      </w:pPr>
      <w:r>
        <w:t xml:space="preserve">(For </w:t>
      </w:r>
      <w:r w:rsidR="006C415D">
        <w:t xml:space="preserve">the </w:t>
      </w:r>
      <w:r>
        <w:t xml:space="preserve">URL of Trend Micro Deep Security Manager refer </w:t>
      </w:r>
      <w:r w:rsidR="00133C1C">
        <w:t xml:space="preserve">to </w:t>
      </w:r>
      <w:r w:rsidR="00133C1C" w:rsidRPr="00601080">
        <w:rPr>
          <w:b/>
        </w:rPr>
        <w:t>Step</w:t>
      </w:r>
      <w:r w:rsidRPr="00601080">
        <w:rPr>
          <w:b/>
        </w:rPr>
        <w:t xml:space="preserve"> </w:t>
      </w:r>
      <w:ins w:id="204" w:author="Abhinandan" w:date="2016-12-13T15:45:00Z">
        <w:r w:rsidR="002913AE">
          <w:rPr>
            <w:b/>
          </w:rPr>
          <w:t>8</w:t>
        </w:r>
      </w:ins>
      <w:del w:id="205" w:author="Abhinandan" w:date="2016-12-13T15:45:00Z">
        <w:r w:rsidRPr="00601080" w:rsidDel="002913AE">
          <w:rPr>
            <w:b/>
          </w:rPr>
          <w:delText>7</w:delText>
        </w:r>
      </w:del>
      <w:r>
        <w:t xml:space="preserve"> of </w:t>
      </w:r>
      <w:r w:rsidRPr="00133C1C">
        <w:rPr>
          <w:b/>
        </w:rPr>
        <w:t>section 4.8.4: Install Deep Security Manager)</w:t>
      </w:r>
    </w:p>
    <w:p w14:paraId="70281D92" w14:textId="77777777" w:rsidR="00047C58" w:rsidRDefault="00047C58" w:rsidP="001C584E">
      <w:pPr>
        <w:pStyle w:val="step3"/>
        <w:numPr>
          <w:ilvl w:val="0"/>
          <w:numId w:val="0"/>
        </w:numPr>
        <w:ind w:left="288"/>
      </w:pPr>
    </w:p>
    <w:p w14:paraId="4E035410" w14:textId="77777777" w:rsidR="00047C58" w:rsidRDefault="001C584E" w:rsidP="00E246D9">
      <w:pPr>
        <w:pStyle w:val="step3"/>
        <w:numPr>
          <w:ilvl w:val="0"/>
          <w:numId w:val="0"/>
        </w:numPr>
        <w:ind w:left="288" w:hanging="288"/>
      </w:pPr>
      <w:r>
        <w:rPr>
          <w:noProof/>
        </w:rPr>
        <w:drawing>
          <wp:inline distT="0" distB="0" distL="0" distR="0" wp14:anchorId="60ED4BEC" wp14:editId="0A869359">
            <wp:extent cx="4416724" cy="981494"/>
            <wp:effectExtent l="19050" t="19050" r="22225"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6246" cy="990277"/>
                    </a:xfrm>
                    <a:prstGeom prst="rect">
                      <a:avLst/>
                    </a:prstGeom>
                    <a:ln>
                      <a:solidFill>
                        <a:schemeClr val="tx1"/>
                      </a:solidFill>
                    </a:ln>
                  </pic:spPr>
                </pic:pic>
              </a:graphicData>
            </a:graphic>
          </wp:inline>
        </w:drawing>
      </w:r>
    </w:p>
    <w:p w14:paraId="70BCC48C" w14:textId="77777777" w:rsidR="00E246D9" w:rsidRPr="00047C58" w:rsidRDefault="00E246D9" w:rsidP="00E246D9">
      <w:pPr>
        <w:pStyle w:val="step3"/>
        <w:numPr>
          <w:ilvl w:val="0"/>
          <w:numId w:val="0"/>
        </w:numPr>
        <w:ind w:left="288" w:hanging="288"/>
      </w:pPr>
    </w:p>
    <w:p w14:paraId="14CD2DCA" w14:textId="4320F076" w:rsidR="00047C58" w:rsidRDefault="00B72D21" w:rsidP="00F3618E">
      <w:pPr>
        <w:pStyle w:val="step3"/>
        <w:numPr>
          <w:ilvl w:val="0"/>
          <w:numId w:val="32"/>
        </w:numPr>
      </w:pPr>
      <w:r w:rsidRPr="001C584E">
        <w:t xml:space="preserve">Click on </w:t>
      </w:r>
      <w:r w:rsidR="006C415D">
        <w:t xml:space="preserve">the </w:t>
      </w:r>
      <w:proofErr w:type="gramStart"/>
      <w:r w:rsidRPr="00133C1C">
        <w:rPr>
          <w:b/>
        </w:rPr>
        <w:t>New</w:t>
      </w:r>
      <w:proofErr w:type="gramEnd"/>
      <w:r w:rsidRPr="001C584E">
        <w:t xml:space="preserve"> dropdown menu </w:t>
      </w:r>
      <w:r w:rsidR="001C584E">
        <w:t>and select</w:t>
      </w:r>
      <w:r w:rsidRPr="001C584E">
        <w:t xml:space="preserve"> </w:t>
      </w:r>
      <w:r w:rsidR="00047C58">
        <w:rPr>
          <w:b/>
        </w:rPr>
        <w:t>Add C</w:t>
      </w:r>
      <w:r w:rsidRPr="00047C58">
        <w:rPr>
          <w:b/>
        </w:rPr>
        <w:t>loud Account</w:t>
      </w:r>
      <w:r w:rsidRPr="001C584E">
        <w:t>.</w:t>
      </w:r>
    </w:p>
    <w:p w14:paraId="1E626CD6" w14:textId="77777777" w:rsidR="00047C58" w:rsidRDefault="00047C58" w:rsidP="00047C58">
      <w:pPr>
        <w:pStyle w:val="step3"/>
        <w:numPr>
          <w:ilvl w:val="0"/>
          <w:numId w:val="0"/>
        </w:numPr>
        <w:ind w:left="288"/>
      </w:pPr>
    </w:p>
    <w:p w14:paraId="40F60809" w14:textId="77777777" w:rsidR="001C584E" w:rsidRDefault="001C584E" w:rsidP="00E246D9">
      <w:pPr>
        <w:pStyle w:val="step3"/>
        <w:numPr>
          <w:ilvl w:val="0"/>
          <w:numId w:val="0"/>
        </w:numPr>
        <w:ind w:left="288" w:hanging="288"/>
      </w:pPr>
      <w:r>
        <w:rPr>
          <w:noProof/>
        </w:rPr>
        <w:drawing>
          <wp:inline distT="0" distB="0" distL="0" distR="0" wp14:anchorId="67CF8569" wp14:editId="1F3E034F">
            <wp:extent cx="2352675" cy="1701809"/>
            <wp:effectExtent l="19050" t="19050" r="9525"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67299" cy="1712387"/>
                    </a:xfrm>
                    <a:prstGeom prst="rect">
                      <a:avLst/>
                    </a:prstGeom>
                    <a:ln>
                      <a:solidFill>
                        <a:schemeClr val="tx1"/>
                      </a:solidFill>
                    </a:ln>
                  </pic:spPr>
                </pic:pic>
              </a:graphicData>
            </a:graphic>
          </wp:inline>
        </w:drawing>
      </w:r>
    </w:p>
    <w:p w14:paraId="399F273F" w14:textId="77777777" w:rsidR="00047C58" w:rsidRDefault="00047C58" w:rsidP="00047C58">
      <w:pPr>
        <w:pStyle w:val="step3"/>
        <w:numPr>
          <w:ilvl w:val="0"/>
          <w:numId w:val="0"/>
        </w:numPr>
        <w:ind w:left="288"/>
      </w:pPr>
    </w:p>
    <w:p w14:paraId="29B17DE5" w14:textId="53DFF541" w:rsidR="00047C58" w:rsidRDefault="00DB148C" w:rsidP="003F6A1C">
      <w:pPr>
        <w:pStyle w:val="step3"/>
        <w:numPr>
          <w:ilvl w:val="0"/>
          <w:numId w:val="0"/>
        </w:numPr>
        <w:spacing w:line="240" w:lineRule="auto"/>
        <w:ind w:left="288"/>
      </w:pPr>
      <w:r w:rsidRPr="00DB148C">
        <w:t xml:space="preserve">In </w:t>
      </w:r>
      <w:r w:rsidRPr="00E246D9">
        <w:rPr>
          <w:b/>
        </w:rPr>
        <w:t>Add Cloud Account Wizard</w:t>
      </w:r>
      <w:r w:rsidRPr="00DB148C">
        <w:t xml:space="preserve"> enter </w:t>
      </w:r>
      <w:r w:rsidR="00133C1C">
        <w:t xml:space="preserve">the </w:t>
      </w:r>
      <w:r w:rsidRPr="00DB148C">
        <w:t>following information</w:t>
      </w:r>
      <w:r w:rsidR="00133C1C">
        <w:t xml:space="preserve">, </w:t>
      </w:r>
      <w:r w:rsidRPr="00DB148C">
        <w:t xml:space="preserve">then click </w:t>
      </w:r>
      <w:proofErr w:type="gramStart"/>
      <w:r w:rsidRPr="00E246D9">
        <w:rPr>
          <w:b/>
        </w:rPr>
        <w:t>Next</w:t>
      </w:r>
      <w:proofErr w:type="gramEnd"/>
      <w:r w:rsidR="006C415D">
        <w:t>.</w:t>
      </w:r>
    </w:p>
    <w:p w14:paraId="19378426" w14:textId="77777777" w:rsidR="00E246D9" w:rsidRDefault="00E246D9" w:rsidP="003F6A1C">
      <w:pPr>
        <w:pStyle w:val="step3"/>
        <w:numPr>
          <w:ilvl w:val="0"/>
          <w:numId w:val="0"/>
        </w:numPr>
        <w:spacing w:line="240" w:lineRule="auto"/>
        <w:ind w:left="288"/>
      </w:pPr>
    </w:p>
    <w:p w14:paraId="01D56400" w14:textId="77777777" w:rsidR="00DB148C" w:rsidRDefault="00DB148C" w:rsidP="00E246D9">
      <w:pPr>
        <w:pStyle w:val="step3"/>
        <w:numPr>
          <w:ilvl w:val="0"/>
          <w:numId w:val="0"/>
        </w:numPr>
        <w:spacing w:line="240" w:lineRule="auto"/>
        <w:ind w:left="288" w:hanging="288"/>
      </w:pPr>
      <w:r>
        <w:rPr>
          <w:noProof/>
        </w:rPr>
        <w:drawing>
          <wp:inline distT="0" distB="0" distL="0" distR="0" wp14:anchorId="2911B256" wp14:editId="26F34F68">
            <wp:extent cx="3381555" cy="2361381"/>
            <wp:effectExtent l="19050" t="19050" r="9525" b="203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90233" cy="2367441"/>
                    </a:xfrm>
                    <a:prstGeom prst="rect">
                      <a:avLst/>
                    </a:prstGeom>
                    <a:ln>
                      <a:solidFill>
                        <a:schemeClr val="tx1"/>
                      </a:solidFill>
                    </a:ln>
                  </pic:spPr>
                </pic:pic>
              </a:graphicData>
            </a:graphic>
          </wp:inline>
        </w:drawing>
      </w:r>
    </w:p>
    <w:p w14:paraId="7269FE55" w14:textId="77777777" w:rsidR="00642918" w:rsidRDefault="00642918" w:rsidP="00047C58">
      <w:pPr>
        <w:pStyle w:val="step3"/>
        <w:numPr>
          <w:ilvl w:val="0"/>
          <w:numId w:val="0"/>
        </w:numPr>
        <w:spacing w:line="240" w:lineRule="auto"/>
        <w:ind w:left="288"/>
      </w:pPr>
    </w:p>
    <w:p w14:paraId="674EF4C5" w14:textId="77777777" w:rsidR="00DB148C" w:rsidRDefault="00DB148C" w:rsidP="004E40A7">
      <w:pPr>
        <w:pStyle w:val="step2"/>
        <w:numPr>
          <w:ilvl w:val="0"/>
          <w:numId w:val="8"/>
        </w:numPr>
      </w:pPr>
      <w:r w:rsidRPr="00DB148C">
        <w:rPr>
          <w:b/>
        </w:rPr>
        <w:t>Cloud Provider</w:t>
      </w:r>
      <w:r>
        <w:t>: Amazon</w:t>
      </w:r>
    </w:p>
    <w:p w14:paraId="5B111E14" w14:textId="77777777" w:rsidR="00DB148C" w:rsidRDefault="00DB148C" w:rsidP="004E40A7">
      <w:pPr>
        <w:pStyle w:val="step2"/>
        <w:numPr>
          <w:ilvl w:val="0"/>
          <w:numId w:val="8"/>
        </w:numPr>
      </w:pPr>
      <w:r w:rsidRPr="00DB148C">
        <w:rPr>
          <w:b/>
        </w:rPr>
        <w:t>Provider Region:</w:t>
      </w:r>
      <w:r w:rsidRPr="00DB148C">
        <w:t xml:space="preserve"> Select the region where your AWS instances are hosted. (If you have instances hosted in multiple regions, you'll have to add a Cloud Account for each region.)</w:t>
      </w:r>
    </w:p>
    <w:p w14:paraId="3ABBD06A" w14:textId="4DDF447F" w:rsidR="00DB148C" w:rsidRDefault="00DB148C" w:rsidP="004E40A7">
      <w:pPr>
        <w:pStyle w:val="step2"/>
        <w:numPr>
          <w:ilvl w:val="0"/>
          <w:numId w:val="8"/>
        </w:numPr>
      </w:pPr>
      <w:r w:rsidRPr="00DB148C">
        <w:rPr>
          <w:b/>
        </w:rPr>
        <w:t>Name and Description:</w:t>
      </w:r>
      <w:r>
        <w:t xml:space="preserve"> </w:t>
      </w:r>
      <w:r w:rsidR="00133C1C">
        <w:t>Enter the n</w:t>
      </w:r>
      <w:r w:rsidRPr="00DB148C">
        <w:t>ame and description of the resources you are adding. These are only used for display purposes in the Deep Security Manager.</w:t>
      </w:r>
    </w:p>
    <w:p w14:paraId="5237429B" w14:textId="72851184" w:rsidR="00DB148C" w:rsidRDefault="00DB148C" w:rsidP="004E40A7">
      <w:pPr>
        <w:pStyle w:val="step2"/>
        <w:numPr>
          <w:ilvl w:val="0"/>
          <w:numId w:val="8"/>
        </w:numPr>
        <w:rPr>
          <w:rStyle w:val="step2Char"/>
        </w:rPr>
      </w:pPr>
      <w:r w:rsidRPr="00DB148C">
        <w:rPr>
          <w:b/>
        </w:rPr>
        <w:lastRenderedPageBreak/>
        <w:t xml:space="preserve">Access Key Id and Secret Access Key: </w:t>
      </w:r>
      <w:r w:rsidRPr="00133C1C">
        <w:t>These</w:t>
      </w:r>
      <w:r w:rsidRPr="00DB148C">
        <w:rPr>
          <w:rStyle w:val="step2Char"/>
        </w:rPr>
        <w:t xml:space="preserve"> are the credentials generated for the AWS user account you created specifically for Deep Security. Get these keys from </w:t>
      </w:r>
      <w:r w:rsidR="006C415D">
        <w:rPr>
          <w:rStyle w:val="step2Char"/>
        </w:rPr>
        <w:t xml:space="preserve">the </w:t>
      </w:r>
      <w:r w:rsidRPr="00DB148C">
        <w:rPr>
          <w:rStyle w:val="step2Char"/>
        </w:rPr>
        <w:t xml:space="preserve">file downloaded in </w:t>
      </w:r>
      <w:r w:rsidR="00536895" w:rsidRPr="00601080">
        <w:rPr>
          <w:rStyle w:val="step2Char"/>
          <w:b/>
        </w:rPr>
        <w:t>Step</w:t>
      </w:r>
      <w:r w:rsidRPr="00601080">
        <w:rPr>
          <w:rStyle w:val="step2Char"/>
          <w:b/>
        </w:rPr>
        <w:t xml:space="preserve"> 12</w:t>
      </w:r>
      <w:r>
        <w:rPr>
          <w:rStyle w:val="step2Char"/>
        </w:rPr>
        <w:t xml:space="preserve"> </w:t>
      </w:r>
      <w:r w:rsidRPr="00DB148C">
        <w:rPr>
          <w:rStyle w:val="step2Char"/>
        </w:rPr>
        <w:t xml:space="preserve">of </w:t>
      </w:r>
      <w:r w:rsidRPr="00536895">
        <w:rPr>
          <w:rStyle w:val="step2Char"/>
          <w:b/>
        </w:rPr>
        <w:t>Section 4.8.6</w:t>
      </w:r>
      <w:ins w:id="206" w:author="Kathryn Gillett" w:date="2016-12-14T21:17:00Z">
        <w:r w:rsidR="00312B0D">
          <w:rPr>
            <w:rStyle w:val="step2Char"/>
            <w:b/>
          </w:rPr>
          <w:t>,</w:t>
        </w:r>
      </w:ins>
      <w:del w:id="207" w:author="Kathryn Gillett" w:date="2016-12-14T21:17:00Z">
        <w:r w:rsidRPr="00536895" w:rsidDel="00312B0D">
          <w:rPr>
            <w:rStyle w:val="step2Char"/>
            <w:b/>
          </w:rPr>
          <w:delText>:</w:delText>
        </w:r>
      </w:del>
      <w:r w:rsidRPr="00DB148C">
        <w:rPr>
          <w:rStyle w:val="step2Char"/>
        </w:rPr>
        <w:t xml:space="preserve"> </w:t>
      </w:r>
      <w:r w:rsidR="006C415D">
        <w:rPr>
          <w:rStyle w:val="step2Char"/>
        </w:rPr>
        <w:t xml:space="preserve">and </w:t>
      </w:r>
      <w:r w:rsidR="006C415D" w:rsidRPr="00536895">
        <w:rPr>
          <w:rStyle w:val="step2Char"/>
          <w:b/>
        </w:rPr>
        <w:t>c</w:t>
      </w:r>
      <w:r w:rsidRPr="00536895">
        <w:rPr>
          <w:rStyle w:val="step2Char"/>
          <w:b/>
        </w:rPr>
        <w:t>reate</w:t>
      </w:r>
      <w:r w:rsidRPr="00DB148C">
        <w:rPr>
          <w:rStyle w:val="step2Char"/>
        </w:rPr>
        <w:t xml:space="preserve"> a dedicated AWS policy and user account for Deep Security to access your cloud account</w:t>
      </w:r>
      <w:ins w:id="208" w:author="Kathryn Gillett" w:date="2016-12-14T21:17:00Z">
        <w:r w:rsidR="00312B0D">
          <w:rPr>
            <w:rStyle w:val="step2Char"/>
          </w:rPr>
          <w:t>.</w:t>
        </w:r>
      </w:ins>
    </w:p>
    <w:p w14:paraId="2D0314D1" w14:textId="77777777" w:rsidR="00A7795B" w:rsidRDefault="00A7795B" w:rsidP="00A7795B">
      <w:pPr>
        <w:pStyle w:val="step3"/>
        <w:numPr>
          <w:ilvl w:val="0"/>
          <w:numId w:val="0"/>
        </w:numPr>
        <w:ind w:left="288" w:hanging="288"/>
      </w:pPr>
    </w:p>
    <w:p w14:paraId="6A426DF7" w14:textId="1005E705" w:rsidR="00DB148C" w:rsidRDefault="00DB148C" w:rsidP="00F3618E">
      <w:pPr>
        <w:pStyle w:val="step3"/>
        <w:numPr>
          <w:ilvl w:val="0"/>
          <w:numId w:val="32"/>
        </w:numPr>
      </w:pPr>
      <w:r w:rsidRPr="00DB148C">
        <w:t>Deep Security Manager will verify the connection to the AWS cloud account and display a summary of the import action. Click</w:t>
      </w:r>
      <w:r w:rsidRPr="00DB148C">
        <w:rPr>
          <w:rStyle w:val="apple-converted-space"/>
        </w:rPr>
        <w:t> </w:t>
      </w:r>
      <w:r w:rsidR="006C415D">
        <w:rPr>
          <w:rStyle w:val="apple-converted-space"/>
        </w:rPr>
        <w:t xml:space="preserve">on the </w:t>
      </w:r>
      <w:r w:rsidRPr="00DB148C">
        <w:rPr>
          <w:rStyle w:val="Strong"/>
          <w:bCs w:val="0"/>
        </w:rPr>
        <w:t>Finish</w:t>
      </w:r>
      <w:r w:rsidR="006C415D">
        <w:rPr>
          <w:rStyle w:val="Strong"/>
          <w:bCs w:val="0"/>
        </w:rPr>
        <w:t xml:space="preserve"> </w:t>
      </w:r>
      <w:r w:rsidR="006C415D" w:rsidRPr="007011C5">
        <w:rPr>
          <w:rStyle w:val="Strong"/>
          <w:b w:val="0"/>
          <w:bCs w:val="0"/>
        </w:rPr>
        <w:t>button</w:t>
      </w:r>
      <w:r w:rsidRPr="00DB148C">
        <w:t>.</w:t>
      </w:r>
    </w:p>
    <w:p w14:paraId="118186FB" w14:textId="77777777" w:rsidR="00E246D9" w:rsidRDefault="00E246D9" w:rsidP="00E246D9">
      <w:pPr>
        <w:pStyle w:val="step3"/>
        <w:numPr>
          <w:ilvl w:val="0"/>
          <w:numId w:val="0"/>
        </w:numPr>
        <w:ind w:left="288"/>
      </w:pPr>
    </w:p>
    <w:p w14:paraId="31241464" w14:textId="77777777" w:rsidR="00DB148C" w:rsidRDefault="00DB148C" w:rsidP="00E246D9">
      <w:pPr>
        <w:pStyle w:val="step3"/>
        <w:numPr>
          <w:ilvl w:val="0"/>
          <w:numId w:val="0"/>
        </w:numPr>
        <w:ind w:left="288" w:hanging="288"/>
      </w:pPr>
      <w:r>
        <w:rPr>
          <w:noProof/>
        </w:rPr>
        <w:drawing>
          <wp:inline distT="0" distB="0" distL="0" distR="0" wp14:anchorId="5F3A0B2B" wp14:editId="50CB47E9">
            <wp:extent cx="3336839" cy="2355012"/>
            <wp:effectExtent l="19050" t="19050" r="16510" b="266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45095" cy="2360839"/>
                    </a:xfrm>
                    <a:prstGeom prst="rect">
                      <a:avLst/>
                    </a:prstGeom>
                    <a:ln>
                      <a:solidFill>
                        <a:schemeClr val="tx1"/>
                      </a:solidFill>
                    </a:ln>
                  </pic:spPr>
                </pic:pic>
              </a:graphicData>
            </a:graphic>
          </wp:inline>
        </w:drawing>
      </w:r>
    </w:p>
    <w:p w14:paraId="502F0590" w14:textId="77777777" w:rsidR="00E246D9" w:rsidRDefault="00E246D9">
      <w:pPr>
        <w:rPr>
          <w:rFonts w:ascii="Open Sans" w:eastAsia="Open Sans" w:hAnsi="Open Sans" w:cs="Open Sans"/>
          <w:color w:val="444444"/>
          <w:szCs w:val="24"/>
        </w:rPr>
      </w:pPr>
      <w:r>
        <w:br w:type="page"/>
      </w:r>
    </w:p>
    <w:p w14:paraId="36F538DC" w14:textId="5D8167EA" w:rsidR="00DB148C" w:rsidRDefault="00DB148C" w:rsidP="00F3618E">
      <w:pPr>
        <w:pStyle w:val="step3"/>
        <w:numPr>
          <w:ilvl w:val="0"/>
          <w:numId w:val="32"/>
        </w:numPr>
      </w:pPr>
      <w:r w:rsidRPr="00DB148C">
        <w:lastRenderedPageBreak/>
        <w:t>When it's done importing your AWS instances</w:t>
      </w:r>
      <w:r w:rsidR="00536895">
        <w:t>,</w:t>
      </w:r>
      <w:r w:rsidRPr="00DB148C">
        <w:t xml:space="preserve"> the wizard will display the results of the action.</w:t>
      </w:r>
    </w:p>
    <w:p w14:paraId="789317B3" w14:textId="77777777" w:rsidR="00A7795B" w:rsidRDefault="00A7795B" w:rsidP="00A7795B">
      <w:pPr>
        <w:pStyle w:val="step3"/>
        <w:numPr>
          <w:ilvl w:val="0"/>
          <w:numId w:val="0"/>
        </w:numPr>
        <w:ind w:left="288"/>
      </w:pPr>
    </w:p>
    <w:p w14:paraId="3E012EAE" w14:textId="77777777" w:rsidR="009F5FC5" w:rsidRDefault="009F5FC5" w:rsidP="00276F6D">
      <w:pPr>
        <w:pStyle w:val="step3"/>
        <w:numPr>
          <w:ilvl w:val="0"/>
          <w:numId w:val="0"/>
        </w:numPr>
        <w:ind w:left="288" w:hanging="288"/>
      </w:pPr>
      <w:r>
        <w:rPr>
          <w:noProof/>
        </w:rPr>
        <w:drawing>
          <wp:inline distT="0" distB="0" distL="0" distR="0" wp14:anchorId="2192A6F0" wp14:editId="121B113E">
            <wp:extent cx="3336290" cy="2257690"/>
            <wp:effectExtent l="19050" t="19050" r="1651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3084" cy="2262288"/>
                    </a:xfrm>
                    <a:prstGeom prst="rect">
                      <a:avLst/>
                    </a:prstGeom>
                    <a:ln>
                      <a:solidFill>
                        <a:schemeClr val="tx1"/>
                      </a:solidFill>
                    </a:ln>
                  </pic:spPr>
                </pic:pic>
              </a:graphicData>
            </a:graphic>
          </wp:inline>
        </w:drawing>
      </w:r>
    </w:p>
    <w:p w14:paraId="4E689E67" w14:textId="77777777" w:rsidR="00A7795B" w:rsidRPr="00DB148C" w:rsidRDefault="00A7795B" w:rsidP="009F5FC5">
      <w:pPr>
        <w:pStyle w:val="step3"/>
        <w:numPr>
          <w:ilvl w:val="0"/>
          <w:numId w:val="0"/>
        </w:numPr>
        <w:ind w:left="288"/>
      </w:pPr>
    </w:p>
    <w:p w14:paraId="1E91C36A" w14:textId="487C75D7" w:rsidR="003324E8" w:rsidRDefault="00DB148C" w:rsidP="00F3618E">
      <w:pPr>
        <w:pStyle w:val="step3"/>
        <w:numPr>
          <w:ilvl w:val="0"/>
          <w:numId w:val="32"/>
        </w:numPr>
      </w:pPr>
      <w:r w:rsidRPr="00DB148C">
        <w:t xml:space="preserve">Your AWS instances now appear in the Deep Security Manager under their own branch under </w:t>
      </w:r>
      <w:r w:rsidR="00536895">
        <w:t xml:space="preserve">the </w:t>
      </w:r>
      <w:r w:rsidRPr="00DB148C">
        <w:t xml:space="preserve">Computers </w:t>
      </w:r>
      <w:r w:rsidR="00AC1FCE">
        <w:t xml:space="preserve">tab </w:t>
      </w:r>
      <w:r w:rsidRPr="00DB148C">
        <w:t>in the navigation panel.</w:t>
      </w:r>
    </w:p>
    <w:p w14:paraId="590285DC" w14:textId="77777777" w:rsidR="003324E8" w:rsidRDefault="003324E8">
      <w:pPr>
        <w:rPr>
          <w:rFonts w:ascii="Open Sans" w:eastAsia="Open Sans" w:hAnsi="Open Sans" w:cs="Open Sans"/>
          <w:color w:val="444444"/>
          <w:szCs w:val="24"/>
        </w:rPr>
      </w:pPr>
      <w:r>
        <w:br w:type="page"/>
      </w:r>
    </w:p>
    <w:p w14:paraId="50D62648" w14:textId="77777777" w:rsidR="003324E8" w:rsidRDefault="003324E8" w:rsidP="004E40A7">
      <w:pPr>
        <w:pStyle w:val="DocH3"/>
        <w:numPr>
          <w:ilvl w:val="2"/>
          <w:numId w:val="9"/>
        </w:numPr>
      </w:pPr>
      <w:bookmarkStart w:id="209" w:name="_Toc469413288"/>
      <w:r>
        <w:lastRenderedPageBreak/>
        <w:t xml:space="preserve">Deploy Deep Security Agents to your </w:t>
      </w:r>
      <w:r w:rsidR="00E96172">
        <w:t>Windows AWS instance</w:t>
      </w:r>
      <w:bookmarkEnd w:id="209"/>
    </w:p>
    <w:p w14:paraId="42877E6F" w14:textId="77777777" w:rsidR="008938C8" w:rsidRDefault="008938C8" w:rsidP="008938C8">
      <w:pPr>
        <w:pStyle w:val="step3"/>
        <w:numPr>
          <w:ilvl w:val="0"/>
          <w:numId w:val="0"/>
        </w:numPr>
        <w:spacing w:line="240" w:lineRule="auto"/>
      </w:pPr>
    </w:p>
    <w:p w14:paraId="630A3FD7" w14:textId="69C1A048" w:rsidR="00E96172" w:rsidRDefault="00266EA6" w:rsidP="00F3618E">
      <w:pPr>
        <w:pStyle w:val="step3"/>
        <w:numPr>
          <w:ilvl w:val="0"/>
          <w:numId w:val="39"/>
        </w:numPr>
      </w:pPr>
      <w:r>
        <w:t>C</w:t>
      </w:r>
      <w:r w:rsidR="00E96172">
        <w:t xml:space="preserve">reate </w:t>
      </w:r>
      <w:r>
        <w:t xml:space="preserve">a </w:t>
      </w:r>
      <w:r w:rsidR="00E96172">
        <w:t>Windows AWS Instance</w:t>
      </w:r>
    </w:p>
    <w:p w14:paraId="1B3FFAF1" w14:textId="77777777" w:rsidR="00E96172" w:rsidRPr="00E96172" w:rsidRDefault="00E96172" w:rsidP="004E40A7">
      <w:pPr>
        <w:pStyle w:val="step3"/>
        <w:numPr>
          <w:ilvl w:val="0"/>
          <w:numId w:val="10"/>
        </w:numPr>
      </w:pPr>
      <w:r>
        <w:t xml:space="preserve">Navigate to </w:t>
      </w:r>
      <w:hyperlink r:id="rId95" w:history="1">
        <w:r w:rsidRPr="00027CF6">
          <w:rPr>
            <w:rStyle w:val="Hyperlink"/>
            <w:i/>
          </w:rPr>
          <w:t>https://console.aws.amazon.com/ec2</w:t>
        </w:r>
      </w:hyperlink>
      <w:r w:rsidRPr="00E45C14">
        <w:rPr>
          <w:color w:val="FF0000"/>
        </w:rPr>
        <w:t>.</w:t>
      </w:r>
    </w:p>
    <w:p w14:paraId="008AAF3E" w14:textId="442EC891" w:rsidR="00E96172" w:rsidRDefault="00266EA6" w:rsidP="004E40A7">
      <w:pPr>
        <w:pStyle w:val="Step"/>
        <w:numPr>
          <w:ilvl w:val="0"/>
          <w:numId w:val="10"/>
        </w:numPr>
      </w:pPr>
      <w:r>
        <w:t xml:space="preserve">Click on the </w:t>
      </w:r>
      <w:r w:rsidR="00E96172" w:rsidRPr="00F725B2">
        <w:rPr>
          <w:b/>
        </w:rPr>
        <w:t>Launch Instance</w:t>
      </w:r>
      <w:r w:rsidR="00E96172">
        <w:t xml:space="preserve"> button on </w:t>
      </w:r>
      <w:r>
        <w:t xml:space="preserve">the </w:t>
      </w:r>
      <w:r w:rsidR="00E96172">
        <w:t>EC2 dashboard page.</w:t>
      </w:r>
    </w:p>
    <w:p w14:paraId="6371A022" w14:textId="77777777" w:rsidR="00C77FC3" w:rsidRDefault="00C77FC3" w:rsidP="00C77FC3">
      <w:pPr>
        <w:pStyle w:val="Step"/>
        <w:ind w:left="1008" w:firstLine="0"/>
      </w:pPr>
    </w:p>
    <w:p w14:paraId="1919248D" w14:textId="77777777" w:rsidR="00E96172" w:rsidRDefault="00E96172" w:rsidP="00E246D9">
      <w:pPr>
        <w:pStyle w:val="Step"/>
      </w:pPr>
      <w:r>
        <w:rPr>
          <w:noProof/>
        </w:rPr>
        <w:drawing>
          <wp:inline distT="0" distB="0" distL="0" distR="0" wp14:anchorId="33713903" wp14:editId="19A4F87E">
            <wp:extent cx="4037162" cy="2165230"/>
            <wp:effectExtent l="19050" t="19050" r="20955" b="260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48626" cy="2171378"/>
                    </a:xfrm>
                    <a:prstGeom prst="rect">
                      <a:avLst/>
                    </a:prstGeom>
                    <a:ln>
                      <a:solidFill>
                        <a:schemeClr val="tx1"/>
                      </a:solidFill>
                    </a:ln>
                  </pic:spPr>
                </pic:pic>
              </a:graphicData>
            </a:graphic>
          </wp:inline>
        </w:drawing>
      </w:r>
    </w:p>
    <w:p w14:paraId="749BFF40" w14:textId="77777777" w:rsidR="00C77FC3" w:rsidRDefault="00C77FC3" w:rsidP="00E96172">
      <w:pPr>
        <w:pStyle w:val="Step"/>
        <w:ind w:left="936" w:firstLine="72"/>
      </w:pPr>
    </w:p>
    <w:p w14:paraId="1F9C25C6" w14:textId="17113C65" w:rsidR="00E96172" w:rsidRDefault="00F725B2" w:rsidP="004E40A7">
      <w:pPr>
        <w:pStyle w:val="Step"/>
        <w:numPr>
          <w:ilvl w:val="0"/>
          <w:numId w:val="10"/>
        </w:numPr>
      </w:pPr>
      <w:r>
        <w:t xml:space="preserve">Launch </w:t>
      </w:r>
      <w:r w:rsidR="00536895">
        <w:t>a n</w:t>
      </w:r>
      <w:r>
        <w:t xml:space="preserve">ew windows instance </w:t>
      </w:r>
      <w:r w:rsidR="006A57EF">
        <w:t>with</w:t>
      </w:r>
      <w:r>
        <w:t xml:space="preserve"> </w:t>
      </w:r>
      <w:r w:rsidR="00536895">
        <w:t xml:space="preserve">the </w:t>
      </w:r>
      <w:r>
        <w:t>following properties:</w:t>
      </w:r>
    </w:p>
    <w:p w14:paraId="4461E995" w14:textId="77777777" w:rsidR="00F725B2" w:rsidRPr="00F725B2" w:rsidRDefault="00F725B2" w:rsidP="004E40A7">
      <w:pPr>
        <w:pStyle w:val="Step"/>
        <w:numPr>
          <w:ilvl w:val="0"/>
          <w:numId w:val="11"/>
        </w:numPr>
      </w:pPr>
      <w:r w:rsidRPr="00F725B2">
        <w:rPr>
          <w:b/>
        </w:rPr>
        <w:t>Operating System</w:t>
      </w:r>
      <w:r>
        <w:t xml:space="preserve">: </w:t>
      </w:r>
      <w:r w:rsidRPr="00F725B2">
        <w:rPr>
          <w:rFonts w:cs="Open Sans"/>
          <w:bCs/>
          <w:sz w:val="23"/>
          <w:szCs w:val="23"/>
          <w:shd w:val="clear" w:color="auto" w:fill="FFFFFF"/>
        </w:rPr>
        <w:t>Microsoft Windows Server 2012 R2 Base (64 bit)</w:t>
      </w:r>
    </w:p>
    <w:p w14:paraId="7B4ACBFF" w14:textId="77777777" w:rsidR="00F725B2" w:rsidRPr="00F725B2" w:rsidRDefault="00F725B2" w:rsidP="004E40A7">
      <w:pPr>
        <w:pStyle w:val="Step"/>
        <w:numPr>
          <w:ilvl w:val="0"/>
          <w:numId w:val="11"/>
        </w:numPr>
      </w:pPr>
      <w:r w:rsidRPr="00F725B2">
        <w:rPr>
          <w:rFonts w:cs="Open Sans"/>
          <w:b/>
          <w:bCs/>
          <w:sz w:val="23"/>
          <w:szCs w:val="23"/>
          <w:shd w:val="clear" w:color="auto" w:fill="FFFFFF"/>
        </w:rPr>
        <w:t>VPC and Subnet:</w:t>
      </w:r>
      <w:r>
        <w:rPr>
          <w:rFonts w:cs="Open Sans"/>
          <w:bCs/>
          <w:sz w:val="23"/>
          <w:szCs w:val="23"/>
          <w:shd w:val="clear" w:color="auto" w:fill="FFFFFF"/>
        </w:rPr>
        <w:t xml:space="preserve"> Default</w:t>
      </w:r>
    </w:p>
    <w:p w14:paraId="7F80F1CA" w14:textId="77777777" w:rsidR="00F725B2" w:rsidRDefault="00F725B2" w:rsidP="004E40A7">
      <w:pPr>
        <w:pStyle w:val="Step"/>
        <w:numPr>
          <w:ilvl w:val="0"/>
          <w:numId w:val="11"/>
        </w:numPr>
      </w:pPr>
      <w:r w:rsidRPr="00F725B2">
        <w:rPr>
          <w:b/>
        </w:rPr>
        <w:t>Security Group:</w:t>
      </w:r>
      <w:r>
        <w:t xml:space="preserve"> The same Security Group specifically modified for Deep Security</w:t>
      </w:r>
    </w:p>
    <w:p w14:paraId="10C8D1D7" w14:textId="58B0E290" w:rsidR="00F725B2" w:rsidRDefault="00F725B2" w:rsidP="004E40A7">
      <w:pPr>
        <w:pStyle w:val="Step"/>
        <w:numPr>
          <w:ilvl w:val="0"/>
          <w:numId w:val="10"/>
        </w:numPr>
      </w:pPr>
      <w:r>
        <w:t>This newly</w:t>
      </w:r>
      <w:ins w:id="210" w:author="Kathryn Gillett" w:date="2016-12-14T21:18:00Z">
        <w:r w:rsidR="00312B0D">
          <w:t>-</w:t>
        </w:r>
      </w:ins>
      <w:del w:id="211" w:author="Kathryn Gillett" w:date="2016-12-14T21:18:00Z">
        <w:r w:rsidDel="00312B0D">
          <w:delText xml:space="preserve"> </w:delText>
        </w:r>
      </w:del>
      <w:r>
        <w:t xml:space="preserve">created windows instance will appear in </w:t>
      </w:r>
      <w:r w:rsidR="00266EA6">
        <w:t xml:space="preserve">the </w:t>
      </w:r>
      <w:r>
        <w:t xml:space="preserve">Computers List of </w:t>
      </w:r>
      <w:r w:rsidR="00266EA6">
        <w:t xml:space="preserve">the </w:t>
      </w:r>
      <w:r>
        <w:t>Deep Security Manager with status Unmanaged (Unknown).</w:t>
      </w:r>
    </w:p>
    <w:p w14:paraId="0326D789" w14:textId="77777777" w:rsidR="00C77FC3" w:rsidRDefault="00C77FC3" w:rsidP="00C77FC3">
      <w:pPr>
        <w:pStyle w:val="Step"/>
        <w:ind w:left="1008" w:firstLine="0"/>
      </w:pPr>
    </w:p>
    <w:p w14:paraId="04275F9E" w14:textId="77777777" w:rsidR="006A57EF" w:rsidRDefault="006A57EF" w:rsidP="00E246D9">
      <w:pPr>
        <w:pStyle w:val="Step"/>
      </w:pPr>
      <w:r>
        <w:rPr>
          <w:noProof/>
        </w:rPr>
        <w:drawing>
          <wp:inline distT="0" distB="0" distL="0" distR="0" wp14:anchorId="68DDA96D" wp14:editId="1AB9A885">
            <wp:extent cx="4848046" cy="693022"/>
            <wp:effectExtent l="19050" t="19050" r="10160" b="1206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2112" cy="695033"/>
                    </a:xfrm>
                    <a:prstGeom prst="rect">
                      <a:avLst/>
                    </a:prstGeom>
                    <a:ln>
                      <a:solidFill>
                        <a:schemeClr val="tx1"/>
                      </a:solidFill>
                    </a:ln>
                  </pic:spPr>
                </pic:pic>
              </a:graphicData>
            </a:graphic>
          </wp:inline>
        </w:drawing>
      </w:r>
    </w:p>
    <w:p w14:paraId="758BD064" w14:textId="77777777" w:rsidR="00E96172" w:rsidRPr="00C77FC3" w:rsidRDefault="00C77FC3" w:rsidP="00C77FC3">
      <w:pPr>
        <w:rPr>
          <w:rFonts w:ascii="Open Sans" w:eastAsia="Open Sans" w:hAnsi="Open Sans" w:cs="Open Sans"/>
          <w:color w:val="444444"/>
          <w:szCs w:val="24"/>
        </w:rPr>
      </w:pPr>
      <w:r>
        <w:br w:type="page"/>
      </w:r>
    </w:p>
    <w:p w14:paraId="0FC692AB" w14:textId="0B469D60" w:rsidR="00B72D21" w:rsidRPr="00C77FC3" w:rsidRDefault="00D84F93" w:rsidP="00F3618E">
      <w:pPr>
        <w:pStyle w:val="step3"/>
        <w:rPr>
          <w:b/>
        </w:rPr>
      </w:pPr>
      <w:r>
        <w:lastRenderedPageBreak/>
        <w:t xml:space="preserve">In </w:t>
      </w:r>
      <w:r w:rsidR="00B72D21">
        <w:t>the top right corner</w:t>
      </w:r>
      <w:r w:rsidR="003324E8">
        <w:t xml:space="preserve"> of Deep Security Manager,</w:t>
      </w:r>
      <w:r w:rsidR="00B72D21">
        <w:t xml:space="preserve"> click on the </w:t>
      </w:r>
      <w:r w:rsidR="00B72D21" w:rsidRPr="00C77FC3">
        <w:rPr>
          <w:b/>
        </w:rPr>
        <w:t xml:space="preserve">Support </w:t>
      </w:r>
      <w:r w:rsidR="00B72D21">
        <w:t xml:space="preserve">dropdown menu </w:t>
      </w:r>
      <w:r w:rsidR="003324E8">
        <w:t>and select</w:t>
      </w:r>
      <w:r w:rsidR="00B72D21">
        <w:t xml:space="preserve"> the </w:t>
      </w:r>
      <w:r w:rsidR="00B72D21" w:rsidRPr="00C77FC3">
        <w:rPr>
          <w:b/>
        </w:rPr>
        <w:t xml:space="preserve">Deployment Scripts </w:t>
      </w:r>
      <w:r w:rsidR="00B72D21" w:rsidRPr="00EB217E">
        <w:t>link</w:t>
      </w:r>
      <w:r w:rsidR="003324E8">
        <w:t>.</w:t>
      </w:r>
    </w:p>
    <w:p w14:paraId="4FF56889" w14:textId="77777777" w:rsidR="00C77FC3" w:rsidRPr="00C77FC3" w:rsidRDefault="00C77FC3" w:rsidP="00C77FC3">
      <w:pPr>
        <w:pStyle w:val="step3"/>
        <w:numPr>
          <w:ilvl w:val="0"/>
          <w:numId w:val="0"/>
        </w:numPr>
        <w:ind w:left="288"/>
        <w:rPr>
          <w:b/>
        </w:rPr>
      </w:pPr>
    </w:p>
    <w:p w14:paraId="14B83560" w14:textId="77777777" w:rsidR="003324E8" w:rsidRPr="003324E8" w:rsidRDefault="003324E8" w:rsidP="003324E8">
      <w:pPr>
        <w:pStyle w:val="step3"/>
        <w:numPr>
          <w:ilvl w:val="0"/>
          <w:numId w:val="0"/>
        </w:numPr>
        <w:ind w:left="288" w:hanging="288"/>
        <w:rPr>
          <w:b/>
        </w:rPr>
      </w:pPr>
      <w:r>
        <w:rPr>
          <w:b/>
        </w:rPr>
        <w:t xml:space="preserve"> </w:t>
      </w:r>
      <w:r w:rsidR="00B72D21">
        <w:rPr>
          <w:b/>
          <w:noProof/>
        </w:rPr>
        <w:drawing>
          <wp:inline distT="0" distB="0" distL="0" distR="0" wp14:anchorId="5F82BBB3" wp14:editId="3567A383">
            <wp:extent cx="2867025" cy="2066925"/>
            <wp:effectExtent l="19050" t="19050" r="2857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67025" cy="2066925"/>
                    </a:xfrm>
                    <a:prstGeom prst="rect">
                      <a:avLst/>
                    </a:prstGeom>
                    <a:noFill/>
                    <a:ln>
                      <a:solidFill>
                        <a:schemeClr val="tx1"/>
                      </a:solidFill>
                    </a:ln>
                  </pic:spPr>
                </pic:pic>
              </a:graphicData>
            </a:graphic>
          </wp:inline>
        </w:drawing>
      </w:r>
    </w:p>
    <w:p w14:paraId="79E46309" w14:textId="77777777" w:rsidR="00B72D21" w:rsidRDefault="00B72D21" w:rsidP="00B72D21">
      <w:pPr>
        <w:pStyle w:val="step3"/>
        <w:numPr>
          <w:ilvl w:val="0"/>
          <w:numId w:val="0"/>
        </w:numPr>
        <w:ind w:left="288" w:hanging="288"/>
        <w:rPr>
          <w:b/>
        </w:rPr>
      </w:pPr>
    </w:p>
    <w:p w14:paraId="49B85531" w14:textId="3780F0CD" w:rsidR="00B72D21" w:rsidRPr="00C77FC3" w:rsidRDefault="003324E8" w:rsidP="00F3618E">
      <w:pPr>
        <w:pStyle w:val="step3"/>
        <w:rPr>
          <w:szCs w:val="22"/>
        </w:rPr>
      </w:pPr>
      <w:r w:rsidRPr="00C77FC3">
        <w:rPr>
          <w:color w:val="696969"/>
          <w:szCs w:val="22"/>
          <w:shd w:val="clear" w:color="auto" w:fill="FFFFFF"/>
        </w:rPr>
        <w:t>In the Deployment Scripts window</w:t>
      </w:r>
      <w:r w:rsidR="006A57EF" w:rsidRPr="00C77FC3">
        <w:rPr>
          <w:color w:val="696969"/>
          <w:szCs w:val="22"/>
          <w:shd w:val="clear" w:color="auto" w:fill="FFFFFF"/>
        </w:rPr>
        <w:t>:</w:t>
      </w:r>
    </w:p>
    <w:p w14:paraId="3FA91BA2" w14:textId="77777777" w:rsidR="006A57EF" w:rsidRPr="00773BE3" w:rsidRDefault="006A57EF" w:rsidP="004E40A7">
      <w:pPr>
        <w:pStyle w:val="step3"/>
        <w:numPr>
          <w:ilvl w:val="0"/>
          <w:numId w:val="12"/>
        </w:numPr>
        <w:rPr>
          <w:szCs w:val="22"/>
        </w:rPr>
      </w:pPr>
      <w:r w:rsidRPr="00773BE3">
        <w:rPr>
          <w:szCs w:val="22"/>
        </w:rPr>
        <w:t xml:space="preserve">Select </w:t>
      </w:r>
      <w:r w:rsidRPr="00773BE3">
        <w:rPr>
          <w:b/>
          <w:szCs w:val="22"/>
        </w:rPr>
        <w:t>Platform</w:t>
      </w:r>
      <w:r w:rsidRPr="00773BE3">
        <w:rPr>
          <w:szCs w:val="22"/>
        </w:rPr>
        <w:t xml:space="preserve"> Microsoft Windows (64 bit)</w:t>
      </w:r>
    </w:p>
    <w:p w14:paraId="5595DFBB" w14:textId="7AE8292F" w:rsidR="006A57EF" w:rsidRPr="006A57EF" w:rsidRDefault="00536895" w:rsidP="004E40A7">
      <w:pPr>
        <w:numPr>
          <w:ilvl w:val="0"/>
          <w:numId w:val="12"/>
        </w:numPr>
        <w:shd w:val="clear" w:color="auto" w:fill="FFFFFF"/>
        <w:spacing w:before="100" w:beforeAutospacing="1" w:after="100" w:afterAutospacing="1" w:line="240" w:lineRule="auto"/>
        <w:textAlignment w:val="baseline"/>
        <w:rPr>
          <w:rFonts w:ascii="Open Sans" w:eastAsia="Open Sans" w:hAnsi="Open Sans" w:cs="Open Sans"/>
          <w:color w:val="444444"/>
        </w:rPr>
      </w:pPr>
      <w:r w:rsidRPr="006A57EF">
        <w:rPr>
          <w:rFonts w:ascii="Open Sans" w:eastAsia="Open Sans" w:hAnsi="Open Sans" w:cs="Open Sans"/>
          <w:color w:val="444444"/>
        </w:rPr>
        <w:t>S</w:t>
      </w:r>
      <w:r w:rsidR="006A57EF" w:rsidRPr="006A57EF">
        <w:rPr>
          <w:rFonts w:ascii="Open Sans" w:eastAsia="Open Sans" w:hAnsi="Open Sans" w:cs="Open Sans"/>
          <w:color w:val="444444"/>
        </w:rPr>
        <w:t>elect the</w:t>
      </w:r>
      <w:r w:rsidR="006A57EF" w:rsidRPr="00773BE3">
        <w:rPr>
          <w:rFonts w:ascii="Open Sans" w:eastAsia="Open Sans" w:hAnsi="Open Sans" w:cs="Open Sans"/>
          <w:color w:val="444444"/>
        </w:rPr>
        <w:t> </w:t>
      </w:r>
      <w:r w:rsidR="006A57EF" w:rsidRPr="00773BE3">
        <w:rPr>
          <w:rFonts w:ascii="Open Sans" w:eastAsia="Open Sans" w:hAnsi="Open Sans" w:cs="Open Sans"/>
          <w:b/>
          <w:color w:val="444444"/>
        </w:rPr>
        <w:t>Activate Agent Automatically</w:t>
      </w:r>
      <w:r w:rsidR="006A57EF" w:rsidRPr="00773BE3">
        <w:rPr>
          <w:rFonts w:ascii="Open Sans" w:eastAsia="Open Sans" w:hAnsi="Open Sans" w:cs="Open Sans"/>
          <w:color w:val="444444"/>
        </w:rPr>
        <w:t> </w:t>
      </w:r>
      <w:r w:rsidR="006A57EF" w:rsidRPr="006A57EF">
        <w:rPr>
          <w:rFonts w:ascii="Open Sans" w:eastAsia="Open Sans" w:hAnsi="Open Sans" w:cs="Open Sans"/>
          <w:color w:val="444444"/>
        </w:rPr>
        <w:t>option</w:t>
      </w:r>
    </w:p>
    <w:p w14:paraId="71B4E684" w14:textId="77777777" w:rsidR="006A57EF" w:rsidRPr="00773BE3" w:rsidRDefault="006A57EF" w:rsidP="004E40A7">
      <w:pPr>
        <w:pStyle w:val="step3"/>
        <w:numPr>
          <w:ilvl w:val="0"/>
          <w:numId w:val="12"/>
        </w:numPr>
        <w:spacing w:line="240" w:lineRule="auto"/>
        <w:rPr>
          <w:szCs w:val="22"/>
        </w:rPr>
      </w:pPr>
      <w:r w:rsidRPr="00773BE3">
        <w:rPr>
          <w:szCs w:val="22"/>
        </w:rPr>
        <w:t xml:space="preserve">Select </w:t>
      </w:r>
      <w:r w:rsidRPr="00773BE3">
        <w:rPr>
          <w:b/>
          <w:szCs w:val="22"/>
        </w:rPr>
        <w:t>Security</w:t>
      </w:r>
      <w:r w:rsidRPr="00773BE3">
        <w:rPr>
          <w:szCs w:val="22"/>
        </w:rPr>
        <w:t xml:space="preserve"> </w:t>
      </w:r>
      <w:r w:rsidRPr="00773BE3">
        <w:rPr>
          <w:b/>
          <w:szCs w:val="22"/>
        </w:rPr>
        <w:t>Policy</w:t>
      </w:r>
      <w:r w:rsidRPr="00773BE3">
        <w:rPr>
          <w:szCs w:val="22"/>
        </w:rPr>
        <w:t xml:space="preserve"> for Windows Server 2012 Operating System</w:t>
      </w:r>
    </w:p>
    <w:p w14:paraId="43FC5123" w14:textId="77777777" w:rsidR="00773BE3" w:rsidRPr="00773BE3" w:rsidRDefault="00773BE3" w:rsidP="004E40A7">
      <w:pPr>
        <w:pStyle w:val="step3"/>
        <w:numPr>
          <w:ilvl w:val="0"/>
          <w:numId w:val="12"/>
        </w:numPr>
        <w:spacing w:line="240" w:lineRule="auto"/>
        <w:rPr>
          <w:szCs w:val="22"/>
        </w:rPr>
      </w:pPr>
      <w:r w:rsidRPr="00773BE3">
        <w:rPr>
          <w:szCs w:val="22"/>
        </w:rPr>
        <w:t>Leave the other options at their default settings. As you make the selections, the Deployment Script Ge</w:t>
      </w:r>
      <w:r>
        <w:rPr>
          <w:szCs w:val="22"/>
        </w:rPr>
        <w:t xml:space="preserve">nerator will generate a </w:t>
      </w:r>
      <w:r w:rsidRPr="00773BE3">
        <w:rPr>
          <w:szCs w:val="22"/>
        </w:rPr>
        <w:t xml:space="preserve">PowerShell </w:t>
      </w:r>
      <w:r>
        <w:rPr>
          <w:szCs w:val="22"/>
        </w:rPr>
        <w:t xml:space="preserve">script </w:t>
      </w:r>
      <w:r w:rsidRPr="00773BE3">
        <w:rPr>
          <w:szCs w:val="22"/>
        </w:rPr>
        <w:t>for Windows</w:t>
      </w:r>
      <w:r>
        <w:rPr>
          <w:szCs w:val="22"/>
        </w:rPr>
        <w:t xml:space="preserve"> </w:t>
      </w:r>
      <w:r w:rsidRPr="00773BE3">
        <w:rPr>
          <w:szCs w:val="22"/>
        </w:rPr>
        <w:t>that you will run on your Deep Security instance.</w:t>
      </w:r>
      <w:r w:rsidRPr="00773BE3">
        <w:t> </w:t>
      </w:r>
    </w:p>
    <w:p w14:paraId="41C176DE" w14:textId="77777777" w:rsidR="00773BE3" w:rsidRPr="00773BE3" w:rsidRDefault="00773BE3" w:rsidP="00773BE3">
      <w:pPr>
        <w:pStyle w:val="step3"/>
        <w:numPr>
          <w:ilvl w:val="0"/>
          <w:numId w:val="0"/>
        </w:numPr>
        <w:spacing w:line="240" w:lineRule="auto"/>
        <w:ind w:left="1008"/>
        <w:rPr>
          <w:szCs w:val="22"/>
        </w:rPr>
      </w:pPr>
    </w:p>
    <w:p w14:paraId="35FA039B" w14:textId="77777777" w:rsidR="00B72D21" w:rsidRDefault="00773BE3" w:rsidP="00276F6D">
      <w:pPr>
        <w:pStyle w:val="step3"/>
        <w:numPr>
          <w:ilvl w:val="0"/>
          <w:numId w:val="0"/>
        </w:numPr>
        <w:ind w:left="288" w:hanging="288"/>
        <w:rPr>
          <w:b/>
        </w:rPr>
      </w:pPr>
      <w:r>
        <w:rPr>
          <w:noProof/>
        </w:rPr>
        <w:drawing>
          <wp:inline distT="0" distB="0" distL="0" distR="0" wp14:anchorId="63F89821" wp14:editId="52F10506">
            <wp:extent cx="4125850" cy="2769080"/>
            <wp:effectExtent l="19050" t="19050" r="27305"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1267" cy="2772716"/>
                    </a:xfrm>
                    <a:prstGeom prst="rect">
                      <a:avLst/>
                    </a:prstGeom>
                    <a:ln>
                      <a:solidFill>
                        <a:schemeClr val="tx1"/>
                      </a:solidFill>
                    </a:ln>
                  </pic:spPr>
                </pic:pic>
              </a:graphicData>
            </a:graphic>
          </wp:inline>
        </w:drawing>
      </w:r>
    </w:p>
    <w:p w14:paraId="53692CCC" w14:textId="77777777" w:rsidR="00773BE3" w:rsidRDefault="00773BE3" w:rsidP="00773BE3">
      <w:pPr>
        <w:pStyle w:val="step3"/>
        <w:numPr>
          <w:ilvl w:val="0"/>
          <w:numId w:val="0"/>
        </w:numPr>
        <w:ind w:left="288" w:hanging="288"/>
        <w:rPr>
          <w:b/>
        </w:rPr>
      </w:pPr>
      <w:r>
        <w:rPr>
          <w:b/>
        </w:rPr>
        <w:tab/>
      </w:r>
    </w:p>
    <w:p w14:paraId="04E85FA3" w14:textId="68A2C4B5" w:rsidR="00773BE3" w:rsidRDefault="00D84F93" w:rsidP="00F3618E">
      <w:pPr>
        <w:pStyle w:val="step3"/>
      </w:pPr>
      <w:r>
        <w:t xml:space="preserve">Click on the </w:t>
      </w:r>
      <w:r w:rsidR="00773BE3" w:rsidRPr="00773BE3">
        <w:rPr>
          <w:b/>
        </w:rPr>
        <w:t>Copy to Clipboard</w:t>
      </w:r>
      <w:r w:rsidR="00773BE3">
        <w:t xml:space="preserve"> button to copy the script to </w:t>
      </w:r>
      <w:r>
        <w:t xml:space="preserve">your </w:t>
      </w:r>
      <w:r w:rsidR="00773BE3">
        <w:t>clipboard.</w:t>
      </w:r>
    </w:p>
    <w:p w14:paraId="61A9954D" w14:textId="77777777" w:rsidR="00C77FC3" w:rsidRDefault="00C77FC3" w:rsidP="00C77FC3">
      <w:pPr>
        <w:pStyle w:val="step3"/>
        <w:numPr>
          <w:ilvl w:val="0"/>
          <w:numId w:val="0"/>
        </w:numPr>
        <w:ind w:left="288"/>
      </w:pPr>
    </w:p>
    <w:p w14:paraId="41D1A7CE" w14:textId="5C5D7CB8" w:rsidR="00773BE3" w:rsidRDefault="00F87193" w:rsidP="00C77FC3">
      <w:pPr>
        <w:pStyle w:val="step3"/>
      </w:pPr>
      <w:ins w:id="212" w:author="Abhinandan" w:date="2016-12-16T14:34:00Z">
        <w:r>
          <w:lastRenderedPageBreak/>
          <w:t>Use</w:t>
        </w:r>
      </w:ins>
      <w:commentRangeStart w:id="213"/>
      <w:commentRangeStart w:id="214"/>
      <w:del w:id="215" w:author="Abhinandan" w:date="2016-12-16T14:34:00Z">
        <w:r w:rsidR="00773BE3" w:rsidDel="00F87193">
          <w:delText>Take</w:delText>
        </w:r>
      </w:del>
      <w:r w:rsidR="00773BE3">
        <w:t xml:space="preserve"> </w:t>
      </w:r>
      <w:commentRangeEnd w:id="213"/>
      <w:r w:rsidR="00312B0D">
        <w:rPr>
          <w:rStyle w:val="CommentReference"/>
          <w:rFonts w:ascii="Calibri" w:eastAsia="Calibri" w:hAnsi="Calibri" w:cs="Calibri"/>
          <w:color w:val="000000"/>
        </w:rPr>
        <w:commentReference w:id="213"/>
      </w:r>
      <w:commentRangeEnd w:id="214"/>
      <w:r>
        <w:rPr>
          <w:rStyle w:val="CommentReference"/>
          <w:rFonts w:ascii="Calibri" w:eastAsia="Calibri" w:hAnsi="Calibri" w:cs="Calibri"/>
          <w:color w:val="000000"/>
        </w:rPr>
        <w:commentReference w:id="214"/>
      </w:r>
      <w:ins w:id="216" w:author="Kathryn Gillett" w:date="2016-12-14T21:20:00Z">
        <w:r w:rsidR="00E433D1">
          <w:t xml:space="preserve">the </w:t>
        </w:r>
      </w:ins>
      <w:r w:rsidR="00773BE3">
        <w:t xml:space="preserve">Remote Desktop Connection to AWS Windows Instance launched in </w:t>
      </w:r>
      <w:r w:rsidR="00536895" w:rsidRPr="00601080">
        <w:rPr>
          <w:b/>
        </w:rPr>
        <w:t>S</w:t>
      </w:r>
      <w:r w:rsidR="00773BE3" w:rsidRPr="00601080">
        <w:rPr>
          <w:b/>
        </w:rPr>
        <w:t>tep 1</w:t>
      </w:r>
      <w:r w:rsidR="00601080">
        <w:rPr>
          <w:b/>
        </w:rPr>
        <w:t xml:space="preserve"> of this section</w:t>
      </w:r>
      <w:r w:rsidR="00773BE3">
        <w:t>.</w:t>
      </w:r>
    </w:p>
    <w:p w14:paraId="231F54D7" w14:textId="77777777" w:rsidR="00E246D9" w:rsidRDefault="00E246D9" w:rsidP="00E246D9">
      <w:pPr>
        <w:pStyle w:val="step3"/>
        <w:numPr>
          <w:ilvl w:val="0"/>
          <w:numId w:val="0"/>
        </w:numPr>
      </w:pPr>
    </w:p>
    <w:p w14:paraId="04068F21" w14:textId="31E4F613" w:rsidR="00676925" w:rsidRDefault="00676925" w:rsidP="00F3618E">
      <w:pPr>
        <w:pStyle w:val="step3"/>
      </w:pPr>
      <w:r w:rsidRPr="00676925">
        <w:t>Start Windows PowerShell ISE (in administrator mode)</w:t>
      </w:r>
      <w:r>
        <w:t xml:space="preserve"> on </w:t>
      </w:r>
      <w:r w:rsidR="00536895">
        <w:t xml:space="preserve">a </w:t>
      </w:r>
      <w:r>
        <w:t>remotely</w:t>
      </w:r>
      <w:r w:rsidR="00536895">
        <w:t>-</w:t>
      </w:r>
      <w:r>
        <w:t>connected AWS Windows Instance.</w:t>
      </w:r>
    </w:p>
    <w:p w14:paraId="0AADA25C" w14:textId="77777777" w:rsidR="00C77FC3" w:rsidRPr="00676925" w:rsidRDefault="00C77FC3" w:rsidP="00C77FC3">
      <w:pPr>
        <w:pStyle w:val="step3"/>
        <w:numPr>
          <w:ilvl w:val="0"/>
          <w:numId w:val="0"/>
        </w:numPr>
        <w:ind w:left="288"/>
      </w:pPr>
    </w:p>
    <w:p w14:paraId="423A4DD5" w14:textId="77777777" w:rsidR="00676925" w:rsidRDefault="00676925" w:rsidP="00F3618E">
      <w:pPr>
        <w:pStyle w:val="step3"/>
      </w:pPr>
      <w:r w:rsidRPr="00676925">
        <w:t>Paste the script from your clipboard into PowerShell and run it.</w:t>
      </w:r>
    </w:p>
    <w:p w14:paraId="51C8B6E0" w14:textId="77777777" w:rsidR="00C77FC3" w:rsidRPr="00676925" w:rsidRDefault="00C77FC3" w:rsidP="00C77FC3">
      <w:pPr>
        <w:pStyle w:val="step3"/>
        <w:numPr>
          <w:ilvl w:val="0"/>
          <w:numId w:val="0"/>
        </w:numPr>
      </w:pPr>
    </w:p>
    <w:p w14:paraId="1C1C88B1" w14:textId="39F15F77" w:rsidR="00773BE3" w:rsidRDefault="000C0263" w:rsidP="00F3618E">
      <w:pPr>
        <w:pStyle w:val="step3"/>
      </w:pPr>
      <w:r>
        <w:t xml:space="preserve">After </w:t>
      </w:r>
      <w:r w:rsidR="00D84F93">
        <w:t xml:space="preserve">a </w:t>
      </w:r>
      <w:r>
        <w:t xml:space="preserve">successful execution of </w:t>
      </w:r>
      <w:r w:rsidR="00536895">
        <w:t xml:space="preserve">the </w:t>
      </w:r>
      <w:r>
        <w:t>script</w:t>
      </w:r>
      <w:r w:rsidR="00536895">
        <w:t>,</w:t>
      </w:r>
      <w:r>
        <w:t xml:space="preserve"> wait </w:t>
      </w:r>
      <w:del w:id="217" w:author="Kathryn Gillett" w:date="2016-12-14T21:20:00Z">
        <w:r w:rsidDel="00E433D1">
          <w:delText xml:space="preserve">for </w:delText>
        </w:r>
      </w:del>
      <w:ins w:id="218" w:author="Kathryn Gillett" w:date="2016-12-14T21:20:00Z">
        <w:r w:rsidR="00E433D1">
          <w:t xml:space="preserve">a </w:t>
        </w:r>
      </w:ins>
      <w:r>
        <w:t>few minutes and check</w:t>
      </w:r>
      <w:r w:rsidR="00D84F93">
        <w:t xml:space="preserve"> the</w:t>
      </w:r>
      <w:r>
        <w:t xml:space="preserve"> status of </w:t>
      </w:r>
      <w:r w:rsidR="00536895">
        <w:t xml:space="preserve">the </w:t>
      </w:r>
      <w:r>
        <w:t xml:space="preserve">AWS Windows Instance in </w:t>
      </w:r>
      <w:r w:rsidR="00D84F93">
        <w:t xml:space="preserve">the </w:t>
      </w:r>
      <w:r>
        <w:t>Computers list of Deep Security Manager</w:t>
      </w:r>
      <w:r w:rsidR="00D84F93">
        <w:t>.</w:t>
      </w:r>
      <w:r>
        <w:t xml:space="preserve"> </w:t>
      </w:r>
      <w:r w:rsidR="00D84F93">
        <w:t>I</w:t>
      </w:r>
      <w:r>
        <w:t>t will change to Managed (Online).</w:t>
      </w:r>
    </w:p>
    <w:p w14:paraId="0DB4B590" w14:textId="77777777" w:rsidR="00C77FC3" w:rsidRDefault="00C77FC3" w:rsidP="00C77FC3">
      <w:pPr>
        <w:pStyle w:val="step3"/>
        <w:numPr>
          <w:ilvl w:val="0"/>
          <w:numId w:val="0"/>
        </w:numPr>
      </w:pPr>
    </w:p>
    <w:p w14:paraId="68A5FED2" w14:textId="77777777" w:rsidR="000C0263" w:rsidRDefault="000C0263" w:rsidP="00276F6D">
      <w:pPr>
        <w:pStyle w:val="step3"/>
        <w:numPr>
          <w:ilvl w:val="0"/>
          <w:numId w:val="0"/>
        </w:numPr>
        <w:ind w:left="288" w:hanging="288"/>
      </w:pPr>
      <w:r>
        <w:rPr>
          <w:noProof/>
        </w:rPr>
        <w:drawing>
          <wp:inline distT="0" distB="0" distL="0" distR="0" wp14:anchorId="035AAB9F" wp14:editId="4876B094">
            <wp:extent cx="5615796" cy="895167"/>
            <wp:effectExtent l="19050" t="19050" r="23495"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24941" cy="896625"/>
                    </a:xfrm>
                    <a:prstGeom prst="rect">
                      <a:avLst/>
                    </a:prstGeom>
                    <a:ln>
                      <a:solidFill>
                        <a:schemeClr val="tx1"/>
                      </a:solidFill>
                    </a:ln>
                  </pic:spPr>
                </pic:pic>
              </a:graphicData>
            </a:graphic>
          </wp:inline>
        </w:drawing>
      </w:r>
    </w:p>
    <w:p w14:paraId="432DB041" w14:textId="77777777" w:rsidR="00B72D21" w:rsidRDefault="00B72D21" w:rsidP="00B72D21">
      <w:pPr>
        <w:pStyle w:val="step3"/>
        <w:numPr>
          <w:ilvl w:val="0"/>
          <w:numId w:val="0"/>
        </w:numPr>
        <w:ind w:left="288" w:hanging="288"/>
        <w:rPr>
          <w:b/>
        </w:rPr>
      </w:pPr>
    </w:p>
    <w:p w14:paraId="4ACF9204" w14:textId="44E1FC54" w:rsidR="009D083A" w:rsidRDefault="000C0263" w:rsidP="000C0263">
      <w:pPr>
        <w:pStyle w:val="step2"/>
      </w:pPr>
      <w:r>
        <w:t xml:space="preserve">Likewise, you can secure other existing and new AWS Windows instances by using </w:t>
      </w:r>
      <w:r w:rsidR="00D84F93">
        <w:t xml:space="preserve">the </w:t>
      </w:r>
      <w:r>
        <w:t xml:space="preserve">PowerShell script generated according to </w:t>
      </w:r>
      <w:r w:rsidR="00D84F93">
        <w:t xml:space="preserve">the </w:t>
      </w:r>
      <w:r>
        <w:t xml:space="preserve">Platform and Operating System of instance. </w:t>
      </w:r>
    </w:p>
    <w:p w14:paraId="18218C95" w14:textId="77777777" w:rsidR="00E246D9" w:rsidRDefault="00E246D9">
      <w:pPr>
        <w:rPr>
          <w:rFonts w:ascii="Open Sans" w:eastAsia="Open Sans" w:hAnsi="Open Sans" w:cs="Open Sans"/>
          <w:color w:val="444444"/>
          <w:szCs w:val="24"/>
        </w:rPr>
      </w:pPr>
      <w:r>
        <w:br w:type="page"/>
      </w:r>
    </w:p>
    <w:p w14:paraId="5A1ADD89" w14:textId="77777777" w:rsidR="00110EC5" w:rsidRDefault="009D083A" w:rsidP="00C429C9">
      <w:pPr>
        <w:pStyle w:val="DocH3"/>
        <w:numPr>
          <w:ilvl w:val="2"/>
          <w:numId w:val="9"/>
        </w:numPr>
      </w:pPr>
      <w:bookmarkStart w:id="219" w:name="_Toc469413289"/>
      <w:r>
        <w:lastRenderedPageBreak/>
        <w:t>Deploy Deep Security Agents to your Linux AWS instance</w:t>
      </w:r>
      <w:bookmarkEnd w:id="219"/>
    </w:p>
    <w:p w14:paraId="53B1AD74" w14:textId="77777777" w:rsidR="00C429C9" w:rsidRDefault="00C429C9" w:rsidP="00110EC5">
      <w:pPr>
        <w:pStyle w:val="step3"/>
        <w:numPr>
          <w:ilvl w:val="0"/>
          <w:numId w:val="0"/>
        </w:numPr>
        <w:ind w:left="288" w:hanging="288"/>
      </w:pPr>
    </w:p>
    <w:p w14:paraId="62582F6D" w14:textId="220C7B5D" w:rsidR="009D083A" w:rsidRDefault="00892C02" w:rsidP="00110EC5">
      <w:pPr>
        <w:pStyle w:val="step3"/>
        <w:numPr>
          <w:ilvl w:val="0"/>
          <w:numId w:val="0"/>
        </w:numPr>
        <w:ind w:left="288" w:hanging="288"/>
      </w:pPr>
      <w:r>
        <w:t>Create</w:t>
      </w:r>
      <w:r w:rsidR="00C95A13">
        <w:t xml:space="preserve"> a</w:t>
      </w:r>
      <w:r w:rsidR="009D083A">
        <w:t xml:space="preserve"> Linux AWS Instance</w:t>
      </w:r>
      <w:r w:rsidR="002C488B">
        <w:t>.</w:t>
      </w:r>
    </w:p>
    <w:p w14:paraId="6C206533" w14:textId="77777777" w:rsidR="00110EC5" w:rsidRDefault="00110EC5" w:rsidP="00110EC5">
      <w:pPr>
        <w:pStyle w:val="step3"/>
        <w:numPr>
          <w:ilvl w:val="0"/>
          <w:numId w:val="0"/>
        </w:numPr>
        <w:ind w:left="288" w:hanging="288"/>
      </w:pPr>
    </w:p>
    <w:p w14:paraId="31D7585A" w14:textId="77777777" w:rsidR="009D083A" w:rsidRPr="00110EC5" w:rsidRDefault="009D083A" w:rsidP="00F3618E">
      <w:pPr>
        <w:pStyle w:val="step3"/>
        <w:numPr>
          <w:ilvl w:val="0"/>
          <w:numId w:val="34"/>
        </w:numPr>
      </w:pPr>
      <w:r>
        <w:t xml:space="preserve">Navigate to </w:t>
      </w:r>
      <w:hyperlink r:id="rId101" w:history="1">
        <w:r w:rsidRPr="00C77FC3">
          <w:rPr>
            <w:rStyle w:val="Hyperlink"/>
            <w:i/>
          </w:rPr>
          <w:t>https://console.aws.amazon.com/ec2</w:t>
        </w:r>
      </w:hyperlink>
    </w:p>
    <w:p w14:paraId="2D65543B" w14:textId="77777777" w:rsidR="00110EC5" w:rsidRPr="00E96172" w:rsidRDefault="00110EC5" w:rsidP="00110EC5">
      <w:pPr>
        <w:pStyle w:val="step3"/>
        <w:numPr>
          <w:ilvl w:val="0"/>
          <w:numId w:val="0"/>
        </w:numPr>
        <w:ind w:left="1008"/>
      </w:pPr>
    </w:p>
    <w:p w14:paraId="235D259D" w14:textId="53E57327" w:rsidR="009D083A" w:rsidRDefault="0030446E" w:rsidP="00F3618E">
      <w:pPr>
        <w:pStyle w:val="step3"/>
        <w:numPr>
          <w:ilvl w:val="0"/>
          <w:numId w:val="34"/>
        </w:numPr>
      </w:pPr>
      <w:r>
        <w:t xml:space="preserve">Click on the </w:t>
      </w:r>
      <w:r w:rsidR="009D083A" w:rsidRPr="00C77FC3">
        <w:rPr>
          <w:b/>
        </w:rPr>
        <w:t>Launch Instance</w:t>
      </w:r>
      <w:r w:rsidR="00110EC5">
        <w:t xml:space="preserve"> button on </w:t>
      </w:r>
      <w:r>
        <w:t xml:space="preserve">the </w:t>
      </w:r>
      <w:r w:rsidR="00110EC5">
        <w:t>EC2 Dashboard Page.</w:t>
      </w:r>
    </w:p>
    <w:p w14:paraId="4778CB21" w14:textId="77777777" w:rsidR="00110EC5" w:rsidRDefault="00110EC5" w:rsidP="00110EC5">
      <w:pPr>
        <w:pStyle w:val="Step"/>
        <w:ind w:left="0" w:firstLine="0"/>
      </w:pPr>
    </w:p>
    <w:p w14:paraId="00159BB1" w14:textId="77777777" w:rsidR="009D083A" w:rsidRDefault="009D083A" w:rsidP="00E246D9">
      <w:pPr>
        <w:pStyle w:val="Step"/>
      </w:pPr>
      <w:r>
        <w:rPr>
          <w:noProof/>
        </w:rPr>
        <w:drawing>
          <wp:inline distT="0" distB="0" distL="0" distR="0" wp14:anchorId="0C60F1FD" wp14:editId="7E3030AD">
            <wp:extent cx="4037162" cy="2165230"/>
            <wp:effectExtent l="19050" t="19050" r="20955" b="260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48626" cy="2171378"/>
                    </a:xfrm>
                    <a:prstGeom prst="rect">
                      <a:avLst/>
                    </a:prstGeom>
                    <a:ln>
                      <a:solidFill>
                        <a:schemeClr val="tx1"/>
                      </a:solidFill>
                    </a:ln>
                  </pic:spPr>
                </pic:pic>
              </a:graphicData>
            </a:graphic>
          </wp:inline>
        </w:drawing>
      </w:r>
    </w:p>
    <w:p w14:paraId="58027B97" w14:textId="77777777" w:rsidR="00110EC5" w:rsidRDefault="00110EC5" w:rsidP="009D083A">
      <w:pPr>
        <w:pStyle w:val="Step"/>
        <w:ind w:left="936" w:firstLine="72"/>
      </w:pPr>
    </w:p>
    <w:p w14:paraId="724C22BA" w14:textId="4C5A307B" w:rsidR="009D083A" w:rsidRDefault="009D083A" w:rsidP="00F3618E">
      <w:pPr>
        <w:pStyle w:val="step3"/>
        <w:numPr>
          <w:ilvl w:val="0"/>
          <w:numId w:val="34"/>
        </w:numPr>
      </w:pPr>
      <w:r>
        <w:t xml:space="preserve">Launch </w:t>
      </w:r>
      <w:r w:rsidR="00536895">
        <w:t xml:space="preserve">a </w:t>
      </w:r>
      <w:r>
        <w:t xml:space="preserve">New Linux instance with </w:t>
      </w:r>
      <w:r w:rsidR="00536895">
        <w:t xml:space="preserve">the </w:t>
      </w:r>
      <w:r>
        <w:t>following properties:</w:t>
      </w:r>
    </w:p>
    <w:p w14:paraId="6DDD1CFF" w14:textId="77777777" w:rsidR="00110EC5" w:rsidRDefault="00110EC5" w:rsidP="00110EC5">
      <w:pPr>
        <w:pStyle w:val="Step"/>
        <w:ind w:left="1008" w:firstLine="0"/>
      </w:pPr>
    </w:p>
    <w:p w14:paraId="56AE6456" w14:textId="77777777" w:rsidR="00110EC5" w:rsidRPr="00F725B2" w:rsidRDefault="009D083A" w:rsidP="004E40A7">
      <w:pPr>
        <w:pStyle w:val="Step"/>
        <w:numPr>
          <w:ilvl w:val="0"/>
          <w:numId w:val="11"/>
        </w:numPr>
      </w:pPr>
      <w:r w:rsidRPr="00F725B2">
        <w:rPr>
          <w:b/>
        </w:rPr>
        <w:t>Operating System</w:t>
      </w:r>
      <w:r>
        <w:t xml:space="preserve">: </w:t>
      </w:r>
      <w:r w:rsidR="004D73F0" w:rsidRPr="004D73F0">
        <w:rPr>
          <w:rFonts w:cs="Open Sans"/>
          <w:bCs/>
          <w:sz w:val="23"/>
          <w:szCs w:val="23"/>
          <w:shd w:val="clear" w:color="auto" w:fill="FFFFFF"/>
        </w:rPr>
        <w:t>Ubuntu Server 14.04 LTS (HVM)</w:t>
      </w:r>
      <w:r w:rsidRPr="00F725B2">
        <w:rPr>
          <w:rFonts w:cs="Open Sans"/>
          <w:bCs/>
          <w:sz w:val="23"/>
          <w:szCs w:val="23"/>
          <w:shd w:val="clear" w:color="auto" w:fill="FFFFFF"/>
        </w:rPr>
        <w:t xml:space="preserve"> (64 bit)</w:t>
      </w:r>
      <w:r w:rsidR="00FF64C0">
        <w:rPr>
          <w:rFonts w:cs="Open Sans"/>
          <w:bCs/>
          <w:sz w:val="23"/>
          <w:szCs w:val="23"/>
          <w:shd w:val="clear" w:color="auto" w:fill="FFFFFF"/>
        </w:rPr>
        <w:t>.</w:t>
      </w:r>
    </w:p>
    <w:p w14:paraId="7B4C2143" w14:textId="77777777" w:rsidR="009D083A" w:rsidRPr="00F725B2" w:rsidRDefault="009D083A" w:rsidP="004E40A7">
      <w:pPr>
        <w:pStyle w:val="Step"/>
        <w:numPr>
          <w:ilvl w:val="0"/>
          <w:numId w:val="11"/>
        </w:numPr>
      </w:pPr>
      <w:r w:rsidRPr="00F725B2">
        <w:rPr>
          <w:rFonts w:cs="Open Sans"/>
          <w:b/>
          <w:bCs/>
          <w:sz w:val="23"/>
          <w:szCs w:val="23"/>
          <w:shd w:val="clear" w:color="auto" w:fill="FFFFFF"/>
        </w:rPr>
        <w:t>VPC and Subnet:</w:t>
      </w:r>
      <w:r>
        <w:rPr>
          <w:rFonts w:cs="Open Sans"/>
          <w:bCs/>
          <w:sz w:val="23"/>
          <w:szCs w:val="23"/>
          <w:shd w:val="clear" w:color="auto" w:fill="FFFFFF"/>
        </w:rPr>
        <w:t xml:space="preserve"> Default</w:t>
      </w:r>
      <w:r w:rsidR="00FF64C0">
        <w:rPr>
          <w:rFonts w:cs="Open Sans"/>
          <w:bCs/>
          <w:sz w:val="23"/>
          <w:szCs w:val="23"/>
          <w:shd w:val="clear" w:color="auto" w:fill="FFFFFF"/>
        </w:rPr>
        <w:t>.</w:t>
      </w:r>
    </w:p>
    <w:p w14:paraId="32A5085E" w14:textId="77777777" w:rsidR="009D083A" w:rsidRDefault="009D083A" w:rsidP="004E40A7">
      <w:pPr>
        <w:pStyle w:val="Step"/>
        <w:numPr>
          <w:ilvl w:val="0"/>
          <w:numId w:val="11"/>
        </w:numPr>
      </w:pPr>
      <w:r w:rsidRPr="00F725B2">
        <w:rPr>
          <w:b/>
        </w:rPr>
        <w:t>Security Group:</w:t>
      </w:r>
      <w:r>
        <w:t xml:space="preserve"> The same Security Group specifically modified for Deep Security</w:t>
      </w:r>
      <w:r w:rsidR="00FF64C0">
        <w:t>.</w:t>
      </w:r>
    </w:p>
    <w:p w14:paraId="003ECFE6" w14:textId="77777777" w:rsidR="00110EC5" w:rsidRDefault="00110EC5" w:rsidP="00110EC5">
      <w:pPr>
        <w:pStyle w:val="Step"/>
        <w:ind w:left="1728" w:firstLine="0"/>
      </w:pPr>
    </w:p>
    <w:p w14:paraId="04BA648E" w14:textId="513D5BAE" w:rsidR="009D083A" w:rsidRDefault="009D083A" w:rsidP="00F3618E">
      <w:pPr>
        <w:pStyle w:val="step3"/>
        <w:numPr>
          <w:ilvl w:val="0"/>
          <w:numId w:val="34"/>
        </w:numPr>
      </w:pPr>
      <w:r>
        <w:t>This newly</w:t>
      </w:r>
      <w:ins w:id="220" w:author="Kathryn Gillett" w:date="2016-12-14T21:21:00Z">
        <w:r w:rsidR="00E433D1">
          <w:t>-</w:t>
        </w:r>
      </w:ins>
      <w:del w:id="221" w:author="Kathryn Gillett" w:date="2016-12-14T21:21:00Z">
        <w:r w:rsidDel="00E433D1">
          <w:delText xml:space="preserve"> </w:delText>
        </w:r>
      </w:del>
      <w:r>
        <w:t xml:space="preserve">created </w:t>
      </w:r>
      <w:r w:rsidR="004D73F0">
        <w:t>Linux</w:t>
      </w:r>
      <w:r>
        <w:t xml:space="preserve"> instance will appear in </w:t>
      </w:r>
      <w:r w:rsidR="0030446E">
        <w:t xml:space="preserve">the </w:t>
      </w:r>
      <w:r>
        <w:t xml:space="preserve">Computers List of </w:t>
      </w:r>
      <w:r w:rsidR="0030446E">
        <w:t xml:space="preserve">the </w:t>
      </w:r>
      <w:r>
        <w:t xml:space="preserve">Deep Security Manager </w:t>
      </w:r>
      <w:r w:rsidR="007D7182">
        <w:t xml:space="preserve">with </w:t>
      </w:r>
      <w:r w:rsidR="0030446E">
        <w:t xml:space="preserve">a </w:t>
      </w:r>
      <w:r w:rsidR="007D7182">
        <w:t xml:space="preserve">status </w:t>
      </w:r>
      <w:r w:rsidR="0030446E">
        <w:t xml:space="preserve">of </w:t>
      </w:r>
      <w:r>
        <w:t>Unmanaged (Unknown).</w:t>
      </w:r>
    </w:p>
    <w:p w14:paraId="7DB03F53" w14:textId="77777777" w:rsidR="007D7182" w:rsidRDefault="007D7182" w:rsidP="007D7182">
      <w:pPr>
        <w:pStyle w:val="Step"/>
        <w:ind w:left="0" w:firstLine="0"/>
        <w:rPr>
          <w:rFonts w:eastAsia="Open Sans" w:cs="Open Sans"/>
          <w:szCs w:val="24"/>
        </w:rPr>
      </w:pPr>
    </w:p>
    <w:p w14:paraId="6D7A5403" w14:textId="77777777" w:rsidR="00110EC5" w:rsidRDefault="00E368A5" w:rsidP="00E246D9">
      <w:pPr>
        <w:pStyle w:val="Step"/>
      </w:pPr>
      <w:r>
        <w:rPr>
          <w:noProof/>
        </w:rPr>
        <w:drawing>
          <wp:inline distT="0" distB="0" distL="0" distR="0" wp14:anchorId="19C85EC7" wp14:editId="36E8AA92">
            <wp:extent cx="5218981" cy="961831"/>
            <wp:effectExtent l="19050" t="19050" r="20320" b="101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6960" cy="966987"/>
                    </a:xfrm>
                    <a:prstGeom prst="rect">
                      <a:avLst/>
                    </a:prstGeom>
                    <a:ln>
                      <a:solidFill>
                        <a:schemeClr val="tx1"/>
                      </a:solidFill>
                    </a:ln>
                  </pic:spPr>
                </pic:pic>
              </a:graphicData>
            </a:graphic>
          </wp:inline>
        </w:drawing>
      </w:r>
    </w:p>
    <w:p w14:paraId="08F5F0B4" w14:textId="77777777" w:rsidR="00E246D9" w:rsidRDefault="00E246D9">
      <w:pPr>
        <w:rPr>
          <w:rFonts w:ascii="Open Sans" w:hAnsi="Open Sans"/>
          <w:color w:val="444444"/>
        </w:rPr>
      </w:pPr>
      <w:r>
        <w:br w:type="page"/>
      </w:r>
    </w:p>
    <w:p w14:paraId="5E1FD55F" w14:textId="77777777" w:rsidR="007D7182" w:rsidRDefault="007D7182" w:rsidP="007D7182">
      <w:pPr>
        <w:pStyle w:val="Step"/>
        <w:ind w:left="0" w:firstLine="0"/>
      </w:pPr>
    </w:p>
    <w:p w14:paraId="06498F42" w14:textId="04F90CF7" w:rsidR="009D083A" w:rsidRPr="007D7182" w:rsidRDefault="0030446E" w:rsidP="00F3618E">
      <w:pPr>
        <w:pStyle w:val="step3"/>
        <w:rPr>
          <w:b/>
        </w:rPr>
      </w:pPr>
      <w:r>
        <w:t xml:space="preserve">In </w:t>
      </w:r>
      <w:r w:rsidR="009D083A">
        <w:t xml:space="preserve">the top right corner of </w:t>
      </w:r>
      <w:r>
        <w:t xml:space="preserve">the </w:t>
      </w:r>
      <w:r w:rsidR="009D083A">
        <w:t xml:space="preserve">Deep Security Manager, click on the </w:t>
      </w:r>
      <w:r w:rsidR="009D083A" w:rsidRPr="006A57EF">
        <w:rPr>
          <w:b/>
        </w:rPr>
        <w:t xml:space="preserve">Support </w:t>
      </w:r>
      <w:r w:rsidR="009D083A">
        <w:t xml:space="preserve">dropdown menu and select the </w:t>
      </w:r>
      <w:r w:rsidR="009D083A" w:rsidRPr="006A57EF">
        <w:rPr>
          <w:b/>
        </w:rPr>
        <w:t xml:space="preserve">Deployment Scripts </w:t>
      </w:r>
      <w:r w:rsidR="009D083A" w:rsidRPr="00EB217E">
        <w:t>link</w:t>
      </w:r>
      <w:r w:rsidR="007D7182">
        <w:t>.</w:t>
      </w:r>
    </w:p>
    <w:p w14:paraId="4F09801D" w14:textId="77777777" w:rsidR="007D7182" w:rsidRPr="006A57EF" w:rsidRDefault="007D7182" w:rsidP="007D7182">
      <w:pPr>
        <w:pStyle w:val="step3"/>
        <w:numPr>
          <w:ilvl w:val="0"/>
          <w:numId w:val="0"/>
        </w:numPr>
        <w:ind w:left="288"/>
        <w:rPr>
          <w:b/>
        </w:rPr>
      </w:pPr>
    </w:p>
    <w:p w14:paraId="3A84A7A9" w14:textId="77777777" w:rsidR="009D083A" w:rsidRPr="003324E8" w:rsidRDefault="00E246D9" w:rsidP="009D083A">
      <w:pPr>
        <w:pStyle w:val="step3"/>
        <w:numPr>
          <w:ilvl w:val="0"/>
          <w:numId w:val="0"/>
        </w:numPr>
        <w:ind w:left="288" w:hanging="288"/>
        <w:rPr>
          <w:b/>
        </w:rPr>
      </w:pPr>
      <w:r>
        <w:rPr>
          <w:b/>
        </w:rPr>
        <w:t xml:space="preserve"> </w:t>
      </w:r>
      <w:r w:rsidR="009D083A">
        <w:rPr>
          <w:b/>
          <w:noProof/>
        </w:rPr>
        <w:drawing>
          <wp:inline distT="0" distB="0" distL="0" distR="0" wp14:anchorId="16E4784F" wp14:editId="55E83D4C">
            <wp:extent cx="2895600" cy="1528820"/>
            <wp:effectExtent l="19050" t="19050" r="19050" b="146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13277" cy="1538153"/>
                    </a:xfrm>
                    <a:prstGeom prst="rect">
                      <a:avLst/>
                    </a:prstGeom>
                    <a:noFill/>
                    <a:ln>
                      <a:solidFill>
                        <a:schemeClr val="tx1"/>
                      </a:solidFill>
                    </a:ln>
                  </pic:spPr>
                </pic:pic>
              </a:graphicData>
            </a:graphic>
          </wp:inline>
        </w:drawing>
      </w:r>
    </w:p>
    <w:p w14:paraId="0E20D10B" w14:textId="77777777" w:rsidR="009D083A" w:rsidRDefault="009D083A" w:rsidP="009D083A">
      <w:pPr>
        <w:pStyle w:val="step3"/>
        <w:numPr>
          <w:ilvl w:val="0"/>
          <w:numId w:val="0"/>
        </w:numPr>
        <w:ind w:left="288" w:hanging="288"/>
        <w:rPr>
          <w:b/>
        </w:rPr>
      </w:pPr>
    </w:p>
    <w:p w14:paraId="1C0053E3" w14:textId="4715CAAD" w:rsidR="009D083A" w:rsidRPr="00110EC5" w:rsidRDefault="009D083A" w:rsidP="00F3618E">
      <w:pPr>
        <w:pStyle w:val="step3"/>
        <w:rPr>
          <w:szCs w:val="22"/>
        </w:rPr>
      </w:pPr>
      <w:r w:rsidRPr="00773BE3">
        <w:rPr>
          <w:color w:val="696969"/>
          <w:szCs w:val="22"/>
          <w:shd w:val="clear" w:color="auto" w:fill="FFFFFF"/>
        </w:rPr>
        <w:t>In the Deployment Scripts window:</w:t>
      </w:r>
    </w:p>
    <w:p w14:paraId="539EEA7B" w14:textId="77777777" w:rsidR="00110EC5" w:rsidRPr="00773BE3" w:rsidRDefault="00110EC5" w:rsidP="00110EC5">
      <w:pPr>
        <w:pStyle w:val="step3"/>
        <w:numPr>
          <w:ilvl w:val="0"/>
          <w:numId w:val="0"/>
        </w:numPr>
        <w:ind w:left="288"/>
        <w:rPr>
          <w:szCs w:val="22"/>
        </w:rPr>
      </w:pPr>
    </w:p>
    <w:p w14:paraId="1296414F" w14:textId="77777777" w:rsidR="009D083A" w:rsidRPr="00773BE3" w:rsidRDefault="009D083A" w:rsidP="004E40A7">
      <w:pPr>
        <w:pStyle w:val="step3"/>
        <w:numPr>
          <w:ilvl w:val="0"/>
          <w:numId w:val="12"/>
        </w:numPr>
        <w:rPr>
          <w:szCs w:val="22"/>
        </w:rPr>
      </w:pPr>
      <w:r w:rsidRPr="00773BE3">
        <w:rPr>
          <w:szCs w:val="22"/>
        </w:rPr>
        <w:t xml:space="preserve">Select </w:t>
      </w:r>
      <w:r w:rsidRPr="00773BE3">
        <w:rPr>
          <w:b/>
          <w:szCs w:val="22"/>
        </w:rPr>
        <w:t>Platform</w:t>
      </w:r>
      <w:r w:rsidRPr="00773BE3">
        <w:rPr>
          <w:szCs w:val="22"/>
        </w:rPr>
        <w:t xml:space="preserve"> </w:t>
      </w:r>
      <w:r w:rsidR="002D5747">
        <w:rPr>
          <w:szCs w:val="22"/>
        </w:rPr>
        <w:t>Ubuntu Linux 14 (64 bit)</w:t>
      </w:r>
      <w:r w:rsidR="00FF64C0">
        <w:rPr>
          <w:szCs w:val="22"/>
        </w:rPr>
        <w:t>.</w:t>
      </w:r>
    </w:p>
    <w:p w14:paraId="29543843" w14:textId="77777777" w:rsidR="009D083A" w:rsidRPr="006A57EF" w:rsidRDefault="007D7182" w:rsidP="004E40A7">
      <w:pPr>
        <w:numPr>
          <w:ilvl w:val="0"/>
          <w:numId w:val="12"/>
        </w:numPr>
        <w:shd w:val="clear" w:color="auto" w:fill="FFFFFF"/>
        <w:spacing w:before="100" w:beforeAutospacing="1" w:after="100" w:afterAutospacing="1" w:line="240" w:lineRule="auto"/>
        <w:textAlignment w:val="baseline"/>
        <w:rPr>
          <w:rFonts w:ascii="Open Sans" w:eastAsia="Open Sans" w:hAnsi="Open Sans" w:cs="Open Sans"/>
          <w:color w:val="444444"/>
        </w:rPr>
      </w:pPr>
      <w:r>
        <w:rPr>
          <w:rFonts w:ascii="Open Sans" w:eastAsia="Open Sans" w:hAnsi="Open Sans" w:cs="Open Sans"/>
          <w:color w:val="444444"/>
        </w:rPr>
        <w:t>S</w:t>
      </w:r>
      <w:r w:rsidR="009D083A" w:rsidRPr="006A57EF">
        <w:rPr>
          <w:rFonts w:ascii="Open Sans" w:eastAsia="Open Sans" w:hAnsi="Open Sans" w:cs="Open Sans"/>
          <w:color w:val="444444"/>
        </w:rPr>
        <w:t>elect the</w:t>
      </w:r>
      <w:r w:rsidR="009D083A" w:rsidRPr="00773BE3">
        <w:rPr>
          <w:rFonts w:ascii="Open Sans" w:eastAsia="Open Sans" w:hAnsi="Open Sans" w:cs="Open Sans"/>
          <w:color w:val="444444"/>
        </w:rPr>
        <w:t> </w:t>
      </w:r>
      <w:r w:rsidR="009D083A" w:rsidRPr="00773BE3">
        <w:rPr>
          <w:rFonts w:ascii="Open Sans" w:eastAsia="Open Sans" w:hAnsi="Open Sans" w:cs="Open Sans"/>
          <w:b/>
          <w:color w:val="444444"/>
        </w:rPr>
        <w:t>Activate Agent Automatically</w:t>
      </w:r>
      <w:r w:rsidR="009D083A" w:rsidRPr="00773BE3">
        <w:rPr>
          <w:rFonts w:ascii="Open Sans" w:eastAsia="Open Sans" w:hAnsi="Open Sans" w:cs="Open Sans"/>
          <w:color w:val="444444"/>
        </w:rPr>
        <w:t> </w:t>
      </w:r>
      <w:r w:rsidR="009D083A" w:rsidRPr="006A57EF">
        <w:rPr>
          <w:rFonts w:ascii="Open Sans" w:eastAsia="Open Sans" w:hAnsi="Open Sans" w:cs="Open Sans"/>
          <w:color w:val="444444"/>
        </w:rPr>
        <w:t>option</w:t>
      </w:r>
      <w:r w:rsidR="00FF64C0">
        <w:rPr>
          <w:rFonts w:ascii="Open Sans" w:eastAsia="Open Sans" w:hAnsi="Open Sans" w:cs="Open Sans"/>
          <w:color w:val="444444"/>
        </w:rPr>
        <w:t>.</w:t>
      </w:r>
    </w:p>
    <w:p w14:paraId="1EFF1D89" w14:textId="77777777" w:rsidR="009D083A" w:rsidRDefault="009D083A" w:rsidP="004E40A7">
      <w:pPr>
        <w:pStyle w:val="step3"/>
        <w:numPr>
          <w:ilvl w:val="0"/>
          <w:numId w:val="12"/>
        </w:numPr>
        <w:spacing w:line="240" w:lineRule="auto"/>
        <w:rPr>
          <w:szCs w:val="22"/>
        </w:rPr>
      </w:pPr>
      <w:r w:rsidRPr="00773BE3">
        <w:rPr>
          <w:szCs w:val="22"/>
        </w:rPr>
        <w:t xml:space="preserve">Select </w:t>
      </w:r>
      <w:r w:rsidRPr="00773BE3">
        <w:rPr>
          <w:b/>
          <w:szCs w:val="22"/>
        </w:rPr>
        <w:t>Security</w:t>
      </w:r>
      <w:r w:rsidRPr="00773BE3">
        <w:rPr>
          <w:szCs w:val="22"/>
        </w:rPr>
        <w:t xml:space="preserve"> </w:t>
      </w:r>
      <w:r w:rsidRPr="00773BE3">
        <w:rPr>
          <w:b/>
          <w:szCs w:val="22"/>
        </w:rPr>
        <w:t>Policy</w:t>
      </w:r>
      <w:r w:rsidRPr="00773BE3">
        <w:rPr>
          <w:szCs w:val="22"/>
        </w:rPr>
        <w:t xml:space="preserve"> for </w:t>
      </w:r>
      <w:r w:rsidR="002D5747">
        <w:rPr>
          <w:szCs w:val="22"/>
        </w:rPr>
        <w:t>Linux Server</w:t>
      </w:r>
      <w:r w:rsidRPr="00773BE3">
        <w:rPr>
          <w:szCs w:val="22"/>
        </w:rPr>
        <w:t xml:space="preserve"> Operating System</w:t>
      </w:r>
      <w:r w:rsidR="00FF64C0">
        <w:rPr>
          <w:szCs w:val="22"/>
        </w:rPr>
        <w:t>.</w:t>
      </w:r>
    </w:p>
    <w:p w14:paraId="3C1CD747" w14:textId="77777777" w:rsidR="00110EC5" w:rsidRPr="00773BE3" w:rsidRDefault="00110EC5" w:rsidP="00110EC5">
      <w:pPr>
        <w:pStyle w:val="step3"/>
        <w:numPr>
          <w:ilvl w:val="0"/>
          <w:numId w:val="0"/>
        </w:numPr>
        <w:spacing w:line="240" w:lineRule="auto"/>
        <w:ind w:left="1008"/>
        <w:rPr>
          <w:szCs w:val="22"/>
        </w:rPr>
      </w:pPr>
    </w:p>
    <w:p w14:paraId="397B95B6" w14:textId="617304AB" w:rsidR="00110EC5" w:rsidRDefault="009D083A" w:rsidP="009D083A">
      <w:pPr>
        <w:pStyle w:val="step2"/>
        <w:rPr>
          <w:szCs w:val="22"/>
        </w:rPr>
      </w:pPr>
      <w:r w:rsidRPr="00773BE3">
        <w:rPr>
          <w:szCs w:val="22"/>
        </w:rPr>
        <w:t xml:space="preserve">Leave the other options </w:t>
      </w:r>
      <w:r w:rsidR="0030446E">
        <w:rPr>
          <w:szCs w:val="22"/>
        </w:rPr>
        <w:t>with</w:t>
      </w:r>
      <w:r w:rsidR="0030446E" w:rsidRPr="00773BE3">
        <w:rPr>
          <w:szCs w:val="22"/>
        </w:rPr>
        <w:t xml:space="preserve"> </w:t>
      </w:r>
      <w:r w:rsidRPr="00773BE3">
        <w:rPr>
          <w:szCs w:val="22"/>
        </w:rPr>
        <w:t>their default settings. As you make the selections, the Deployment Script Ge</w:t>
      </w:r>
      <w:r>
        <w:rPr>
          <w:szCs w:val="22"/>
        </w:rPr>
        <w:t xml:space="preserve">nerator will generate a </w:t>
      </w:r>
      <w:r w:rsidRPr="00773BE3">
        <w:rPr>
          <w:szCs w:val="22"/>
        </w:rPr>
        <w:t xml:space="preserve">Shell </w:t>
      </w:r>
      <w:r>
        <w:rPr>
          <w:szCs w:val="22"/>
        </w:rPr>
        <w:t xml:space="preserve">script </w:t>
      </w:r>
      <w:r w:rsidRPr="00773BE3">
        <w:rPr>
          <w:szCs w:val="22"/>
        </w:rPr>
        <w:t xml:space="preserve">for </w:t>
      </w:r>
      <w:r w:rsidR="00E368A5">
        <w:rPr>
          <w:szCs w:val="22"/>
        </w:rPr>
        <w:t>Linux</w:t>
      </w:r>
      <w:r>
        <w:rPr>
          <w:szCs w:val="22"/>
        </w:rPr>
        <w:t xml:space="preserve"> </w:t>
      </w:r>
      <w:r w:rsidRPr="00773BE3">
        <w:rPr>
          <w:szCs w:val="22"/>
        </w:rPr>
        <w:t>that you will run on your Deep Security instance.</w:t>
      </w:r>
    </w:p>
    <w:p w14:paraId="552B3591" w14:textId="77777777" w:rsidR="00E368A5" w:rsidRDefault="009D083A" w:rsidP="009D083A">
      <w:pPr>
        <w:pStyle w:val="step2"/>
      </w:pPr>
      <w:r w:rsidRPr="00773BE3">
        <w:t> </w:t>
      </w:r>
    </w:p>
    <w:p w14:paraId="75B2DC55" w14:textId="77777777" w:rsidR="002D5747" w:rsidRDefault="00E368A5" w:rsidP="00FF64C0">
      <w:pPr>
        <w:pStyle w:val="step2"/>
      </w:pPr>
      <w:r>
        <w:rPr>
          <w:noProof/>
        </w:rPr>
        <w:drawing>
          <wp:inline distT="0" distB="0" distL="0" distR="0" wp14:anchorId="49847B34" wp14:editId="7A77579F">
            <wp:extent cx="4526693" cy="3019246"/>
            <wp:effectExtent l="19050" t="19050" r="26670" b="101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42804" cy="3029992"/>
                    </a:xfrm>
                    <a:prstGeom prst="rect">
                      <a:avLst/>
                    </a:prstGeom>
                    <a:ln>
                      <a:solidFill>
                        <a:schemeClr val="tx1"/>
                      </a:solidFill>
                    </a:ln>
                  </pic:spPr>
                </pic:pic>
              </a:graphicData>
            </a:graphic>
          </wp:inline>
        </w:drawing>
      </w:r>
    </w:p>
    <w:p w14:paraId="69BB8EDB" w14:textId="77777777" w:rsidR="00110EC5" w:rsidRDefault="00110EC5" w:rsidP="002D5747">
      <w:pPr>
        <w:pStyle w:val="step2"/>
        <w:ind w:firstLine="720"/>
      </w:pPr>
    </w:p>
    <w:p w14:paraId="5B6449A3" w14:textId="14870305" w:rsidR="002D5747" w:rsidRDefault="0030446E" w:rsidP="00F3618E">
      <w:pPr>
        <w:pStyle w:val="step3"/>
      </w:pPr>
      <w:r>
        <w:t xml:space="preserve">Click on the </w:t>
      </w:r>
      <w:r w:rsidR="002D5747" w:rsidRPr="00773BE3">
        <w:rPr>
          <w:b/>
        </w:rPr>
        <w:t>Copy to Clipboard</w:t>
      </w:r>
      <w:r w:rsidR="002D5747">
        <w:t xml:space="preserve"> button to copy the script to clipboard</w:t>
      </w:r>
      <w:r w:rsidR="00FF64C0">
        <w:t>.</w:t>
      </w:r>
    </w:p>
    <w:p w14:paraId="3169E980" w14:textId="77777777" w:rsidR="007D7182" w:rsidRDefault="007D7182" w:rsidP="007D7182">
      <w:pPr>
        <w:pStyle w:val="step3"/>
        <w:numPr>
          <w:ilvl w:val="0"/>
          <w:numId w:val="0"/>
        </w:numPr>
        <w:ind w:left="288"/>
      </w:pPr>
    </w:p>
    <w:p w14:paraId="472FB3EF" w14:textId="1A8B83B3" w:rsidR="002D5747" w:rsidRPr="007B478F" w:rsidRDefault="00252E21" w:rsidP="00FE4A84">
      <w:pPr>
        <w:pStyle w:val="step2"/>
      </w:pPr>
      <w:r>
        <w:rPr>
          <w:shd w:val="clear" w:color="auto" w:fill="FFFFFF"/>
        </w:rPr>
        <w:lastRenderedPageBreak/>
        <w:t xml:space="preserve">Check </w:t>
      </w:r>
      <w:r w:rsidR="007B478F">
        <w:rPr>
          <w:shd w:val="clear" w:color="auto" w:fill="FFFFFF"/>
        </w:rPr>
        <w:t xml:space="preserve">if </w:t>
      </w:r>
      <w:r w:rsidR="0030446E">
        <w:rPr>
          <w:shd w:val="clear" w:color="auto" w:fill="FFFFFF"/>
        </w:rPr>
        <w:t xml:space="preserve">the </w:t>
      </w:r>
      <w:r>
        <w:rPr>
          <w:shd w:val="clear" w:color="auto" w:fill="FFFFFF"/>
        </w:rPr>
        <w:t xml:space="preserve">SSH client </w:t>
      </w:r>
      <w:r w:rsidR="007B478F">
        <w:rPr>
          <w:shd w:val="clear" w:color="auto" w:fill="FFFFFF"/>
        </w:rPr>
        <w:t xml:space="preserve">is installed on your local machine </w:t>
      </w:r>
      <w:r>
        <w:rPr>
          <w:shd w:val="clear" w:color="auto" w:fill="FFFFFF"/>
        </w:rPr>
        <w:t>by typing</w:t>
      </w:r>
      <w:r>
        <w:rPr>
          <w:rStyle w:val="apple-converted-space"/>
          <w:shd w:val="clear" w:color="auto" w:fill="FFFFFF"/>
        </w:rPr>
        <w:t> </w:t>
      </w:r>
      <w:r w:rsidR="00110EC5">
        <w:rPr>
          <w:rStyle w:val="Strong"/>
          <w:shd w:val="clear" w:color="auto" w:fill="FFFFFF"/>
        </w:rPr>
        <w:t>SSH</w:t>
      </w:r>
      <w:r>
        <w:rPr>
          <w:rStyle w:val="apple-converted-space"/>
          <w:shd w:val="clear" w:color="auto" w:fill="FFFFFF"/>
        </w:rPr>
        <w:t> </w:t>
      </w:r>
      <w:r w:rsidR="0030446E">
        <w:rPr>
          <w:shd w:val="clear" w:color="auto" w:fill="FFFFFF"/>
        </w:rPr>
        <w:t xml:space="preserve">in </w:t>
      </w:r>
      <w:r>
        <w:rPr>
          <w:shd w:val="clear" w:color="auto" w:fill="FFFFFF"/>
        </w:rPr>
        <w:t>the command line of your local machine.</w:t>
      </w:r>
      <w:r>
        <w:t xml:space="preserve"> </w:t>
      </w:r>
      <w:r>
        <w:rPr>
          <w:shd w:val="clear" w:color="auto" w:fill="FFFFFF"/>
        </w:rPr>
        <w:t xml:space="preserve">Your Linux computer most likely includes an </w:t>
      </w:r>
      <w:r w:rsidR="007B478F">
        <w:rPr>
          <w:shd w:val="clear" w:color="auto" w:fill="FFFFFF"/>
        </w:rPr>
        <w:t>SSH client by default. However, i</w:t>
      </w:r>
      <w:r>
        <w:rPr>
          <w:shd w:val="clear" w:color="auto" w:fill="FFFFFF"/>
        </w:rPr>
        <w:t>f your computer doesn't recognize the command, the Open</w:t>
      </w:r>
      <w:r w:rsidR="00110EC5">
        <w:rPr>
          <w:shd w:val="clear" w:color="auto" w:fill="FFFFFF"/>
        </w:rPr>
        <w:t xml:space="preserve"> </w:t>
      </w:r>
      <w:r>
        <w:rPr>
          <w:shd w:val="clear" w:color="auto" w:fill="FFFFFF"/>
        </w:rPr>
        <w:t xml:space="preserve">SSH project provides a free implementation of the full suite of SSH tools. For more information, </w:t>
      </w:r>
      <w:r w:rsidRPr="00FE4A84">
        <w:rPr>
          <w:rStyle w:val="step3Char"/>
        </w:rPr>
        <w:t>see </w:t>
      </w:r>
      <w:hyperlink r:id="rId104" w:tgtFrame="_blank" w:history="1">
        <w:r w:rsidRPr="00FE4A84">
          <w:rPr>
            <w:rStyle w:val="step3Char"/>
            <w:color w:val="2E74B5" w:themeColor="accent1" w:themeShade="BF"/>
            <w:u w:val="single"/>
          </w:rPr>
          <w:t>http://www.openssh.com</w:t>
        </w:r>
      </w:hyperlink>
      <w:r w:rsidRPr="00FE4A84">
        <w:rPr>
          <w:rStyle w:val="step3Char"/>
        </w:rPr>
        <w:t>.</w:t>
      </w:r>
    </w:p>
    <w:tbl>
      <w:tblPr>
        <w:tblStyle w:val="TableGrid"/>
        <w:tblW w:w="0" w:type="auto"/>
        <w:tblInd w:w="-9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445"/>
      </w:tblGrid>
      <w:tr w:rsidR="00FE4A84" w14:paraId="13145251" w14:textId="77777777" w:rsidTr="00FE4A84">
        <w:trPr>
          <w:trHeight w:val="305"/>
        </w:trPr>
        <w:tc>
          <w:tcPr>
            <w:tcW w:w="9445" w:type="dxa"/>
            <w:shd w:val="clear" w:color="auto" w:fill="F2F2F2" w:themeFill="background1" w:themeFillShade="F2"/>
            <w:tcMar>
              <w:top w:w="115" w:type="dxa"/>
              <w:left w:w="115" w:type="dxa"/>
              <w:bottom w:w="115" w:type="dxa"/>
              <w:right w:w="115" w:type="dxa"/>
            </w:tcMar>
          </w:tcPr>
          <w:p w14:paraId="0C16A8E6" w14:textId="77777777" w:rsidR="00FE4A84" w:rsidRPr="00FE4A84" w:rsidRDefault="00FE4A84" w:rsidP="00FE4A84">
            <w:pPr>
              <w:pStyle w:val="step3"/>
              <w:numPr>
                <w:ilvl w:val="0"/>
                <w:numId w:val="0"/>
              </w:numPr>
              <w:rPr>
                <w:b/>
              </w:rPr>
            </w:pPr>
            <w:r w:rsidRPr="00FE4A84">
              <w:rPr>
                <w:b/>
              </w:rPr>
              <w:t>For windows platform</w:t>
            </w:r>
          </w:p>
          <w:p w14:paraId="5C5A478F" w14:textId="75483C4C" w:rsidR="00FE4A84" w:rsidRDefault="00FE4A84" w:rsidP="00FE4A84">
            <w:pPr>
              <w:pStyle w:val="step3"/>
              <w:numPr>
                <w:ilvl w:val="0"/>
                <w:numId w:val="0"/>
              </w:numPr>
            </w:pPr>
            <w:r>
              <w:t xml:space="preserve">You can download </w:t>
            </w:r>
            <w:proofErr w:type="spellStart"/>
            <w:r>
              <w:t>OpenSSH</w:t>
            </w:r>
            <w:proofErr w:type="spellEnd"/>
            <w:r>
              <w:t xml:space="preserve"> from following location: </w:t>
            </w:r>
            <w:hyperlink r:id="rId105" w:history="1">
              <w:r w:rsidRPr="0055077A">
                <w:rPr>
                  <w:rStyle w:val="Hyperlink"/>
                  <w:rFonts w:ascii="Calibri" w:eastAsia="Calibri" w:hAnsi="Calibri" w:cs="Calibri"/>
                  <w:szCs w:val="22"/>
                </w:rPr>
                <w:t>https://www.mls-software.com/opensshd.html</w:t>
              </w:r>
            </w:hyperlink>
          </w:p>
          <w:p w14:paraId="0E782825" w14:textId="77777777" w:rsidR="00FE4A84" w:rsidRDefault="00FE4A84" w:rsidP="00FE4A84">
            <w:pPr>
              <w:pStyle w:val="step3"/>
              <w:numPr>
                <w:ilvl w:val="0"/>
                <w:numId w:val="0"/>
              </w:numPr>
            </w:pPr>
          </w:p>
          <w:p w14:paraId="32A8DC33" w14:textId="78DA5CF5" w:rsidR="00FE4A84" w:rsidRPr="00562751" w:rsidRDefault="00924F32" w:rsidP="004C4337">
            <w:pPr>
              <w:pStyle w:val="step3"/>
              <w:numPr>
                <w:ilvl w:val="0"/>
                <w:numId w:val="0"/>
              </w:numPr>
              <w:rPr>
                <w:rFonts w:ascii="Courier New" w:hAnsi="Courier New" w:cs="Courier New"/>
              </w:rPr>
            </w:pPr>
            <w:ins w:id="222" w:author="Abhinandan" w:date="2016-12-15T00:49:00Z">
              <w:r w:rsidRPr="00924F32">
                <w:t xml:space="preserve">After installing </w:t>
              </w:r>
              <w:proofErr w:type="spellStart"/>
              <w:r w:rsidRPr="00924F32">
                <w:t>OpenSSH</w:t>
              </w:r>
              <w:proofErr w:type="spellEnd"/>
              <w:r w:rsidRPr="00924F32">
                <w:t xml:space="preserve"> on a Windows platform, modify the</w:t>
              </w:r>
            </w:ins>
            <w:ins w:id="223" w:author="Abhinandan" w:date="2016-12-15T00:50:00Z">
              <w:r>
                <w:t xml:space="preserve"> environment</w:t>
              </w:r>
            </w:ins>
            <w:ins w:id="224" w:author="Abhinandan" w:date="2016-12-15T00:49:00Z">
              <w:r w:rsidRPr="00924F32">
                <w:t xml:space="preserve"> PATH variable, by appending the directory path of </w:t>
              </w:r>
              <w:proofErr w:type="spellStart"/>
              <w:r w:rsidRPr="00924F32">
                <w:t>OpenSSH</w:t>
              </w:r>
              <w:proofErr w:type="spellEnd"/>
              <w:r w:rsidRPr="00924F32">
                <w:t xml:space="preserve"> bin folder. By default, it is C:\Program Files\</w:t>
              </w:r>
              <w:proofErr w:type="spellStart"/>
              <w:r w:rsidRPr="00924F32">
                <w:t>OpenSSH</w:t>
              </w:r>
              <w:proofErr w:type="spellEnd"/>
              <w:r w:rsidRPr="00924F32">
                <w:t>\bin.</w:t>
              </w:r>
            </w:ins>
            <w:del w:id="225" w:author="Abhinandan" w:date="2016-12-15T00:49:00Z">
              <w:r w:rsidR="00FE4A84" w:rsidDel="00924F32">
                <w:delText xml:space="preserve">After </w:delText>
              </w:r>
              <w:r w:rsidR="0030446E" w:rsidDel="00924F32">
                <w:delText xml:space="preserve">the </w:delText>
              </w:r>
              <w:r w:rsidR="00FE4A84" w:rsidDel="00924F32">
                <w:delText xml:space="preserve">installation of OpenSSH on </w:delText>
              </w:r>
              <w:r w:rsidR="0030446E" w:rsidDel="00924F32">
                <w:delText xml:space="preserve">the </w:delText>
              </w:r>
              <w:r w:rsidR="00FE4A84" w:rsidDel="00924F32">
                <w:delText>windows platform</w:delText>
              </w:r>
              <w:r w:rsidR="004C4337" w:rsidDel="00924F32">
                <w:delText>,</w:delText>
              </w:r>
              <w:r w:rsidR="00FE4A84" w:rsidDel="00924F32">
                <w:delText xml:space="preserve"> append path to </w:delText>
              </w:r>
              <w:r w:rsidR="00FE4A84" w:rsidRPr="00FE4A84" w:rsidDel="00924F32">
                <w:rPr>
                  <w:b/>
                </w:rPr>
                <w:delText>bin</w:delText>
              </w:r>
              <w:r w:rsidR="00FE4A84" w:rsidDel="00924F32">
                <w:delText xml:space="preserve"> folder </w:delText>
              </w:r>
              <w:r w:rsidR="004C4337" w:rsidDel="00924F32">
                <w:delText xml:space="preserve">of </w:delText>
              </w:r>
              <w:r w:rsidR="00FE4A84" w:rsidDel="00924F32">
                <w:delText>OpenSSH installation directory</w:delText>
              </w:r>
              <w:r w:rsidR="004C4337" w:rsidDel="00924F32">
                <w:delText xml:space="preserve"> to Path environment variable</w:delText>
              </w:r>
              <w:r w:rsidR="00FE4A84" w:rsidDel="00924F32">
                <w:delText>.</w:delText>
              </w:r>
              <w:r w:rsidR="004C4337" w:rsidDel="00924F32">
                <w:delText xml:space="preserve"> By default, it is </w:delText>
              </w:r>
              <w:r w:rsidR="004C4337" w:rsidRPr="004C4337" w:rsidDel="00924F32">
                <w:delText>C:\Program Files\OpenSSH\bin</w:delText>
              </w:r>
              <w:r w:rsidR="004C4337" w:rsidDel="00924F32">
                <w:delText>.</w:delText>
              </w:r>
            </w:del>
          </w:p>
        </w:tc>
      </w:tr>
    </w:tbl>
    <w:p w14:paraId="0DA6B356" w14:textId="77777777" w:rsidR="00110EC5" w:rsidRDefault="00110EC5" w:rsidP="00E246D9">
      <w:pPr>
        <w:pStyle w:val="step3"/>
        <w:numPr>
          <w:ilvl w:val="0"/>
          <w:numId w:val="0"/>
        </w:numPr>
      </w:pPr>
    </w:p>
    <w:p w14:paraId="4F3AAFC6" w14:textId="3F0AE217" w:rsidR="00110EC5" w:rsidRDefault="00924F32" w:rsidP="00924F32">
      <w:pPr>
        <w:pStyle w:val="step3"/>
      </w:pPr>
      <w:commentRangeStart w:id="226"/>
      <w:commentRangeStart w:id="227"/>
      <w:ins w:id="228" w:author="Abhinandan" w:date="2016-12-15T00:51:00Z">
        <w:r w:rsidRPr="00924F32">
          <w:t>SSH into AWS Linux instance</w:t>
        </w:r>
      </w:ins>
      <w:commentRangeEnd w:id="226"/>
      <w:r w:rsidR="00E433D1">
        <w:rPr>
          <w:rStyle w:val="CommentReference"/>
          <w:rFonts w:ascii="Calibri" w:eastAsia="Calibri" w:hAnsi="Calibri" w:cs="Calibri"/>
          <w:color w:val="000000"/>
        </w:rPr>
        <w:commentReference w:id="226"/>
      </w:r>
      <w:commentRangeEnd w:id="227"/>
      <w:r w:rsidR="009347B4">
        <w:rPr>
          <w:rStyle w:val="CommentReference"/>
          <w:rFonts w:ascii="Calibri" w:eastAsia="Calibri" w:hAnsi="Calibri" w:cs="Calibri"/>
          <w:color w:val="000000"/>
        </w:rPr>
        <w:commentReference w:id="227"/>
      </w:r>
      <w:ins w:id="229" w:author="Abhinandan" w:date="2016-12-15T00:51:00Z">
        <w:r w:rsidRPr="00924F32">
          <w:t>. Execute the command below.</w:t>
        </w:r>
      </w:ins>
      <w:del w:id="230" w:author="Abhinandan" w:date="2016-12-15T00:51:00Z">
        <w:r w:rsidR="00562751" w:rsidDel="00924F32">
          <w:delText xml:space="preserve">Execute </w:delText>
        </w:r>
        <w:r w:rsidR="0030446E" w:rsidDel="00924F32">
          <w:delText xml:space="preserve">the </w:delText>
        </w:r>
        <w:r w:rsidR="00562751" w:rsidDel="00924F32">
          <w:delText xml:space="preserve">command </w:delText>
        </w:r>
        <w:r w:rsidR="0030446E" w:rsidDel="00924F32">
          <w:delText xml:space="preserve">below </w:delText>
        </w:r>
        <w:r w:rsidR="00562751" w:rsidDel="00924F32">
          <w:delText>on SSH client to SSH into AWS Linux i</w:delText>
        </w:r>
        <w:r w:rsidR="00E246D9" w:rsidDel="00924F32">
          <w:delText>nstance.</w:delText>
        </w:r>
      </w:del>
    </w:p>
    <w:tbl>
      <w:tblPr>
        <w:tblStyle w:val="TableGrid"/>
        <w:tblW w:w="0" w:type="auto"/>
        <w:tblInd w:w="-9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445"/>
      </w:tblGrid>
      <w:tr w:rsidR="00562751" w14:paraId="65DCE9FE" w14:textId="77777777" w:rsidTr="00276F6D">
        <w:trPr>
          <w:trHeight w:val="305"/>
        </w:trPr>
        <w:tc>
          <w:tcPr>
            <w:tcW w:w="9445" w:type="dxa"/>
            <w:shd w:val="clear" w:color="auto" w:fill="F2F2F2" w:themeFill="background1" w:themeFillShade="F2"/>
            <w:tcMar>
              <w:top w:w="115" w:type="dxa"/>
              <w:left w:w="115" w:type="dxa"/>
              <w:bottom w:w="115" w:type="dxa"/>
              <w:right w:w="115" w:type="dxa"/>
            </w:tcMar>
          </w:tcPr>
          <w:p w14:paraId="19762E5A" w14:textId="77777777" w:rsidR="00562751" w:rsidRPr="00562751" w:rsidRDefault="00562751" w:rsidP="00562751">
            <w:pPr>
              <w:pStyle w:val="step3"/>
              <w:numPr>
                <w:ilvl w:val="0"/>
                <w:numId w:val="0"/>
              </w:numPr>
              <w:rPr>
                <w:rFonts w:ascii="Courier New" w:hAnsi="Courier New" w:cs="Courier New"/>
              </w:rPr>
            </w:pPr>
            <w:proofErr w:type="spellStart"/>
            <w:r w:rsidRPr="00562751">
              <w:rPr>
                <w:rFonts w:ascii="Courier New" w:hAnsi="Courier New" w:cs="Courier New"/>
              </w:rPr>
              <w:t>ssh</w:t>
            </w:r>
            <w:proofErr w:type="spellEnd"/>
            <w:r w:rsidRPr="00562751">
              <w:rPr>
                <w:rFonts w:ascii="Courier New" w:hAnsi="Courier New" w:cs="Courier New"/>
              </w:rPr>
              <w:t xml:space="preserve"> -</w:t>
            </w:r>
            <w:proofErr w:type="spellStart"/>
            <w:r w:rsidRPr="00562751">
              <w:rPr>
                <w:rFonts w:ascii="Courier New" w:hAnsi="Courier New" w:cs="Courier New"/>
              </w:rPr>
              <w:t>i</w:t>
            </w:r>
            <w:proofErr w:type="spellEnd"/>
            <w:r w:rsidRPr="00562751">
              <w:rPr>
                <w:rFonts w:ascii="Courier New" w:hAnsi="Courier New" w:cs="Courier New"/>
              </w:rPr>
              <w:t xml:space="preserve"> "&lt;</w:t>
            </w:r>
            <w:proofErr w:type="spellStart"/>
            <w:r w:rsidRPr="00562751">
              <w:rPr>
                <w:rFonts w:ascii="Courier New" w:hAnsi="Courier New" w:cs="Courier New"/>
              </w:rPr>
              <w:t>Path_to_Private_Key_File</w:t>
            </w:r>
            <w:proofErr w:type="spellEnd"/>
            <w:r w:rsidRPr="00562751">
              <w:rPr>
                <w:rFonts w:ascii="Courier New" w:hAnsi="Courier New" w:cs="Courier New"/>
              </w:rPr>
              <w:t xml:space="preserve">&gt;" </w:t>
            </w:r>
            <w:proofErr w:type="spellStart"/>
            <w:r w:rsidRPr="00562751">
              <w:rPr>
                <w:rFonts w:ascii="Courier New" w:hAnsi="Courier New" w:cs="Courier New"/>
              </w:rPr>
              <w:t>ubuntu</w:t>
            </w:r>
            <w:proofErr w:type="spellEnd"/>
            <w:r w:rsidRPr="00562751">
              <w:rPr>
                <w:rFonts w:ascii="Courier New" w:hAnsi="Courier New" w:cs="Courier New"/>
              </w:rPr>
              <w:t>@&lt;Public_DNS_EC2_Instance&gt;</w:t>
            </w:r>
          </w:p>
        </w:tc>
      </w:tr>
    </w:tbl>
    <w:p w14:paraId="6709910F" w14:textId="77777777" w:rsidR="00110EC5" w:rsidRDefault="00110EC5" w:rsidP="00562751">
      <w:pPr>
        <w:pStyle w:val="step3"/>
        <w:numPr>
          <w:ilvl w:val="0"/>
          <w:numId w:val="0"/>
        </w:numPr>
        <w:rPr>
          <w:rFonts w:ascii="Courier New" w:hAnsi="Courier New" w:cs="Courier New"/>
        </w:rPr>
      </w:pPr>
    </w:p>
    <w:p w14:paraId="750ED9D7" w14:textId="141EE7A5" w:rsidR="00562751" w:rsidRDefault="00924F32" w:rsidP="00924F32">
      <w:pPr>
        <w:pStyle w:val="step2"/>
        <w:numPr>
          <w:ilvl w:val="0"/>
          <w:numId w:val="13"/>
        </w:numPr>
      </w:pPr>
      <w:ins w:id="231" w:author="Abhinandan" w:date="2016-12-15T00:52:00Z">
        <w:r w:rsidRPr="00924F32">
          <w:t>Replace &lt;</w:t>
        </w:r>
        <w:proofErr w:type="spellStart"/>
        <w:r w:rsidRPr="00924F32">
          <w:t>Path_to_Private_Key_File</w:t>
        </w:r>
        <w:proofErr w:type="spellEnd"/>
        <w:r w:rsidRPr="00924F32">
          <w:t>&gt; token with the directory path where the Private Key file (file with ‘.</w:t>
        </w:r>
        <w:proofErr w:type="spellStart"/>
        <w:r w:rsidRPr="00924F32">
          <w:t>pem</w:t>
        </w:r>
        <w:proofErr w:type="spellEnd"/>
        <w:r w:rsidRPr="00924F32">
          <w:t xml:space="preserve">’ </w:t>
        </w:r>
        <w:proofErr w:type="spellStart"/>
        <w:r w:rsidRPr="00924F32">
          <w:t>Extention</w:t>
        </w:r>
        <w:proofErr w:type="spellEnd"/>
        <w:r w:rsidRPr="00924F32">
          <w:t>) is stored.</w:t>
        </w:r>
      </w:ins>
      <w:del w:id="232" w:author="Abhinandan" w:date="2016-12-15T00:52:00Z">
        <w:r w:rsidR="00562751" w:rsidDel="00924F32">
          <w:delText xml:space="preserve">Replace </w:delText>
        </w:r>
        <w:r w:rsidR="00562751" w:rsidRPr="00562751" w:rsidDel="00924F32">
          <w:rPr>
            <w:rFonts w:ascii="Courier New" w:hAnsi="Courier New" w:cs="Courier New"/>
            <w:b/>
          </w:rPr>
          <w:delText>&lt;Path_to_Private_Key_File</w:delText>
        </w:r>
        <w:r w:rsidR="00562751" w:rsidRPr="00562751" w:rsidDel="00924F32">
          <w:rPr>
            <w:b/>
          </w:rPr>
          <w:delText>&gt;</w:delText>
        </w:r>
        <w:r w:rsidR="00562751" w:rsidDel="00924F32">
          <w:delText xml:space="preserve"> token with path to the location where the Private Key file</w:delText>
        </w:r>
        <w:r w:rsidR="00110EC5" w:rsidDel="00924F32">
          <w:delText xml:space="preserve"> (file with ‘.pem’</w:delText>
        </w:r>
        <w:r w:rsidR="00252E21" w:rsidDel="00924F32">
          <w:delText xml:space="preserve"> </w:delText>
        </w:r>
        <w:r w:rsidR="0030446E" w:rsidDel="00924F32">
          <w:delText>extention</w:delText>
        </w:r>
        <w:r w:rsidR="00252E21" w:rsidDel="00924F32">
          <w:delText>)</w:delText>
        </w:r>
        <w:r w:rsidR="00562751" w:rsidDel="00924F32">
          <w:delText xml:space="preserve"> generated in </w:delText>
        </w:r>
        <w:r w:rsidR="0030446E" w:rsidDel="00924F32">
          <w:delText xml:space="preserve">the </w:delText>
        </w:r>
        <w:r w:rsidR="00562751" w:rsidDel="00924F32">
          <w:delText>Prerequisite document steps is stored</w:delText>
        </w:r>
        <w:r w:rsidR="00252E21" w:rsidDel="00924F32">
          <w:delText xml:space="preserve"> along with file name</w:delText>
        </w:r>
      </w:del>
      <w:r w:rsidR="00562751">
        <w:t>.</w:t>
      </w:r>
    </w:p>
    <w:p w14:paraId="55C814CD" w14:textId="77777777" w:rsidR="00110EC5" w:rsidRDefault="00110EC5" w:rsidP="00110EC5">
      <w:pPr>
        <w:pStyle w:val="step2"/>
        <w:ind w:left="720"/>
      </w:pPr>
    </w:p>
    <w:p w14:paraId="77D2D483" w14:textId="77777777" w:rsidR="00110EC5" w:rsidRPr="00110EC5" w:rsidRDefault="00562751" w:rsidP="00F3618E">
      <w:pPr>
        <w:pStyle w:val="step2"/>
        <w:numPr>
          <w:ilvl w:val="0"/>
          <w:numId w:val="13"/>
        </w:numPr>
      </w:pPr>
      <w:r>
        <w:t xml:space="preserve">Replace </w:t>
      </w:r>
      <w:r w:rsidRPr="00562751">
        <w:rPr>
          <w:rFonts w:ascii="Courier New" w:hAnsi="Courier New" w:cs="Courier New"/>
          <w:b/>
        </w:rPr>
        <w:t>&lt;Public_DNS_EC2_Instance&gt;</w:t>
      </w:r>
      <w:r w:rsidRPr="00562751">
        <w:rPr>
          <w:rFonts w:ascii="Courier New" w:hAnsi="Courier New" w:cs="Courier New"/>
        </w:rPr>
        <w:t xml:space="preserve"> </w:t>
      </w:r>
      <w:r>
        <w:t>token with Public DNS of AWS Linux Instance that you can obtain from EC2 dashboard.</w:t>
      </w:r>
    </w:p>
    <w:p w14:paraId="6E2F8FD6" w14:textId="77777777" w:rsidR="00276F6D" w:rsidRDefault="00276F6D" w:rsidP="00E246D9">
      <w:pPr>
        <w:pStyle w:val="step2"/>
        <w:spacing w:line="240" w:lineRule="auto"/>
      </w:pPr>
    </w:p>
    <w:p w14:paraId="31ADF476" w14:textId="77777777" w:rsidR="00110EC5" w:rsidRDefault="00252E21" w:rsidP="00E246D9">
      <w:pPr>
        <w:pStyle w:val="step2"/>
        <w:spacing w:line="240" w:lineRule="auto"/>
        <w:rPr>
          <w:noProof/>
          <w:lang w:val="en-IN" w:eastAsia="en-IN"/>
        </w:rPr>
      </w:pPr>
      <w:r>
        <w:rPr>
          <w:noProof/>
        </w:rPr>
        <w:drawing>
          <wp:inline distT="0" distB="0" distL="0" distR="0" wp14:anchorId="4F6977E1" wp14:editId="1C28DC2A">
            <wp:extent cx="5391150" cy="371475"/>
            <wp:effectExtent l="19050" t="19050" r="19050"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1150" cy="371475"/>
                    </a:xfrm>
                    <a:prstGeom prst="rect">
                      <a:avLst/>
                    </a:prstGeom>
                    <a:ln>
                      <a:solidFill>
                        <a:schemeClr val="tx1"/>
                      </a:solidFill>
                    </a:ln>
                  </pic:spPr>
                </pic:pic>
              </a:graphicData>
            </a:graphic>
          </wp:inline>
        </w:drawing>
      </w:r>
    </w:p>
    <w:p w14:paraId="7988261C" w14:textId="77777777" w:rsidR="00E246D9" w:rsidRDefault="00E246D9" w:rsidP="00E246D9">
      <w:pPr>
        <w:pStyle w:val="step2"/>
        <w:spacing w:line="240" w:lineRule="auto"/>
      </w:pPr>
    </w:p>
    <w:p w14:paraId="772AF8CE" w14:textId="63382612" w:rsidR="00110EC5" w:rsidRPr="00461D36" w:rsidRDefault="00461D36" w:rsidP="00F3618E">
      <w:pPr>
        <w:pStyle w:val="step3"/>
        <w:spacing w:line="360" w:lineRule="auto"/>
      </w:pPr>
      <w:r>
        <w:rPr>
          <w:shd w:val="clear" w:color="auto" w:fill="FFFFFF"/>
        </w:rPr>
        <w:t>You</w:t>
      </w:r>
      <w:r w:rsidR="0030446E">
        <w:rPr>
          <w:shd w:val="clear" w:color="auto" w:fill="FFFFFF"/>
        </w:rPr>
        <w:t xml:space="preserve"> will</w:t>
      </w:r>
      <w:r>
        <w:rPr>
          <w:shd w:val="clear" w:color="auto" w:fill="FFFFFF"/>
        </w:rPr>
        <w:t xml:space="preserve"> see a response </w:t>
      </w:r>
      <w:r w:rsidR="0030446E">
        <w:rPr>
          <w:shd w:val="clear" w:color="auto" w:fill="FFFFFF"/>
        </w:rPr>
        <w:t xml:space="preserve">similar to </w:t>
      </w:r>
      <w:r>
        <w:rPr>
          <w:shd w:val="clear" w:color="auto" w:fill="FFFFFF"/>
        </w:rPr>
        <w:t>the following.</w:t>
      </w:r>
    </w:p>
    <w:tbl>
      <w:tblPr>
        <w:tblStyle w:val="TableGrid"/>
        <w:tblW w:w="0" w:type="auto"/>
        <w:tblInd w:w="-9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445"/>
      </w:tblGrid>
      <w:tr w:rsidR="00461D36" w14:paraId="4B004F1A" w14:textId="77777777" w:rsidTr="00276F6D">
        <w:trPr>
          <w:trHeight w:val="305"/>
        </w:trPr>
        <w:tc>
          <w:tcPr>
            <w:tcW w:w="9445" w:type="dxa"/>
            <w:shd w:val="clear" w:color="auto" w:fill="F2F2F2" w:themeFill="background1" w:themeFillShade="F2"/>
            <w:tcMar>
              <w:top w:w="115" w:type="dxa"/>
              <w:left w:w="115" w:type="dxa"/>
              <w:bottom w:w="115" w:type="dxa"/>
              <w:right w:w="115" w:type="dxa"/>
            </w:tcMar>
          </w:tcPr>
          <w:p w14:paraId="4697E1C2" w14:textId="77777777" w:rsidR="00461D36" w:rsidRPr="00461D36" w:rsidRDefault="00461D36" w:rsidP="00461D36">
            <w:pPr>
              <w:pStyle w:val="step3"/>
              <w:numPr>
                <w:ilvl w:val="0"/>
                <w:numId w:val="0"/>
              </w:numPr>
              <w:rPr>
                <w:rFonts w:ascii="Courier New" w:hAnsi="Courier New" w:cs="Courier New"/>
              </w:rPr>
            </w:pPr>
            <w:r w:rsidRPr="00461D36">
              <w:rPr>
                <w:rFonts w:ascii="Courier New" w:hAnsi="Courier New" w:cs="Courier New"/>
              </w:rPr>
              <w:t>The authenticity of host 'ec2-198-51-100-1.compute-1.amazonaws.com (10.254.142.33)'can't be established.</w:t>
            </w:r>
          </w:p>
          <w:p w14:paraId="4BBCB11C" w14:textId="77777777" w:rsidR="00461D36" w:rsidRPr="00461D36" w:rsidRDefault="00461D36" w:rsidP="00461D36">
            <w:pPr>
              <w:pStyle w:val="step3"/>
              <w:numPr>
                <w:ilvl w:val="0"/>
                <w:numId w:val="0"/>
              </w:numPr>
              <w:ind w:left="288" w:hanging="288"/>
              <w:rPr>
                <w:rFonts w:ascii="Courier New" w:hAnsi="Courier New" w:cs="Courier New"/>
              </w:rPr>
            </w:pPr>
            <w:r>
              <w:rPr>
                <w:rFonts w:ascii="Courier New" w:hAnsi="Courier New" w:cs="Courier New"/>
              </w:rPr>
              <w:t xml:space="preserve">RSA key fingerprint is </w:t>
            </w:r>
            <w:r w:rsidRPr="00461D36">
              <w:rPr>
                <w:rFonts w:ascii="Courier New" w:hAnsi="Courier New" w:cs="Courier New"/>
              </w:rPr>
              <w:t>1f:51</w:t>
            </w:r>
            <w:proofErr w:type="gramStart"/>
            <w:r w:rsidRPr="00461D36">
              <w:rPr>
                <w:rFonts w:ascii="Courier New" w:hAnsi="Courier New" w:cs="Courier New"/>
              </w:rPr>
              <w:t>:ae:28:bf:89:e9:d8:1f:25:5d:37:2d:7d:b8:ca:9f:f5:f1:6f</w:t>
            </w:r>
            <w:proofErr w:type="gramEnd"/>
            <w:r w:rsidRPr="00461D36">
              <w:rPr>
                <w:rFonts w:ascii="Courier New" w:hAnsi="Courier New" w:cs="Courier New"/>
              </w:rPr>
              <w:t>.</w:t>
            </w:r>
          </w:p>
          <w:p w14:paraId="20E34CA6" w14:textId="77777777" w:rsidR="00461D36" w:rsidRPr="00562751" w:rsidRDefault="00461D36" w:rsidP="00461D36">
            <w:pPr>
              <w:pStyle w:val="step3"/>
              <w:numPr>
                <w:ilvl w:val="0"/>
                <w:numId w:val="0"/>
              </w:numPr>
              <w:rPr>
                <w:rFonts w:ascii="Courier New" w:hAnsi="Courier New" w:cs="Courier New"/>
              </w:rPr>
            </w:pPr>
            <w:r w:rsidRPr="00461D36">
              <w:rPr>
                <w:rFonts w:ascii="Courier New" w:hAnsi="Courier New" w:cs="Courier New"/>
              </w:rPr>
              <w:t>Are you sure you want to continue connecting (yes/no)?</w:t>
            </w:r>
          </w:p>
        </w:tc>
      </w:tr>
    </w:tbl>
    <w:p w14:paraId="65E76745" w14:textId="77777777" w:rsidR="00110EC5" w:rsidRDefault="00110EC5" w:rsidP="00110EC5">
      <w:pPr>
        <w:pStyle w:val="step3"/>
        <w:numPr>
          <w:ilvl w:val="0"/>
          <w:numId w:val="0"/>
        </w:numPr>
        <w:ind w:left="288"/>
      </w:pPr>
    </w:p>
    <w:p w14:paraId="79719F33" w14:textId="7C1960F8" w:rsidR="00461D36" w:rsidRDefault="0030446E" w:rsidP="00F3618E">
      <w:pPr>
        <w:pStyle w:val="step3"/>
      </w:pPr>
      <w:r>
        <w:t xml:space="preserve">Type </w:t>
      </w:r>
      <w:r w:rsidR="00461D36" w:rsidRPr="00E246D9">
        <w:rPr>
          <w:rFonts w:ascii="Courier New" w:hAnsi="Courier New" w:cs="Courier New"/>
          <w:b/>
        </w:rPr>
        <w:t>yes</w:t>
      </w:r>
      <w:r w:rsidR="00461D36">
        <w:rPr>
          <w:rFonts w:ascii="Courier New" w:hAnsi="Courier New" w:cs="Courier New"/>
        </w:rPr>
        <w:t xml:space="preserve"> </w:t>
      </w:r>
      <w:r w:rsidR="00461D36" w:rsidRPr="00461D36">
        <w:t xml:space="preserve">to connect to </w:t>
      </w:r>
      <w:r>
        <w:t xml:space="preserve">the </w:t>
      </w:r>
      <w:r w:rsidR="00461D36" w:rsidRPr="00461D36">
        <w:t>AWS Linux Instance.</w:t>
      </w:r>
    </w:p>
    <w:p w14:paraId="16F55F44" w14:textId="77777777" w:rsidR="00110EC5" w:rsidRDefault="00110EC5" w:rsidP="00110EC5">
      <w:pPr>
        <w:pStyle w:val="step3"/>
        <w:numPr>
          <w:ilvl w:val="0"/>
          <w:numId w:val="0"/>
        </w:numPr>
        <w:ind w:left="288"/>
      </w:pPr>
    </w:p>
    <w:p w14:paraId="5E54715E" w14:textId="5AB729A4" w:rsidR="00461D36" w:rsidRDefault="0030446E" w:rsidP="00F3618E">
      <w:pPr>
        <w:pStyle w:val="step3"/>
      </w:pPr>
      <w:r>
        <w:t xml:space="preserve">In the </w:t>
      </w:r>
      <w:r w:rsidR="00461D36">
        <w:t>same console window</w:t>
      </w:r>
      <w:ins w:id="233" w:author="Kathryn Gillett" w:date="2016-12-14T21:23:00Z">
        <w:r w:rsidR="00E433D1">
          <w:t>,</w:t>
        </w:r>
      </w:ins>
      <w:r w:rsidR="00461D36">
        <w:t xml:space="preserve"> </w:t>
      </w:r>
      <w:r w:rsidR="00DE69D5">
        <w:t>execute</w:t>
      </w:r>
      <w:r w:rsidR="00461D36">
        <w:t xml:space="preserve"> </w:t>
      </w:r>
      <w:r>
        <w:t xml:space="preserve">the </w:t>
      </w:r>
      <w:r w:rsidR="00461D36">
        <w:t xml:space="preserve">command </w:t>
      </w:r>
      <w:r w:rsidR="008F3431">
        <w:t xml:space="preserve">below </w:t>
      </w:r>
      <w:r w:rsidR="00461D36">
        <w:t xml:space="preserve">to create </w:t>
      </w:r>
      <w:r w:rsidR="008F3431">
        <w:t xml:space="preserve">a </w:t>
      </w:r>
      <w:r w:rsidR="00461D36">
        <w:t>shell script file</w:t>
      </w:r>
      <w:r w:rsidR="008F3431">
        <w:t>.</w:t>
      </w:r>
      <w:r w:rsidR="00DE69D5">
        <w:t xml:space="preserve"> </w:t>
      </w:r>
      <w:r w:rsidR="008F3431">
        <w:t>O</w:t>
      </w:r>
      <w:r w:rsidR="00DE69D5">
        <w:t xml:space="preserve">pen it in </w:t>
      </w:r>
      <w:r w:rsidR="008F3431">
        <w:t xml:space="preserve">the </w:t>
      </w:r>
      <w:proofErr w:type="gramStart"/>
      <w:r w:rsidR="00DE69D5" w:rsidRPr="00DE69D5">
        <w:rPr>
          <w:b/>
        </w:rPr>
        <w:t>vi</w:t>
      </w:r>
      <w:proofErr w:type="gramEnd"/>
      <w:r w:rsidR="00DE69D5">
        <w:t xml:space="preserve"> editor</w:t>
      </w:r>
      <w:r w:rsidR="00461D36">
        <w:t>.</w:t>
      </w:r>
    </w:p>
    <w:p w14:paraId="688E0FCB" w14:textId="77777777" w:rsidR="00110EC5" w:rsidRDefault="00110EC5" w:rsidP="00110EC5">
      <w:pPr>
        <w:pStyle w:val="step3"/>
        <w:numPr>
          <w:ilvl w:val="0"/>
          <w:numId w:val="0"/>
        </w:numPr>
      </w:pPr>
    </w:p>
    <w:tbl>
      <w:tblPr>
        <w:tblStyle w:val="TableGrid"/>
        <w:tblW w:w="0" w:type="auto"/>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355"/>
      </w:tblGrid>
      <w:tr w:rsidR="00DE69D5" w14:paraId="11E3CB14" w14:textId="77777777" w:rsidTr="00276F6D">
        <w:trPr>
          <w:trHeight w:val="305"/>
        </w:trPr>
        <w:tc>
          <w:tcPr>
            <w:tcW w:w="9355" w:type="dxa"/>
            <w:shd w:val="clear" w:color="auto" w:fill="F2F2F2" w:themeFill="background1" w:themeFillShade="F2"/>
            <w:tcMar>
              <w:top w:w="115" w:type="dxa"/>
              <w:left w:w="115" w:type="dxa"/>
              <w:bottom w:w="115" w:type="dxa"/>
              <w:right w:w="115" w:type="dxa"/>
            </w:tcMar>
          </w:tcPr>
          <w:p w14:paraId="2D00C71F" w14:textId="77777777" w:rsidR="00DE69D5" w:rsidRPr="00562751" w:rsidRDefault="00DE69D5" w:rsidP="0034750B">
            <w:pPr>
              <w:pStyle w:val="step3"/>
              <w:numPr>
                <w:ilvl w:val="0"/>
                <w:numId w:val="0"/>
              </w:numPr>
              <w:rPr>
                <w:rFonts w:ascii="Courier New" w:hAnsi="Courier New" w:cs="Courier New"/>
              </w:rPr>
            </w:pPr>
            <w:r>
              <w:rPr>
                <w:rFonts w:ascii="Courier New" w:hAnsi="Courier New" w:cs="Courier New"/>
              </w:rPr>
              <w:lastRenderedPageBreak/>
              <w:t>vi deep_security.sh</w:t>
            </w:r>
          </w:p>
        </w:tc>
      </w:tr>
    </w:tbl>
    <w:p w14:paraId="6AF2776F" w14:textId="77777777" w:rsidR="00110EC5" w:rsidRDefault="00110EC5" w:rsidP="00110EC5">
      <w:pPr>
        <w:pStyle w:val="step3"/>
        <w:numPr>
          <w:ilvl w:val="0"/>
          <w:numId w:val="0"/>
        </w:numPr>
        <w:ind w:left="288" w:hanging="288"/>
      </w:pPr>
    </w:p>
    <w:p w14:paraId="72DCCDDD" w14:textId="653829AD" w:rsidR="00DE69D5" w:rsidRDefault="00103E50" w:rsidP="00110EC5">
      <w:pPr>
        <w:pStyle w:val="step3"/>
        <w:numPr>
          <w:ilvl w:val="0"/>
          <w:numId w:val="0"/>
        </w:numPr>
        <w:ind w:left="288" w:hanging="288"/>
      </w:pPr>
      <w:r>
        <w:t xml:space="preserve">10. </w:t>
      </w:r>
      <w:r w:rsidR="00DE69D5">
        <w:t xml:space="preserve">Paste the shell script, copied from </w:t>
      </w:r>
      <w:r w:rsidR="008F3431">
        <w:t xml:space="preserve">the </w:t>
      </w:r>
      <w:r w:rsidR="00DE69D5">
        <w:t xml:space="preserve">Deployment Script window in </w:t>
      </w:r>
      <w:r w:rsidR="00027255" w:rsidRPr="00461C7F">
        <w:rPr>
          <w:b/>
        </w:rPr>
        <w:t>Step</w:t>
      </w:r>
      <w:r w:rsidR="00DE69D5" w:rsidRPr="00461C7F">
        <w:rPr>
          <w:b/>
        </w:rPr>
        <w:t xml:space="preserve"> </w:t>
      </w:r>
      <w:ins w:id="234" w:author="Abhinandan" w:date="2016-12-13T15:50:00Z">
        <w:r w:rsidR="002913AE">
          <w:rPr>
            <w:b/>
          </w:rPr>
          <w:t>6</w:t>
        </w:r>
      </w:ins>
      <w:del w:id="235" w:author="Abhinandan" w:date="2016-12-13T15:50:00Z">
        <w:r w:rsidR="00DE69D5" w:rsidRPr="00461C7F" w:rsidDel="002913AE">
          <w:rPr>
            <w:b/>
          </w:rPr>
          <w:delText>4</w:delText>
        </w:r>
      </w:del>
      <w:r w:rsidR="00601080">
        <w:t xml:space="preserve"> of this </w:t>
      </w:r>
      <w:r w:rsidR="00601080" w:rsidRPr="002913AE">
        <w:rPr>
          <w:b/>
          <w:rPrChange w:id="236" w:author="Abhinandan" w:date="2016-12-13T15:49:00Z">
            <w:rPr/>
          </w:rPrChange>
        </w:rPr>
        <w:t>section</w:t>
      </w:r>
      <w:ins w:id="237" w:author="Abhinandan" w:date="2016-12-13T15:48:00Z">
        <w:r w:rsidR="002913AE">
          <w:t xml:space="preserve"> </w:t>
        </w:r>
        <w:r w:rsidR="002913AE" w:rsidRPr="002913AE">
          <w:rPr>
            <w:b/>
            <w:rPrChange w:id="238" w:author="Abhinandan" w:date="2016-12-13T15:49:00Z">
              <w:rPr/>
            </w:rPrChange>
          </w:rPr>
          <w:t>4.8.8</w:t>
        </w:r>
      </w:ins>
      <w:r w:rsidR="00DE69D5">
        <w:t xml:space="preserve"> into </w:t>
      </w:r>
      <w:r w:rsidR="008F3431">
        <w:t xml:space="preserve">the </w:t>
      </w:r>
      <w:proofErr w:type="gramStart"/>
      <w:r w:rsidR="00DE69D5" w:rsidRPr="00E246D9">
        <w:rPr>
          <w:b/>
        </w:rPr>
        <w:t>vi</w:t>
      </w:r>
      <w:proofErr w:type="gramEnd"/>
      <w:r w:rsidR="00DE69D5" w:rsidRPr="00E246D9">
        <w:rPr>
          <w:b/>
        </w:rPr>
        <w:t xml:space="preserve"> editor</w:t>
      </w:r>
      <w:r w:rsidR="00DE69D5">
        <w:t>.</w:t>
      </w:r>
    </w:p>
    <w:p w14:paraId="1BD290E5" w14:textId="77777777" w:rsidR="00110EC5" w:rsidRDefault="00110EC5" w:rsidP="00103E50">
      <w:pPr>
        <w:pStyle w:val="step3"/>
        <w:numPr>
          <w:ilvl w:val="0"/>
          <w:numId w:val="0"/>
        </w:numPr>
        <w:ind w:left="288" w:hanging="288"/>
      </w:pPr>
    </w:p>
    <w:p w14:paraId="780D7389" w14:textId="5658A322" w:rsidR="00DE69D5" w:rsidRDefault="00103E50" w:rsidP="00103E50">
      <w:pPr>
        <w:pStyle w:val="step3"/>
        <w:numPr>
          <w:ilvl w:val="0"/>
          <w:numId w:val="0"/>
        </w:numPr>
        <w:ind w:left="288" w:hanging="288"/>
      </w:pPr>
      <w:r>
        <w:t xml:space="preserve">11. </w:t>
      </w:r>
      <w:r w:rsidR="00027255">
        <w:t xml:space="preserve">Make sure </w:t>
      </w:r>
      <w:r w:rsidR="00DE69D5">
        <w:t xml:space="preserve">all </w:t>
      </w:r>
      <w:r w:rsidR="00F42DD0">
        <w:t xml:space="preserve">the </w:t>
      </w:r>
      <w:r w:rsidR="00DE69D5">
        <w:t>content is copied.</w:t>
      </w:r>
    </w:p>
    <w:p w14:paraId="37164083" w14:textId="77777777" w:rsidR="007D7182" w:rsidRDefault="007D7182" w:rsidP="00103E50">
      <w:pPr>
        <w:pStyle w:val="step3"/>
        <w:numPr>
          <w:ilvl w:val="0"/>
          <w:numId w:val="0"/>
        </w:numPr>
        <w:ind w:left="288" w:hanging="288"/>
      </w:pPr>
    </w:p>
    <w:p w14:paraId="6BB5B13C" w14:textId="77777777" w:rsidR="00DE69D5" w:rsidRDefault="00DE69D5" w:rsidP="00E246D9">
      <w:pPr>
        <w:pStyle w:val="step3"/>
        <w:numPr>
          <w:ilvl w:val="0"/>
          <w:numId w:val="0"/>
        </w:numPr>
        <w:ind w:left="288" w:hanging="288"/>
      </w:pPr>
      <w:r>
        <w:rPr>
          <w:noProof/>
        </w:rPr>
        <w:drawing>
          <wp:inline distT="0" distB="0" distL="0" distR="0" wp14:anchorId="66930089" wp14:editId="30887A56">
            <wp:extent cx="5172075" cy="791845"/>
            <wp:effectExtent l="0" t="0" r="9525"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0715" r="2322"/>
                    <a:stretch/>
                  </pic:blipFill>
                  <pic:spPr bwMode="auto">
                    <a:xfrm>
                      <a:off x="0" y="0"/>
                      <a:ext cx="5175975" cy="792442"/>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45D4E39" w14:textId="77777777" w:rsidR="00110EC5" w:rsidRDefault="00110EC5" w:rsidP="00DE69D5">
      <w:pPr>
        <w:pStyle w:val="step3"/>
        <w:numPr>
          <w:ilvl w:val="0"/>
          <w:numId w:val="0"/>
        </w:numPr>
        <w:ind w:left="288"/>
      </w:pPr>
    </w:p>
    <w:p w14:paraId="7A8EAB42" w14:textId="69CF3D90" w:rsidR="00DE69D5" w:rsidRDefault="00103E50" w:rsidP="00103E50">
      <w:pPr>
        <w:pStyle w:val="step3"/>
        <w:numPr>
          <w:ilvl w:val="0"/>
          <w:numId w:val="0"/>
        </w:numPr>
        <w:ind w:left="288" w:hanging="288"/>
      </w:pPr>
      <w:r>
        <w:t xml:space="preserve">12. </w:t>
      </w:r>
      <w:r w:rsidR="00F42DD0">
        <w:t xml:space="preserve">Click the </w:t>
      </w:r>
      <w:r w:rsidR="00DE69D5" w:rsidRPr="00103E50">
        <w:rPr>
          <w:b/>
        </w:rPr>
        <w:t>Esc</w:t>
      </w:r>
      <w:r w:rsidR="00DE69D5">
        <w:t xml:space="preserve"> </w:t>
      </w:r>
      <w:r w:rsidR="00F42DD0">
        <w:t xml:space="preserve">key </w:t>
      </w:r>
      <w:r w:rsidR="00DE69D5">
        <w:t xml:space="preserve">on </w:t>
      </w:r>
      <w:r w:rsidR="00F42DD0">
        <w:t xml:space="preserve">your </w:t>
      </w:r>
      <w:r w:rsidR="00DE69D5">
        <w:t xml:space="preserve">keyboard to change </w:t>
      </w:r>
      <w:r w:rsidR="00F42DD0">
        <w:t xml:space="preserve">the </w:t>
      </w:r>
      <w:r w:rsidR="00DE69D5">
        <w:t>mode.</w:t>
      </w:r>
    </w:p>
    <w:p w14:paraId="4E4CF8EA" w14:textId="77777777" w:rsidR="00110EC5" w:rsidRDefault="00110EC5" w:rsidP="00103E50">
      <w:pPr>
        <w:pStyle w:val="step3"/>
        <w:numPr>
          <w:ilvl w:val="0"/>
          <w:numId w:val="0"/>
        </w:numPr>
        <w:ind w:left="288" w:hanging="288"/>
      </w:pPr>
    </w:p>
    <w:p w14:paraId="79F5FF3F" w14:textId="4E79B13A" w:rsidR="00DE69D5" w:rsidRDefault="00103E50" w:rsidP="00103E50">
      <w:pPr>
        <w:pStyle w:val="step3"/>
        <w:numPr>
          <w:ilvl w:val="0"/>
          <w:numId w:val="0"/>
        </w:numPr>
        <w:ind w:left="288" w:hanging="288"/>
      </w:pPr>
      <w:r>
        <w:t xml:space="preserve">13. </w:t>
      </w:r>
      <w:proofErr w:type="gramStart"/>
      <w:r w:rsidR="00DE69D5">
        <w:t xml:space="preserve">Type </w:t>
      </w:r>
      <w:r w:rsidR="00DE69D5" w:rsidRPr="00103E50">
        <w:rPr>
          <w:b/>
        </w:rPr>
        <w:t>:x</w:t>
      </w:r>
      <w:proofErr w:type="gramEnd"/>
      <w:r w:rsidR="00DE69D5">
        <w:t xml:space="preserve"> in </w:t>
      </w:r>
      <w:r w:rsidR="00F42DD0">
        <w:t xml:space="preserve">the </w:t>
      </w:r>
      <w:r w:rsidR="00DE69D5">
        <w:t xml:space="preserve">vi editor and </w:t>
      </w:r>
      <w:r w:rsidR="00F42DD0">
        <w:t xml:space="preserve">click on the </w:t>
      </w:r>
      <w:r w:rsidR="00DE69D5" w:rsidRPr="00027255">
        <w:rPr>
          <w:b/>
        </w:rPr>
        <w:t>Enter</w:t>
      </w:r>
      <w:r w:rsidR="00DE69D5">
        <w:t xml:space="preserve"> button to save </w:t>
      </w:r>
      <w:r w:rsidR="00093F06">
        <w:t xml:space="preserve">and close </w:t>
      </w:r>
      <w:r w:rsidR="00027255">
        <w:t xml:space="preserve">the </w:t>
      </w:r>
      <w:r w:rsidR="00093F06">
        <w:t>vi editor.</w:t>
      </w:r>
    </w:p>
    <w:p w14:paraId="6D4E16B6" w14:textId="77777777" w:rsidR="00110EC5" w:rsidRDefault="00110EC5" w:rsidP="00103E50">
      <w:pPr>
        <w:pStyle w:val="step3"/>
        <w:numPr>
          <w:ilvl w:val="0"/>
          <w:numId w:val="0"/>
        </w:numPr>
        <w:ind w:left="288" w:hanging="288"/>
      </w:pPr>
    </w:p>
    <w:p w14:paraId="67CA23A6" w14:textId="2D90D7D6" w:rsidR="00093F06" w:rsidRDefault="00103E50" w:rsidP="00103E50">
      <w:pPr>
        <w:pStyle w:val="step3"/>
        <w:numPr>
          <w:ilvl w:val="0"/>
          <w:numId w:val="0"/>
        </w:numPr>
        <w:ind w:left="288" w:hanging="288"/>
      </w:pPr>
      <w:r>
        <w:t xml:space="preserve">14. </w:t>
      </w:r>
      <w:r w:rsidR="00093F06">
        <w:t xml:space="preserve">Execute </w:t>
      </w:r>
      <w:r w:rsidR="00F42DD0">
        <w:t xml:space="preserve">the </w:t>
      </w:r>
      <w:r w:rsidR="00093F06">
        <w:t xml:space="preserve">command </w:t>
      </w:r>
      <w:r w:rsidR="00F42DD0">
        <w:t xml:space="preserve">below </w:t>
      </w:r>
      <w:r w:rsidR="00093F06">
        <w:t xml:space="preserve">in </w:t>
      </w:r>
      <w:r w:rsidR="00F42DD0">
        <w:t xml:space="preserve">the </w:t>
      </w:r>
      <w:r w:rsidR="00093F06">
        <w:t xml:space="preserve">console window to convert </w:t>
      </w:r>
      <w:r w:rsidR="00F42DD0">
        <w:t xml:space="preserve">the </w:t>
      </w:r>
      <w:r w:rsidR="00093F06">
        <w:t xml:space="preserve">shell script file to </w:t>
      </w:r>
      <w:r w:rsidR="00F42DD0">
        <w:t xml:space="preserve">an </w:t>
      </w:r>
      <w:r w:rsidR="00093F06">
        <w:t>executable file.</w:t>
      </w:r>
    </w:p>
    <w:p w14:paraId="50C687EC" w14:textId="77777777" w:rsidR="00110EC5" w:rsidRDefault="00110EC5" w:rsidP="00103E50">
      <w:pPr>
        <w:pStyle w:val="step3"/>
        <w:numPr>
          <w:ilvl w:val="0"/>
          <w:numId w:val="0"/>
        </w:numPr>
        <w:ind w:left="288" w:hanging="288"/>
      </w:pPr>
    </w:p>
    <w:tbl>
      <w:tblPr>
        <w:tblStyle w:val="TableGrid"/>
        <w:tblW w:w="0" w:type="auto"/>
        <w:tblInd w:w="8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265"/>
      </w:tblGrid>
      <w:tr w:rsidR="00093F06" w14:paraId="5A6472AF" w14:textId="77777777" w:rsidTr="00276F6D">
        <w:trPr>
          <w:trHeight w:val="305"/>
        </w:trPr>
        <w:tc>
          <w:tcPr>
            <w:tcW w:w="9265" w:type="dxa"/>
            <w:shd w:val="clear" w:color="auto" w:fill="F2F2F2" w:themeFill="background1" w:themeFillShade="F2"/>
            <w:tcMar>
              <w:top w:w="115" w:type="dxa"/>
              <w:left w:w="115" w:type="dxa"/>
              <w:bottom w:w="115" w:type="dxa"/>
              <w:right w:w="115" w:type="dxa"/>
            </w:tcMar>
          </w:tcPr>
          <w:p w14:paraId="6B5942CC" w14:textId="77777777" w:rsidR="00093F06" w:rsidRPr="00562751" w:rsidRDefault="00093F06" w:rsidP="0034750B">
            <w:pPr>
              <w:pStyle w:val="step3"/>
              <w:numPr>
                <w:ilvl w:val="0"/>
                <w:numId w:val="0"/>
              </w:numPr>
              <w:rPr>
                <w:rFonts w:ascii="Courier New" w:hAnsi="Courier New" w:cs="Courier New"/>
              </w:rPr>
            </w:pPr>
            <w:proofErr w:type="spellStart"/>
            <w:r>
              <w:rPr>
                <w:rFonts w:ascii="Courier New" w:hAnsi="Courier New" w:cs="Courier New"/>
              </w:rPr>
              <w:t>chmod</w:t>
            </w:r>
            <w:proofErr w:type="spellEnd"/>
            <w:r>
              <w:rPr>
                <w:rFonts w:ascii="Courier New" w:hAnsi="Courier New" w:cs="Courier New"/>
              </w:rPr>
              <w:t xml:space="preserve"> 777 deep_security.sh</w:t>
            </w:r>
          </w:p>
        </w:tc>
      </w:tr>
    </w:tbl>
    <w:p w14:paraId="5A90970A" w14:textId="77777777" w:rsidR="00110EC5" w:rsidRDefault="00110EC5" w:rsidP="00103E50">
      <w:pPr>
        <w:pStyle w:val="step3"/>
        <w:numPr>
          <w:ilvl w:val="0"/>
          <w:numId w:val="0"/>
        </w:numPr>
        <w:ind w:left="288" w:hanging="288"/>
      </w:pPr>
    </w:p>
    <w:p w14:paraId="77FF30F2" w14:textId="28B4F773" w:rsidR="00093F06" w:rsidRDefault="00103E50" w:rsidP="00103E50">
      <w:pPr>
        <w:pStyle w:val="step3"/>
        <w:numPr>
          <w:ilvl w:val="0"/>
          <w:numId w:val="0"/>
        </w:numPr>
        <w:ind w:left="288" w:hanging="288"/>
      </w:pPr>
      <w:r>
        <w:t xml:space="preserve">15. </w:t>
      </w:r>
      <w:r w:rsidR="00093F06">
        <w:t xml:space="preserve">Execute </w:t>
      </w:r>
      <w:r w:rsidR="00F42DD0">
        <w:t xml:space="preserve">the </w:t>
      </w:r>
      <w:r w:rsidR="00093F06">
        <w:t xml:space="preserve">command </w:t>
      </w:r>
      <w:r w:rsidR="00F42DD0">
        <w:t xml:space="preserve">below </w:t>
      </w:r>
      <w:r w:rsidR="00093F06">
        <w:t xml:space="preserve">in </w:t>
      </w:r>
      <w:r w:rsidR="00F42DD0">
        <w:t xml:space="preserve">the </w:t>
      </w:r>
      <w:r w:rsidR="00093F06">
        <w:t xml:space="preserve">console window to start </w:t>
      </w:r>
      <w:r w:rsidR="00F42DD0">
        <w:t xml:space="preserve">the </w:t>
      </w:r>
      <w:r w:rsidR="00093F06">
        <w:t xml:space="preserve">execution of </w:t>
      </w:r>
      <w:r w:rsidR="00F42DD0">
        <w:t xml:space="preserve">the </w:t>
      </w:r>
      <w:r w:rsidR="00093F06">
        <w:t>shell script file.</w:t>
      </w:r>
    </w:p>
    <w:p w14:paraId="1405BDB6" w14:textId="77777777" w:rsidR="00110EC5" w:rsidRDefault="00110EC5" w:rsidP="00103E50">
      <w:pPr>
        <w:pStyle w:val="step3"/>
        <w:numPr>
          <w:ilvl w:val="0"/>
          <w:numId w:val="0"/>
        </w:numPr>
        <w:ind w:left="288" w:hanging="288"/>
      </w:pPr>
    </w:p>
    <w:tbl>
      <w:tblPr>
        <w:tblStyle w:val="TableGrid"/>
        <w:tblW w:w="0" w:type="auto"/>
        <w:tblInd w:w="8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3588"/>
      </w:tblGrid>
      <w:tr w:rsidR="00093F06" w14:paraId="5FE2F04D" w14:textId="77777777" w:rsidTr="00276F6D">
        <w:trPr>
          <w:trHeight w:val="305"/>
        </w:trPr>
        <w:tc>
          <w:tcPr>
            <w:tcW w:w="3588" w:type="dxa"/>
            <w:shd w:val="clear" w:color="auto" w:fill="F2F2F2" w:themeFill="background1" w:themeFillShade="F2"/>
            <w:tcMar>
              <w:top w:w="115" w:type="dxa"/>
              <w:left w:w="115" w:type="dxa"/>
              <w:bottom w:w="115" w:type="dxa"/>
              <w:right w:w="115" w:type="dxa"/>
            </w:tcMar>
          </w:tcPr>
          <w:p w14:paraId="3B4BA418" w14:textId="77777777" w:rsidR="00093F06" w:rsidRPr="00562751" w:rsidRDefault="00093F06" w:rsidP="0034750B">
            <w:pPr>
              <w:pStyle w:val="step3"/>
              <w:numPr>
                <w:ilvl w:val="0"/>
                <w:numId w:val="0"/>
              </w:numPr>
              <w:rPr>
                <w:rFonts w:ascii="Courier New" w:hAnsi="Courier New" w:cs="Courier New"/>
              </w:rPr>
            </w:pPr>
            <w:proofErr w:type="spellStart"/>
            <w:r>
              <w:rPr>
                <w:rFonts w:ascii="Courier New" w:hAnsi="Courier New" w:cs="Courier New"/>
              </w:rPr>
              <w:t>sudo</w:t>
            </w:r>
            <w:proofErr w:type="spellEnd"/>
            <w:r>
              <w:rPr>
                <w:rFonts w:ascii="Courier New" w:hAnsi="Courier New" w:cs="Courier New"/>
              </w:rPr>
              <w:t xml:space="preserve"> ./deep_security.sh</w:t>
            </w:r>
          </w:p>
        </w:tc>
      </w:tr>
    </w:tbl>
    <w:p w14:paraId="2029B408" w14:textId="77777777" w:rsidR="00DD36AE" w:rsidRDefault="00DD36AE" w:rsidP="00103E50">
      <w:pPr>
        <w:pStyle w:val="step3"/>
        <w:numPr>
          <w:ilvl w:val="0"/>
          <w:numId w:val="0"/>
        </w:numPr>
        <w:ind w:left="288" w:hanging="288"/>
      </w:pPr>
    </w:p>
    <w:p w14:paraId="7AEC6C9F" w14:textId="77777777" w:rsidR="00DD36AE" w:rsidRDefault="00DD36AE">
      <w:pPr>
        <w:rPr>
          <w:rFonts w:ascii="Open Sans" w:eastAsia="Open Sans" w:hAnsi="Open Sans" w:cs="Open Sans"/>
          <w:color w:val="444444"/>
          <w:szCs w:val="24"/>
        </w:rPr>
      </w:pPr>
      <w:r>
        <w:br w:type="page"/>
      </w:r>
    </w:p>
    <w:p w14:paraId="5B10082C" w14:textId="5D727B8D" w:rsidR="00093F06" w:rsidRDefault="00103E50" w:rsidP="00103E50">
      <w:pPr>
        <w:pStyle w:val="step3"/>
        <w:numPr>
          <w:ilvl w:val="0"/>
          <w:numId w:val="0"/>
        </w:numPr>
        <w:ind w:left="288" w:hanging="288"/>
      </w:pPr>
      <w:r>
        <w:lastRenderedPageBreak/>
        <w:t xml:space="preserve">16. </w:t>
      </w:r>
      <w:r w:rsidR="00093F06">
        <w:t>After</w:t>
      </w:r>
      <w:r w:rsidR="00F42DD0">
        <w:t xml:space="preserve"> a</w:t>
      </w:r>
      <w:r w:rsidR="00093F06">
        <w:t xml:space="preserve"> successful execution of </w:t>
      </w:r>
      <w:r w:rsidR="00F42DD0">
        <w:t xml:space="preserve">the </w:t>
      </w:r>
      <w:r w:rsidR="00093F06">
        <w:t>script</w:t>
      </w:r>
      <w:r>
        <w:t>,</w:t>
      </w:r>
      <w:r w:rsidR="00093F06">
        <w:t xml:space="preserve"> </w:t>
      </w:r>
      <w:r w:rsidR="00F42DD0">
        <w:t xml:space="preserve">the </w:t>
      </w:r>
      <w:r w:rsidR="00093F06">
        <w:t xml:space="preserve">Deep Security agent </w:t>
      </w:r>
      <w:r w:rsidR="00F42DD0">
        <w:t xml:space="preserve">will </w:t>
      </w:r>
      <w:r w:rsidR="00093F06">
        <w:t xml:space="preserve">get installed </w:t>
      </w:r>
      <w:r w:rsidR="00F42DD0">
        <w:t xml:space="preserve">in the </w:t>
      </w:r>
      <w:r w:rsidR="00093F06">
        <w:t xml:space="preserve">AWS Linux Instance. You can verify this </w:t>
      </w:r>
      <w:r w:rsidR="00F42DD0">
        <w:t xml:space="preserve">in the </w:t>
      </w:r>
      <w:r w:rsidR="00093F06">
        <w:t xml:space="preserve">Deep Security manager where the status of </w:t>
      </w:r>
      <w:r w:rsidR="00F42DD0">
        <w:t xml:space="preserve">the AWS </w:t>
      </w:r>
      <w:r w:rsidR="00093F06">
        <w:t xml:space="preserve">Linux Instance will </w:t>
      </w:r>
      <w:r w:rsidR="00F42DD0">
        <w:t xml:space="preserve">be </w:t>
      </w:r>
      <w:r w:rsidR="00093F06">
        <w:t>changed to Managed (Online).</w:t>
      </w:r>
    </w:p>
    <w:p w14:paraId="111655EE" w14:textId="77777777" w:rsidR="00110EC5" w:rsidRDefault="00110EC5" w:rsidP="00103E50">
      <w:pPr>
        <w:pStyle w:val="step3"/>
        <w:numPr>
          <w:ilvl w:val="0"/>
          <w:numId w:val="0"/>
        </w:numPr>
        <w:ind w:left="288" w:hanging="288"/>
      </w:pPr>
    </w:p>
    <w:p w14:paraId="20EB4C0D" w14:textId="77777777" w:rsidR="00093F06" w:rsidRDefault="00093F06" w:rsidP="002D0DB6">
      <w:pPr>
        <w:pStyle w:val="step3"/>
        <w:numPr>
          <w:ilvl w:val="0"/>
          <w:numId w:val="0"/>
        </w:numPr>
        <w:ind w:left="288" w:hanging="288"/>
      </w:pPr>
      <w:r>
        <w:rPr>
          <w:noProof/>
        </w:rPr>
        <w:drawing>
          <wp:inline distT="0" distB="0" distL="0" distR="0" wp14:anchorId="7ECA04AA" wp14:editId="2721DC47">
            <wp:extent cx="5476875" cy="1419225"/>
            <wp:effectExtent l="19050" t="19050" r="28575" b="285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00934" cy="1425459"/>
                    </a:xfrm>
                    <a:prstGeom prst="rect">
                      <a:avLst/>
                    </a:prstGeom>
                    <a:ln>
                      <a:solidFill>
                        <a:schemeClr val="tx1"/>
                      </a:solidFill>
                    </a:ln>
                  </pic:spPr>
                </pic:pic>
              </a:graphicData>
            </a:graphic>
          </wp:inline>
        </w:drawing>
      </w:r>
    </w:p>
    <w:p w14:paraId="7DD15839" w14:textId="77777777" w:rsidR="00093F06" w:rsidRDefault="00093F06" w:rsidP="00093F06">
      <w:pPr>
        <w:pStyle w:val="step3"/>
        <w:numPr>
          <w:ilvl w:val="0"/>
          <w:numId w:val="0"/>
        </w:numPr>
        <w:ind w:left="288"/>
      </w:pPr>
    </w:p>
    <w:p w14:paraId="63328A2D" w14:textId="43E31D99" w:rsidR="00390DFC" w:rsidRDefault="00F42DD0" w:rsidP="003C69F7">
      <w:pPr>
        <w:pStyle w:val="step2"/>
      </w:pPr>
      <w:r>
        <w:t>You</w:t>
      </w:r>
      <w:r w:rsidR="00093F06">
        <w:t xml:space="preserve"> can secure </w:t>
      </w:r>
      <w:r>
        <w:t xml:space="preserve">the </w:t>
      </w:r>
      <w:r w:rsidR="00093F06">
        <w:t xml:space="preserve">other existing and new AWS Linux instances by </w:t>
      </w:r>
      <w:r w:rsidR="00103E50">
        <w:t>executing</w:t>
      </w:r>
      <w:r w:rsidR="00093F06">
        <w:t xml:space="preserve"> </w:t>
      </w:r>
      <w:r>
        <w:t xml:space="preserve">the </w:t>
      </w:r>
      <w:r w:rsidR="00093F06">
        <w:t>Shell script generated</w:t>
      </w:r>
      <w:r w:rsidR="00103E50">
        <w:t>,</w:t>
      </w:r>
      <w:r w:rsidR="00093F06">
        <w:t xml:space="preserve"> according to </w:t>
      </w:r>
      <w:r>
        <w:t xml:space="preserve">the </w:t>
      </w:r>
      <w:r w:rsidR="00093F06">
        <w:t>Platform an</w:t>
      </w:r>
      <w:r w:rsidR="003C69F7">
        <w:t>d Operating System of</w:t>
      </w:r>
      <w:r>
        <w:t xml:space="preserve"> the</w:t>
      </w:r>
      <w:r w:rsidR="003C69F7">
        <w:t xml:space="preserve"> instance.</w:t>
      </w:r>
    </w:p>
    <w:p w14:paraId="24EBC9C6" w14:textId="77777777" w:rsidR="00E246D9" w:rsidRDefault="00E246D9">
      <w:pPr>
        <w:rPr>
          <w:rFonts w:ascii="Open Sans" w:eastAsia="Open Sans" w:hAnsi="Open Sans" w:cs="Open Sans"/>
          <w:color w:val="444444"/>
          <w:szCs w:val="24"/>
        </w:rPr>
      </w:pPr>
      <w:r>
        <w:br w:type="page"/>
      </w:r>
    </w:p>
    <w:p w14:paraId="04A87A37" w14:textId="6CCC64C6" w:rsidR="002D0DB6" w:rsidRPr="002D0DB6" w:rsidRDefault="00B00546" w:rsidP="003C69F7">
      <w:pPr>
        <w:pStyle w:val="DocH2"/>
      </w:pPr>
      <w:bookmarkStart w:id="239" w:name="_Toc469413290"/>
      <w:r>
        <w:lastRenderedPageBreak/>
        <w:t xml:space="preserve">4.9. </w:t>
      </w:r>
      <w:r w:rsidR="00390DFC" w:rsidRPr="00390DFC">
        <w:t xml:space="preserve">Setup </w:t>
      </w:r>
      <w:ins w:id="240" w:author="Abhinandan" w:date="2016-12-16T14:21:00Z">
        <w:r w:rsidR="00834F17">
          <w:t>solution</w:t>
        </w:r>
      </w:ins>
      <w:commentRangeStart w:id="241"/>
      <w:commentRangeStart w:id="242"/>
      <w:del w:id="243" w:author="Abhinandan" w:date="2016-12-16T14:21:00Z">
        <w:r w:rsidR="00390DFC" w:rsidRPr="00390DFC" w:rsidDel="00834F17">
          <w:delText>demo</w:delText>
        </w:r>
      </w:del>
      <w:r w:rsidR="00390DFC" w:rsidRPr="00390DFC">
        <w:t xml:space="preserve"> </w:t>
      </w:r>
      <w:commentRangeEnd w:id="241"/>
      <w:r w:rsidR="00484E39">
        <w:rPr>
          <w:rStyle w:val="CommentReference"/>
          <w:rFonts w:ascii="Calibri" w:eastAsia="Calibri" w:hAnsi="Calibri" w:cs="Calibri"/>
          <w:b w:val="0"/>
          <w:color w:val="000000"/>
        </w:rPr>
        <w:commentReference w:id="241"/>
      </w:r>
      <w:commentRangeEnd w:id="242"/>
      <w:r w:rsidR="00A902FC">
        <w:rPr>
          <w:rStyle w:val="CommentReference"/>
          <w:rFonts w:ascii="Calibri" w:eastAsia="Calibri" w:hAnsi="Calibri" w:cs="Calibri"/>
          <w:b w:val="0"/>
          <w:color w:val="000000"/>
        </w:rPr>
        <w:commentReference w:id="242"/>
      </w:r>
      <w:r w:rsidR="00390DFC" w:rsidRPr="00390DFC">
        <w:t>code tree &amp; datasets [</w:t>
      </w:r>
      <w:proofErr w:type="spellStart"/>
      <w:r w:rsidR="00390DFC" w:rsidRPr="00390DFC">
        <w:t>Github</w:t>
      </w:r>
      <w:proofErr w:type="spellEnd"/>
      <w:r w:rsidR="00390DFC" w:rsidRPr="00390DFC">
        <w:t xml:space="preserve"> repository cloning]</w:t>
      </w:r>
      <w:bookmarkEnd w:id="239"/>
    </w:p>
    <w:p w14:paraId="4E6535D2" w14:textId="1DB7CA7C" w:rsidR="00390DFC" w:rsidRDefault="001447CA" w:rsidP="00F3618E">
      <w:pPr>
        <w:pStyle w:val="step3"/>
        <w:numPr>
          <w:ilvl w:val="0"/>
          <w:numId w:val="17"/>
        </w:numPr>
      </w:pPr>
      <w:r w:rsidRPr="00852E76">
        <w:t xml:space="preserve">Take </w:t>
      </w:r>
      <w:r w:rsidR="004678DC">
        <w:t xml:space="preserve">the </w:t>
      </w:r>
      <w:r w:rsidRPr="00852E76">
        <w:t>RDP</w:t>
      </w:r>
      <w:r w:rsidR="0034750B">
        <w:t xml:space="preserve"> of </w:t>
      </w:r>
      <w:r w:rsidR="004678DC">
        <w:t xml:space="preserve">the </w:t>
      </w:r>
      <w:del w:id="244" w:author="Kathryn Gillett" w:date="2016-12-15T15:38:00Z">
        <w:r w:rsidR="0034750B" w:rsidRPr="00E246D9" w:rsidDel="001E7213">
          <w:rPr>
            <w:b/>
          </w:rPr>
          <w:delText>Tibco</w:delText>
        </w:r>
      </w:del>
      <w:ins w:id="245" w:author="Kathryn Gillett" w:date="2016-12-15T15:38:00Z">
        <w:r w:rsidR="001E7213">
          <w:rPr>
            <w:b/>
          </w:rPr>
          <w:t>TIBCO</w:t>
        </w:r>
      </w:ins>
      <w:r w:rsidR="0034750B" w:rsidRPr="00E246D9">
        <w:rPr>
          <w:b/>
        </w:rPr>
        <w:t xml:space="preserve"> </w:t>
      </w:r>
      <w:proofErr w:type="spellStart"/>
      <w:r w:rsidR="0034750B" w:rsidRPr="00E246D9">
        <w:rPr>
          <w:b/>
        </w:rPr>
        <w:t>Spotfire</w:t>
      </w:r>
      <w:proofErr w:type="spellEnd"/>
      <w:r w:rsidR="0034750B">
        <w:t xml:space="preserve"> EC2</w:t>
      </w:r>
      <w:r w:rsidR="007214AD">
        <w:t xml:space="preserve"> instance and perform following</w:t>
      </w:r>
      <w:r w:rsidR="004678DC">
        <w:t>:</w:t>
      </w:r>
    </w:p>
    <w:p w14:paraId="1BCE88B7" w14:textId="77777777" w:rsidR="002D0DB6" w:rsidRPr="00852E76" w:rsidRDefault="002D0DB6" w:rsidP="002D0DB6">
      <w:pPr>
        <w:pStyle w:val="step3"/>
        <w:numPr>
          <w:ilvl w:val="0"/>
          <w:numId w:val="0"/>
        </w:numPr>
        <w:ind w:left="378"/>
      </w:pPr>
    </w:p>
    <w:p w14:paraId="5D5F9CA3" w14:textId="2422AB79" w:rsidR="002D0DB6" w:rsidRDefault="001447CA" w:rsidP="00F3618E">
      <w:pPr>
        <w:pStyle w:val="step3"/>
        <w:numPr>
          <w:ilvl w:val="0"/>
          <w:numId w:val="17"/>
        </w:numPr>
      </w:pPr>
      <w:r w:rsidRPr="00852E76">
        <w:t>Download</w:t>
      </w:r>
      <w:r>
        <w:t xml:space="preserve"> and install</w:t>
      </w:r>
      <w:r w:rsidR="004678DC">
        <w:t xml:space="preserve"> the</w:t>
      </w:r>
      <w:r>
        <w:t xml:space="preserve"> </w:t>
      </w:r>
      <w:proofErr w:type="spellStart"/>
      <w:r>
        <w:t>Git</w:t>
      </w:r>
      <w:proofErr w:type="spellEnd"/>
      <w:r>
        <w:t xml:space="preserve"> client for windows </w:t>
      </w:r>
      <w:r w:rsidR="00B02308">
        <w:t xml:space="preserve">with default settings </w:t>
      </w:r>
      <w:r>
        <w:t>from</w:t>
      </w:r>
      <w:r w:rsidRPr="001447CA">
        <w:rPr>
          <w:color w:val="E47911"/>
        </w:rPr>
        <w:t xml:space="preserve"> </w:t>
      </w:r>
      <w:hyperlink r:id="rId109" w:history="1">
        <w:r w:rsidRPr="00E246D9">
          <w:rPr>
            <w:rStyle w:val="Hyperlink"/>
            <w:i/>
            <w:color w:val="E47911"/>
          </w:rPr>
          <w:t>https://git-scm.com/</w:t>
        </w:r>
      </w:hyperlink>
      <w:r w:rsidRPr="001447CA">
        <w:t>.</w:t>
      </w:r>
    </w:p>
    <w:p w14:paraId="3808EFFC" w14:textId="77777777" w:rsidR="002D0DB6" w:rsidRDefault="002D0DB6" w:rsidP="002D0DB6">
      <w:pPr>
        <w:pStyle w:val="step3"/>
        <w:numPr>
          <w:ilvl w:val="0"/>
          <w:numId w:val="0"/>
        </w:numPr>
      </w:pPr>
    </w:p>
    <w:p w14:paraId="49EB570F" w14:textId="691398A4" w:rsidR="002D0DB6" w:rsidRDefault="0078271C" w:rsidP="00F3618E">
      <w:pPr>
        <w:pStyle w:val="step3"/>
        <w:numPr>
          <w:ilvl w:val="0"/>
          <w:numId w:val="17"/>
        </w:numPr>
      </w:pPr>
      <w:r>
        <w:t xml:space="preserve">Click on the </w:t>
      </w:r>
      <w:r w:rsidR="002D0DB6">
        <w:t xml:space="preserve">link </w:t>
      </w:r>
      <w:hyperlink r:id="rId110" w:history="1">
        <w:r w:rsidR="002D0DB6" w:rsidRPr="00E246D9">
          <w:rPr>
            <w:rStyle w:val="Hyperlink"/>
            <w:i/>
            <w:color w:val="E47911"/>
          </w:rPr>
          <w:t>https://github.com/ThirdEyeCSS/AmazonImmersion</w:t>
        </w:r>
      </w:hyperlink>
      <w:r w:rsidR="002D0DB6" w:rsidRPr="005B4420">
        <w:rPr>
          <w:color w:val="000080"/>
        </w:rPr>
        <w:t xml:space="preserve"> </w:t>
      </w:r>
      <w:r w:rsidR="002D0DB6">
        <w:rPr>
          <w:color w:val="000080"/>
        </w:rPr>
        <w:t xml:space="preserve"> </w:t>
      </w:r>
      <w:r w:rsidR="002D0DB6" w:rsidRPr="0034750B">
        <w:t xml:space="preserve">on the web browser of </w:t>
      </w:r>
      <w:r w:rsidR="00B02308">
        <w:t xml:space="preserve">TIBCO </w:t>
      </w:r>
      <w:proofErr w:type="spellStart"/>
      <w:r w:rsidR="00B02308">
        <w:t>Spotfire</w:t>
      </w:r>
      <w:proofErr w:type="spellEnd"/>
      <w:r w:rsidR="00B02308">
        <w:t xml:space="preserve"> </w:t>
      </w:r>
      <w:r w:rsidR="002D0DB6" w:rsidRPr="0034750B">
        <w:t>EC2 instance</w:t>
      </w:r>
      <w:r w:rsidR="002D0DB6">
        <w:rPr>
          <w:color w:val="000080"/>
        </w:rPr>
        <w:t xml:space="preserve"> </w:t>
      </w:r>
      <w:r w:rsidR="002D0DB6" w:rsidRPr="005B4420">
        <w:t>to</w:t>
      </w:r>
      <w:r w:rsidR="002D0DB6">
        <w:t xml:space="preserve"> access the repository</w:t>
      </w:r>
      <w:r w:rsidR="002D0DB6" w:rsidRPr="005B4420">
        <w:rPr>
          <w:color w:val="000080"/>
        </w:rPr>
        <w:t xml:space="preserve"> </w:t>
      </w:r>
      <w:r w:rsidR="002D0DB6" w:rsidRPr="005B4420">
        <w:t>containing</w:t>
      </w:r>
      <w:r w:rsidR="002D0DB6">
        <w:rPr>
          <w:color w:val="000080"/>
        </w:rPr>
        <w:t xml:space="preserve"> </w:t>
      </w:r>
      <w:r w:rsidR="002D0DB6" w:rsidRPr="005B4420">
        <w:t>project code and datasets.</w:t>
      </w:r>
    </w:p>
    <w:p w14:paraId="6477C359" w14:textId="77777777" w:rsidR="002D0DB6" w:rsidRDefault="002D0DB6" w:rsidP="002D0DB6">
      <w:pPr>
        <w:pStyle w:val="step3"/>
        <w:numPr>
          <w:ilvl w:val="0"/>
          <w:numId w:val="0"/>
        </w:numPr>
      </w:pPr>
    </w:p>
    <w:p w14:paraId="618E128F" w14:textId="6ACD6E5F" w:rsidR="002D0DB6" w:rsidRDefault="0078271C" w:rsidP="00F3618E">
      <w:pPr>
        <w:pStyle w:val="step3"/>
        <w:numPr>
          <w:ilvl w:val="0"/>
          <w:numId w:val="17"/>
        </w:numPr>
      </w:pPr>
      <w:r>
        <w:t xml:space="preserve">Click on the </w:t>
      </w:r>
      <w:r w:rsidR="002D0DB6" w:rsidRPr="00E8338A">
        <w:rPr>
          <w:b/>
        </w:rPr>
        <w:t>Clone or download</w:t>
      </w:r>
      <w:r w:rsidR="002D0DB6">
        <w:t xml:space="preserve"> menu button </w:t>
      </w:r>
      <w:r>
        <w:t xml:space="preserve">located </w:t>
      </w:r>
      <w:r w:rsidR="002D0DB6">
        <w:t xml:space="preserve">on </w:t>
      </w:r>
      <w:r>
        <w:t xml:space="preserve">the </w:t>
      </w:r>
      <w:r w:rsidR="002D0DB6">
        <w:t>repository page.</w:t>
      </w:r>
    </w:p>
    <w:p w14:paraId="226AE100" w14:textId="77777777" w:rsidR="002D0DB6" w:rsidRDefault="002D0DB6" w:rsidP="002D0DB6">
      <w:pPr>
        <w:pStyle w:val="step3"/>
        <w:numPr>
          <w:ilvl w:val="0"/>
          <w:numId w:val="0"/>
        </w:numPr>
        <w:ind w:left="378"/>
      </w:pPr>
    </w:p>
    <w:p w14:paraId="794689CC" w14:textId="77777777" w:rsidR="005B4420" w:rsidRDefault="005B4420" w:rsidP="00B64D11">
      <w:pPr>
        <w:pStyle w:val="step3"/>
        <w:numPr>
          <w:ilvl w:val="0"/>
          <w:numId w:val="0"/>
        </w:numPr>
        <w:ind w:firstLine="90"/>
      </w:pPr>
      <w:r>
        <w:rPr>
          <w:noProof/>
        </w:rPr>
        <w:drawing>
          <wp:inline distT="0" distB="0" distL="0" distR="0" wp14:anchorId="590C66A2" wp14:editId="4BCA42B2">
            <wp:extent cx="4985467" cy="1288445"/>
            <wp:effectExtent l="19050" t="19050" r="24765"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6114" cy="1293781"/>
                    </a:xfrm>
                    <a:prstGeom prst="rect">
                      <a:avLst/>
                    </a:prstGeom>
                    <a:ln>
                      <a:solidFill>
                        <a:schemeClr val="tx1"/>
                      </a:solidFill>
                    </a:ln>
                  </pic:spPr>
                </pic:pic>
              </a:graphicData>
            </a:graphic>
          </wp:inline>
        </w:drawing>
      </w:r>
      <w:r>
        <w:t xml:space="preserve"> </w:t>
      </w:r>
    </w:p>
    <w:p w14:paraId="22215E48" w14:textId="77777777" w:rsidR="002D0DB6" w:rsidRDefault="002D0DB6" w:rsidP="002D0DB6">
      <w:pPr>
        <w:pStyle w:val="step3"/>
        <w:numPr>
          <w:ilvl w:val="0"/>
          <w:numId w:val="0"/>
        </w:numPr>
      </w:pPr>
    </w:p>
    <w:p w14:paraId="752ABDB4" w14:textId="5964211A" w:rsidR="005B4420" w:rsidRDefault="00E8338A" w:rsidP="00F3618E">
      <w:pPr>
        <w:pStyle w:val="step3"/>
        <w:numPr>
          <w:ilvl w:val="0"/>
          <w:numId w:val="17"/>
        </w:numPr>
      </w:pPr>
      <w:r>
        <w:t xml:space="preserve">Copy the web URL to access </w:t>
      </w:r>
      <w:r w:rsidR="00995022">
        <w:t xml:space="preserve">the </w:t>
      </w:r>
      <w:r>
        <w:t xml:space="preserve">repository on </w:t>
      </w:r>
      <w:r w:rsidR="00995022">
        <w:t xml:space="preserve">the </w:t>
      </w:r>
      <w:proofErr w:type="spellStart"/>
      <w:r>
        <w:t>Git</w:t>
      </w:r>
      <w:proofErr w:type="spellEnd"/>
      <w:r>
        <w:t xml:space="preserve"> client, from </w:t>
      </w:r>
      <w:r w:rsidR="00995022">
        <w:t xml:space="preserve">the </w:t>
      </w:r>
      <w:r>
        <w:t>popup window.</w:t>
      </w:r>
    </w:p>
    <w:p w14:paraId="03BCA286" w14:textId="77777777" w:rsidR="002D0DB6" w:rsidRDefault="002D0DB6" w:rsidP="002D0DB6">
      <w:pPr>
        <w:pStyle w:val="step3"/>
        <w:numPr>
          <w:ilvl w:val="0"/>
          <w:numId w:val="0"/>
        </w:numPr>
        <w:ind w:left="288"/>
      </w:pPr>
    </w:p>
    <w:p w14:paraId="76B3932B" w14:textId="77777777" w:rsidR="00E8338A" w:rsidRDefault="00E8338A" w:rsidP="00B64D11">
      <w:pPr>
        <w:pStyle w:val="step3"/>
        <w:numPr>
          <w:ilvl w:val="0"/>
          <w:numId w:val="0"/>
        </w:numPr>
        <w:ind w:left="288" w:hanging="198"/>
      </w:pPr>
      <w:r>
        <w:rPr>
          <w:noProof/>
        </w:rPr>
        <w:drawing>
          <wp:inline distT="0" distB="0" distL="0" distR="0" wp14:anchorId="296D8B72" wp14:editId="6A8B53A7">
            <wp:extent cx="2886075" cy="1151890"/>
            <wp:effectExtent l="19050" t="19050" r="952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6819" cy="1164161"/>
                    </a:xfrm>
                    <a:prstGeom prst="rect">
                      <a:avLst/>
                    </a:prstGeom>
                    <a:ln>
                      <a:solidFill>
                        <a:schemeClr val="tx1"/>
                      </a:solidFill>
                    </a:ln>
                  </pic:spPr>
                </pic:pic>
              </a:graphicData>
            </a:graphic>
          </wp:inline>
        </w:drawing>
      </w:r>
    </w:p>
    <w:p w14:paraId="6221C411" w14:textId="77777777" w:rsidR="00DD36AE" w:rsidRDefault="00DD36AE">
      <w:pPr>
        <w:rPr>
          <w:rFonts w:ascii="Open Sans" w:eastAsia="Open Sans" w:hAnsi="Open Sans" w:cs="Open Sans"/>
          <w:color w:val="444444"/>
          <w:szCs w:val="24"/>
        </w:rPr>
      </w:pPr>
      <w:r>
        <w:br w:type="page"/>
      </w:r>
    </w:p>
    <w:p w14:paraId="446BAC4C" w14:textId="7DC01553" w:rsidR="002D0DB6" w:rsidRDefault="00995022" w:rsidP="00F3618E">
      <w:pPr>
        <w:pStyle w:val="step3"/>
        <w:numPr>
          <w:ilvl w:val="0"/>
          <w:numId w:val="17"/>
        </w:numPr>
      </w:pPr>
      <w:r>
        <w:lastRenderedPageBreak/>
        <w:t xml:space="preserve">Click on the </w:t>
      </w:r>
      <w:r w:rsidR="0034750B" w:rsidRPr="0034750B">
        <w:rPr>
          <w:b/>
        </w:rPr>
        <w:t>Start</w:t>
      </w:r>
      <w:r w:rsidR="0034750B">
        <w:t xml:space="preserve"> button </w:t>
      </w:r>
      <w:r>
        <w:t xml:space="preserve">located on the </w:t>
      </w:r>
      <w:r w:rsidR="0034750B">
        <w:t>taskbar.</w:t>
      </w:r>
    </w:p>
    <w:p w14:paraId="71BDBD91" w14:textId="77777777" w:rsidR="002D0DB6" w:rsidRDefault="002D0DB6" w:rsidP="002D0DB6">
      <w:pPr>
        <w:pStyle w:val="step3"/>
        <w:numPr>
          <w:ilvl w:val="0"/>
          <w:numId w:val="0"/>
        </w:numPr>
        <w:ind w:left="378"/>
      </w:pPr>
    </w:p>
    <w:p w14:paraId="171E5B57" w14:textId="77777777" w:rsidR="0034750B" w:rsidRDefault="0034750B" w:rsidP="00B64D11">
      <w:pPr>
        <w:pStyle w:val="step3"/>
        <w:numPr>
          <w:ilvl w:val="0"/>
          <w:numId w:val="0"/>
        </w:numPr>
        <w:ind w:left="288" w:hanging="198"/>
      </w:pPr>
      <w:r>
        <w:rPr>
          <w:noProof/>
        </w:rPr>
        <w:drawing>
          <wp:inline distT="0" distB="0" distL="0" distR="0" wp14:anchorId="7E151331" wp14:editId="098E43BA">
            <wp:extent cx="4533900" cy="1525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3902" cy="1542091"/>
                    </a:xfrm>
                    <a:prstGeom prst="rect">
                      <a:avLst/>
                    </a:prstGeom>
                  </pic:spPr>
                </pic:pic>
              </a:graphicData>
            </a:graphic>
          </wp:inline>
        </w:drawing>
      </w:r>
    </w:p>
    <w:p w14:paraId="02A2CF3B" w14:textId="77777777" w:rsidR="003C69F7" w:rsidRDefault="003C69F7" w:rsidP="0034750B">
      <w:pPr>
        <w:pStyle w:val="step3"/>
        <w:numPr>
          <w:ilvl w:val="0"/>
          <w:numId w:val="0"/>
        </w:numPr>
        <w:ind w:left="288"/>
      </w:pPr>
    </w:p>
    <w:p w14:paraId="3AF4CDDF" w14:textId="726BC93B" w:rsidR="0034750B" w:rsidRDefault="0034750B" w:rsidP="00F3618E">
      <w:pPr>
        <w:pStyle w:val="step3"/>
        <w:numPr>
          <w:ilvl w:val="0"/>
          <w:numId w:val="17"/>
        </w:numPr>
      </w:pPr>
      <w:r>
        <w:t>Type</w:t>
      </w:r>
      <w:r w:rsidRPr="0034750B">
        <w:rPr>
          <w:b/>
        </w:rPr>
        <w:t xml:space="preserve"> ‘</w:t>
      </w:r>
      <w:proofErr w:type="spellStart"/>
      <w:r w:rsidRPr="0034750B">
        <w:rPr>
          <w:b/>
        </w:rPr>
        <w:t>cmd</w:t>
      </w:r>
      <w:proofErr w:type="spellEnd"/>
      <w:r w:rsidRPr="0034750B">
        <w:rPr>
          <w:b/>
        </w:rPr>
        <w:t>’</w:t>
      </w:r>
      <w:r>
        <w:rPr>
          <w:b/>
        </w:rPr>
        <w:t xml:space="preserve"> </w:t>
      </w:r>
      <w:r>
        <w:t xml:space="preserve">on </w:t>
      </w:r>
      <w:r w:rsidR="00FA2B5D">
        <w:t xml:space="preserve">the </w:t>
      </w:r>
      <w:r>
        <w:t xml:space="preserve">Start window and select </w:t>
      </w:r>
      <w:r w:rsidRPr="0034750B">
        <w:rPr>
          <w:b/>
        </w:rPr>
        <w:t>Command Prompt</w:t>
      </w:r>
      <w:r>
        <w:t xml:space="preserve"> from </w:t>
      </w:r>
      <w:r w:rsidR="00FA2B5D">
        <w:t xml:space="preserve">the </w:t>
      </w:r>
      <w:r>
        <w:t>search results.</w:t>
      </w:r>
    </w:p>
    <w:p w14:paraId="5C8AA9C5" w14:textId="77777777" w:rsidR="002D0DB6" w:rsidRDefault="002D0DB6" w:rsidP="002D0DB6">
      <w:pPr>
        <w:pStyle w:val="step3"/>
        <w:numPr>
          <w:ilvl w:val="0"/>
          <w:numId w:val="0"/>
        </w:numPr>
        <w:ind w:left="378"/>
      </w:pPr>
    </w:p>
    <w:p w14:paraId="4E9FDF87" w14:textId="77777777" w:rsidR="0034750B" w:rsidRDefault="0034750B" w:rsidP="00B64D11">
      <w:pPr>
        <w:pStyle w:val="step3"/>
        <w:numPr>
          <w:ilvl w:val="0"/>
          <w:numId w:val="0"/>
        </w:numPr>
        <w:ind w:left="288" w:hanging="198"/>
      </w:pPr>
      <w:r>
        <w:rPr>
          <w:noProof/>
        </w:rPr>
        <w:drawing>
          <wp:inline distT="0" distB="0" distL="0" distR="0" wp14:anchorId="31C8F30A" wp14:editId="05209084">
            <wp:extent cx="4543425" cy="1757045"/>
            <wp:effectExtent l="19050" t="19050" r="2857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69418" cy="1767097"/>
                    </a:xfrm>
                    <a:prstGeom prst="rect">
                      <a:avLst/>
                    </a:prstGeom>
                    <a:ln>
                      <a:solidFill>
                        <a:schemeClr val="tx1"/>
                      </a:solidFill>
                    </a:ln>
                  </pic:spPr>
                </pic:pic>
              </a:graphicData>
            </a:graphic>
          </wp:inline>
        </w:drawing>
      </w:r>
    </w:p>
    <w:p w14:paraId="664F2CA3" w14:textId="77777777" w:rsidR="002D0DB6" w:rsidRDefault="002D0DB6" w:rsidP="0034750B">
      <w:pPr>
        <w:pStyle w:val="step3"/>
        <w:numPr>
          <w:ilvl w:val="0"/>
          <w:numId w:val="0"/>
        </w:numPr>
        <w:ind w:left="288"/>
      </w:pPr>
    </w:p>
    <w:p w14:paraId="067046F4" w14:textId="7F6E9947" w:rsidR="006027C2" w:rsidRDefault="0034750B" w:rsidP="00F3618E">
      <w:pPr>
        <w:pStyle w:val="step3"/>
        <w:numPr>
          <w:ilvl w:val="0"/>
          <w:numId w:val="17"/>
        </w:numPr>
      </w:pPr>
      <w:r>
        <w:t xml:space="preserve">Replace </w:t>
      </w:r>
      <w:r w:rsidRPr="0034750B">
        <w:rPr>
          <w:b/>
        </w:rPr>
        <w:t>&lt;</w:t>
      </w:r>
      <w:proofErr w:type="spellStart"/>
      <w:r w:rsidR="00402D8A">
        <w:rPr>
          <w:b/>
        </w:rPr>
        <w:t>Repository_</w:t>
      </w:r>
      <w:r w:rsidRPr="0034750B">
        <w:rPr>
          <w:b/>
        </w:rPr>
        <w:t>URL</w:t>
      </w:r>
      <w:proofErr w:type="spellEnd"/>
      <w:r w:rsidRPr="0034750B">
        <w:rPr>
          <w:b/>
        </w:rPr>
        <w:t xml:space="preserve">&gt; </w:t>
      </w:r>
      <w:r>
        <w:t>token</w:t>
      </w:r>
      <w:r w:rsidR="00402D8A">
        <w:t xml:space="preserve"> from </w:t>
      </w:r>
      <w:r w:rsidR="00995022">
        <w:t xml:space="preserve">the </w:t>
      </w:r>
      <w:r w:rsidR="00402D8A">
        <w:t>command</w:t>
      </w:r>
      <w:r w:rsidR="00995022">
        <w:t xml:space="preserve"> below</w:t>
      </w:r>
      <w:r>
        <w:t xml:space="preserve"> with the URL of </w:t>
      </w:r>
      <w:r w:rsidR="00995022">
        <w:t xml:space="preserve">the </w:t>
      </w:r>
      <w:r>
        <w:t xml:space="preserve">repository you copied </w:t>
      </w:r>
      <w:r w:rsidR="00402D8A">
        <w:t xml:space="preserve">in </w:t>
      </w:r>
      <w:r w:rsidR="00FA2B5D" w:rsidRPr="00461C7F">
        <w:rPr>
          <w:b/>
        </w:rPr>
        <w:t xml:space="preserve">Step </w:t>
      </w:r>
      <w:r w:rsidR="00402D8A" w:rsidRPr="00461C7F">
        <w:rPr>
          <w:b/>
        </w:rPr>
        <w:t>5</w:t>
      </w:r>
      <w:r w:rsidR="00402D8A">
        <w:t xml:space="preserve"> </w:t>
      </w:r>
      <w:r w:rsidR="00461C7F">
        <w:t>of this section. E</w:t>
      </w:r>
      <w:r>
        <w:t xml:space="preserve">xecute it on </w:t>
      </w:r>
      <w:r w:rsidR="00995022">
        <w:t xml:space="preserve">the </w:t>
      </w:r>
      <w:r>
        <w:t>Command Prompt to start cloning the project code.</w:t>
      </w:r>
    </w:p>
    <w:p w14:paraId="1C5EBB09" w14:textId="77777777" w:rsidR="002D0DB6" w:rsidRDefault="002D0DB6" w:rsidP="002D0DB6">
      <w:pPr>
        <w:pStyle w:val="step3"/>
        <w:numPr>
          <w:ilvl w:val="0"/>
          <w:numId w:val="0"/>
        </w:numPr>
        <w:ind w:left="378"/>
      </w:pPr>
    </w:p>
    <w:tbl>
      <w:tblPr>
        <w:tblStyle w:val="TableGrid"/>
        <w:tblW w:w="0" w:type="auto"/>
        <w:tblInd w:w="8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265"/>
      </w:tblGrid>
      <w:tr w:rsidR="00402D8A" w14:paraId="42CBC56B" w14:textId="77777777" w:rsidTr="00276F6D">
        <w:trPr>
          <w:trHeight w:val="305"/>
        </w:trPr>
        <w:tc>
          <w:tcPr>
            <w:tcW w:w="9265" w:type="dxa"/>
            <w:shd w:val="clear" w:color="auto" w:fill="F2F2F2" w:themeFill="background1" w:themeFillShade="F2"/>
            <w:tcMar>
              <w:top w:w="115" w:type="dxa"/>
              <w:left w:w="115" w:type="dxa"/>
              <w:bottom w:w="115" w:type="dxa"/>
              <w:right w:w="115" w:type="dxa"/>
            </w:tcMar>
          </w:tcPr>
          <w:p w14:paraId="793A0B2D" w14:textId="77777777" w:rsidR="00402D8A" w:rsidRPr="00562751" w:rsidRDefault="00402D8A" w:rsidP="00110EC5">
            <w:pPr>
              <w:pStyle w:val="step3"/>
              <w:numPr>
                <w:ilvl w:val="0"/>
                <w:numId w:val="0"/>
              </w:numPr>
              <w:rPr>
                <w:rFonts w:ascii="Courier New" w:hAnsi="Courier New" w:cs="Courier New"/>
              </w:rPr>
            </w:pPr>
            <w:proofErr w:type="spellStart"/>
            <w:r>
              <w:rPr>
                <w:rFonts w:ascii="Courier New" w:hAnsi="Courier New" w:cs="Courier New"/>
              </w:rPr>
              <w:t>git</w:t>
            </w:r>
            <w:proofErr w:type="spellEnd"/>
            <w:r>
              <w:rPr>
                <w:rFonts w:ascii="Courier New" w:hAnsi="Courier New" w:cs="Courier New"/>
              </w:rPr>
              <w:t xml:space="preserve"> clone </w:t>
            </w:r>
            <w:r w:rsidRPr="00B64D11">
              <w:rPr>
                <w:rFonts w:ascii="Courier New" w:hAnsi="Courier New" w:cs="Courier New"/>
                <w:b/>
              </w:rPr>
              <w:t>&lt;</w:t>
            </w:r>
            <w:proofErr w:type="spellStart"/>
            <w:r w:rsidRPr="00B64D11">
              <w:rPr>
                <w:rFonts w:ascii="Courier New" w:hAnsi="Courier New" w:cs="Courier New"/>
                <w:b/>
              </w:rPr>
              <w:t>Repository_URL</w:t>
            </w:r>
            <w:proofErr w:type="spellEnd"/>
            <w:r w:rsidRPr="00B64D11">
              <w:rPr>
                <w:rFonts w:ascii="Courier New" w:hAnsi="Courier New" w:cs="Courier New"/>
                <w:b/>
              </w:rPr>
              <w:t>&gt;</w:t>
            </w:r>
          </w:p>
        </w:tc>
      </w:tr>
    </w:tbl>
    <w:p w14:paraId="1E616E51" w14:textId="77777777" w:rsidR="00B64D11" w:rsidRDefault="00B64D11" w:rsidP="00B64D11">
      <w:pPr>
        <w:pStyle w:val="step3"/>
        <w:numPr>
          <w:ilvl w:val="0"/>
          <w:numId w:val="0"/>
        </w:numPr>
      </w:pPr>
    </w:p>
    <w:p w14:paraId="1AD1E81A" w14:textId="77777777" w:rsidR="00402D8A" w:rsidRDefault="00402D8A" w:rsidP="00B64D11">
      <w:pPr>
        <w:pStyle w:val="step3"/>
        <w:numPr>
          <w:ilvl w:val="0"/>
          <w:numId w:val="0"/>
        </w:numPr>
      </w:pPr>
      <w:r>
        <w:rPr>
          <w:noProof/>
        </w:rPr>
        <w:drawing>
          <wp:inline distT="0" distB="0" distL="0" distR="0" wp14:anchorId="4D54CF2D" wp14:editId="499CC62B">
            <wp:extent cx="4556097" cy="1314259"/>
            <wp:effectExtent l="19050" t="19050" r="1651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5721" cy="1319920"/>
                    </a:xfrm>
                    <a:prstGeom prst="rect">
                      <a:avLst/>
                    </a:prstGeom>
                    <a:ln>
                      <a:solidFill>
                        <a:schemeClr val="tx1"/>
                      </a:solidFill>
                    </a:ln>
                  </pic:spPr>
                </pic:pic>
              </a:graphicData>
            </a:graphic>
          </wp:inline>
        </w:drawing>
      </w:r>
    </w:p>
    <w:p w14:paraId="01C1FCA6" w14:textId="77777777" w:rsidR="00402D8A" w:rsidRDefault="00402D8A" w:rsidP="00402D8A">
      <w:pPr>
        <w:pStyle w:val="step3"/>
        <w:numPr>
          <w:ilvl w:val="0"/>
          <w:numId w:val="0"/>
        </w:numPr>
        <w:ind w:left="288"/>
      </w:pPr>
    </w:p>
    <w:p w14:paraId="0A061F8F" w14:textId="34274B0B" w:rsidR="00402D8A" w:rsidRDefault="00402D8A" w:rsidP="002D0DB6">
      <w:pPr>
        <w:pStyle w:val="step3"/>
        <w:numPr>
          <w:ilvl w:val="0"/>
          <w:numId w:val="0"/>
        </w:numPr>
        <w:ind w:left="288"/>
      </w:pPr>
      <w:r>
        <w:t xml:space="preserve">Now </w:t>
      </w:r>
      <w:r w:rsidR="00995022">
        <w:t xml:space="preserve">the </w:t>
      </w:r>
      <w:r>
        <w:t xml:space="preserve">entire code from </w:t>
      </w:r>
      <w:r w:rsidR="00995022">
        <w:t xml:space="preserve">the </w:t>
      </w:r>
      <w:r>
        <w:t xml:space="preserve">project repository is copied </w:t>
      </w:r>
      <w:r w:rsidR="00995022">
        <w:t xml:space="preserve">to </w:t>
      </w:r>
      <w:r>
        <w:t xml:space="preserve">your </w:t>
      </w:r>
      <w:del w:id="246" w:author="Kathryn Gillett" w:date="2016-12-15T15:37:00Z">
        <w:r w:rsidDel="001E7213">
          <w:delText xml:space="preserve">Tibco </w:delText>
        </w:r>
      </w:del>
      <w:ins w:id="247" w:author="Kathryn Gillett" w:date="2016-12-15T15:37:00Z">
        <w:r w:rsidR="001E7213">
          <w:t xml:space="preserve">TIBCO </w:t>
        </w:r>
      </w:ins>
      <w:proofErr w:type="spellStart"/>
      <w:r>
        <w:t>Spotfire</w:t>
      </w:r>
      <w:proofErr w:type="spellEnd"/>
      <w:r>
        <w:t xml:space="preserve"> EC2 instance in the current directory of </w:t>
      </w:r>
      <w:r w:rsidR="00995022">
        <w:t xml:space="preserve">the </w:t>
      </w:r>
      <w:r>
        <w:t>Command Prompt</w:t>
      </w:r>
      <w:r w:rsidR="00995022">
        <w:t>.</w:t>
      </w:r>
      <w:r w:rsidR="00FA2B5D">
        <w:t xml:space="preserve"> </w:t>
      </w:r>
      <w:r w:rsidR="00995022">
        <w:t>Example:</w:t>
      </w:r>
      <w:r>
        <w:t xml:space="preserve"> C:\Users\Administrator directory according to </w:t>
      </w:r>
      <w:r w:rsidR="004F2B4D">
        <w:t xml:space="preserve">the </w:t>
      </w:r>
      <w:r>
        <w:t>above image.</w:t>
      </w:r>
    </w:p>
    <w:p w14:paraId="27F56DB8" w14:textId="77777777" w:rsidR="002D0DB6" w:rsidRDefault="002D0DB6" w:rsidP="00402D8A">
      <w:pPr>
        <w:pStyle w:val="step3"/>
        <w:numPr>
          <w:ilvl w:val="0"/>
          <w:numId w:val="0"/>
        </w:numPr>
        <w:ind w:left="288"/>
      </w:pPr>
    </w:p>
    <w:p w14:paraId="0D7F023B" w14:textId="77777777" w:rsidR="00B64D11" w:rsidRDefault="00402D8A" w:rsidP="00B64D11">
      <w:pPr>
        <w:pStyle w:val="step3"/>
        <w:numPr>
          <w:ilvl w:val="0"/>
          <w:numId w:val="0"/>
        </w:numPr>
      </w:pPr>
      <w:r>
        <w:rPr>
          <w:noProof/>
        </w:rPr>
        <w:drawing>
          <wp:inline distT="0" distB="0" distL="0" distR="0" wp14:anchorId="1E6B2AC7" wp14:editId="1054CEE4">
            <wp:extent cx="4611756" cy="496158"/>
            <wp:effectExtent l="19050" t="19050" r="1778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66444" cy="502042"/>
                    </a:xfrm>
                    <a:prstGeom prst="rect">
                      <a:avLst/>
                    </a:prstGeom>
                    <a:ln>
                      <a:solidFill>
                        <a:schemeClr val="tx1"/>
                      </a:solidFill>
                    </a:ln>
                  </pic:spPr>
                </pic:pic>
              </a:graphicData>
            </a:graphic>
          </wp:inline>
        </w:drawing>
      </w:r>
    </w:p>
    <w:p w14:paraId="5C854638" w14:textId="77777777" w:rsidR="00B64D11" w:rsidDel="00F43552" w:rsidRDefault="00B64D11">
      <w:pPr>
        <w:rPr>
          <w:del w:id="248" w:author="Abhinandan" w:date="2016-12-13T17:21:00Z"/>
          <w:rFonts w:ascii="Open Sans" w:eastAsia="Open Sans" w:hAnsi="Open Sans" w:cs="Open Sans"/>
          <w:color w:val="444444"/>
          <w:szCs w:val="24"/>
        </w:rPr>
      </w:pPr>
      <w:r>
        <w:br w:type="page"/>
      </w:r>
    </w:p>
    <w:p w14:paraId="7FE3BE0D" w14:textId="3944181D" w:rsidR="006027C2" w:rsidRDefault="00F43552">
      <w:pPr>
        <w:pStyle w:val="DocH2"/>
        <w:pPrChange w:id="249" w:author="Abhinandan" w:date="2016-12-13T17:22:00Z">
          <w:pPr>
            <w:pStyle w:val="DocH2"/>
            <w:numPr>
              <w:ilvl w:val="1"/>
              <w:numId w:val="9"/>
            </w:numPr>
            <w:ind w:left="720" w:hanging="720"/>
          </w:pPr>
        </w:pPrChange>
      </w:pPr>
      <w:bookmarkStart w:id="250" w:name="_Toc469413291"/>
      <w:ins w:id="251" w:author="Abhinandan" w:date="2016-12-13T17:22:00Z">
        <w:r>
          <w:lastRenderedPageBreak/>
          <w:t xml:space="preserve">4.10 </w:t>
        </w:r>
      </w:ins>
      <w:r w:rsidR="006027C2">
        <w:t>Install Tomcat Servers for Web Interfacing</w:t>
      </w:r>
      <w:bookmarkEnd w:id="250"/>
    </w:p>
    <w:p w14:paraId="5EFEE9DD" w14:textId="66687A12" w:rsidR="006027C2" w:rsidRDefault="006027C2" w:rsidP="006027C2">
      <w:pPr>
        <w:pStyle w:val="step2"/>
      </w:pPr>
      <w:r>
        <w:t xml:space="preserve">Follow </w:t>
      </w:r>
      <w:r w:rsidR="004F2B4D">
        <w:t xml:space="preserve">the </w:t>
      </w:r>
      <w:r>
        <w:t xml:space="preserve">steps in this section to install </w:t>
      </w:r>
      <w:r w:rsidR="00400524">
        <w:t xml:space="preserve">the </w:t>
      </w:r>
      <w:r>
        <w:t xml:space="preserve">Tomcat Server on ATTUNITY </w:t>
      </w:r>
      <w:proofErr w:type="spellStart"/>
      <w:r>
        <w:t>CloudBeam</w:t>
      </w:r>
      <w:proofErr w:type="spellEnd"/>
      <w:r>
        <w:t xml:space="preserve"> and </w:t>
      </w:r>
      <w:del w:id="252" w:author="Kathryn Gillett" w:date="2016-12-15T15:38:00Z">
        <w:r w:rsidDel="001E7213">
          <w:delText>Tibco</w:delText>
        </w:r>
      </w:del>
      <w:ins w:id="253" w:author="Kathryn Gillett" w:date="2016-12-15T15:38:00Z">
        <w:r w:rsidR="001E7213">
          <w:t>TIBCO</w:t>
        </w:r>
      </w:ins>
      <w:r>
        <w:t xml:space="preserve"> </w:t>
      </w:r>
      <w:proofErr w:type="spellStart"/>
      <w:r>
        <w:t>Spotfire</w:t>
      </w:r>
      <w:proofErr w:type="spellEnd"/>
      <w:r>
        <w:t xml:space="preserve"> EC2 instances.</w:t>
      </w:r>
    </w:p>
    <w:p w14:paraId="745EA7E9" w14:textId="77777777" w:rsidR="006027C2" w:rsidRDefault="006027C2" w:rsidP="006027C2">
      <w:pPr>
        <w:pStyle w:val="step2"/>
      </w:pPr>
    </w:p>
    <w:p w14:paraId="6E5C93AC" w14:textId="042D3A48" w:rsidR="006027C2" w:rsidRDefault="006027C2" w:rsidP="00F3618E">
      <w:pPr>
        <w:pStyle w:val="step3"/>
        <w:numPr>
          <w:ilvl w:val="0"/>
          <w:numId w:val="18"/>
        </w:numPr>
      </w:pPr>
      <w:r>
        <w:t xml:space="preserve">Take </w:t>
      </w:r>
      <w:r w:rsidR="00FA2B5D">
        <w:t xml:space="preserve">the </w:t>
      </w:r>
      <w:r>
        <w:t xml:space="preserve">RDP of </w:t>
      </w:r>
      <w:r w:rsidR="00FA2B5D">
        <w:t xml:space="preserve">the </w:t>
      </w:r>
      <w:del w:id="254" w:author="Kathryn Gillett" w:date="2016-12-15T15:39:00Z">
        <w:r w:rsidDel="001E7213">
          <w:delText xml:space="preserve">Tibco </w:delText>
        </w:r>
      </w:del>
      <w:ins w:id="255" w:author="Kathryn Gillett" w:date="2016-12-15T15:39:00Z">
        <w:r w:rsidR="001E7213">
          <w:t xml:space="preserve">TIBCO </w:t>
        </w:r>
      </w:ins>
      <w:proofErr w:type="spellStart"/>
      <w:r>
        <w:t>Spotfire</w:t>
      </w:r>
      <w:proofErr w:type="spellEnd"/>
      <w:r>
        <w:t xml:space="preserve"> EC2 instance.</w:t>
      </w:r>
    </w:p>
    <w:p w14:paraId="709A1B67" w14:textId="77777777" w:rsidR="002D0DB6" w:rsidRDefault="002D0DB6" w:rsidP="002D0DB6">
      <w:pPr>
        <w:pStyle w:val="step3"/>
        <w:numPr>
          <w:ilvl w:val="0"/>
          <w:numId w:val="0"/>
        </w:numPr>
        <w:ind w:left="288"/>
      </w:pPr>
    </w:p>
    <w:p w14:paraId="631A2A3D" w14:textId="2D3EE6B2" w:rsidR="006027C2" w:rsidRDefault="00400524" w:rsidP="00F3618E">
      <w:pPr>
        <w:pStyle w:val="step3"/>
        <w:numPr>
          <w:ilvl w:val="0"/>
          <w:numId w:val="18"/>
        </w:numPr>
      </w:pPr>
      <w:r>
        <w:t xml:space="preserve">Click on the </w:t>
      </w:r>
      <w:r w:rsidR="006027C2">
        <w:t xml:space="preserve">following URL </w:t>
      </w:r>
      <w:r w:rsidR="00EF1DE2">
        <w:t xml:space="preserve">in the browser of </w:t>
      </w:r>
      <w:r w:rsidR="00FA2B5D">
        <w:t xml:space="preserve">the </w:t>
      </w:r>
      <w:r w:rsidR="00EF1DE2">
        <w:t>EC2 instance.</w:t>
      </w:r>
    </w:p>
    <w:p w14:paraId="7DD34EAF" w14:textId="77777777" w:rsidR="00EF1DE2" w:rsidRPr="00B64D11" w:rsidRDefault="007B45D4" w:rsidP="00EF1DE2">
      <w:pPr>
        <w:pStyle w:val="step3"/>
        <w:numPr>
          <w:ilvl w:val="0"/>
          <w:numId w:val="0"/>
        </w:numPr>
        <w:ind w:left="288"/>
      </w:pPr>
      <w:hyperlink r:id="rId117" w:history="1">
        <w:r w:rsidR="00EF1DE2" w:rsidRPr="00B64D11">
          <w:rPr>
            <w:rStyle w:val="Hyperlink"/>
            <w:i/>
            <w:color w:val="E47911"/>
          </w:rPr>
          <w:t>http://www.oracle.com/technetwork/java/javase/downloads/index.html</w:t>
        </w:r>
      </w:hyperlink>
    </w:p>
    <w:p w14:paraId="2E7E7853" w14:textId="77777777" w:rsidR="002D0DB6" w:rsidRDefault="002D0DB6" w:rsidP="00EF1DE2">
      <w:pPr>
        <w:pStyle w:val="step3"/>
        <w:numPr>
          <w:ilvl w:val="0"/>
          <w:numId w:val="0"/>
        </w:numPr>
        <w:ind w:left="288"/>
        <w:rPr>
          <w:rStyle w:val="Hyperlink"/>
          <w:sz w:val="24"/>
        </w:rPr>
      </w:pPr>
    </w:p>
    <w:p w14:paraId="44DADF98" w14:textId="65015821" w:rsidR="00EF1DE2" w:rsidRDefault="00EF1DE2" w:rsidP="00F3618E">
      <w:pPr>
        <w:pStyle w:val="step3"/>
        <w:numPr>
          <w:ilvl w:val="0"/>
          <w:numId w:val="18"/>
        </w:numPr>
      </w:pPr>
      <w:r>
        <w:t>Click</w:t>
      </w:r>
      <w:r w:rsidR="00400524">
        <w:t xml:space="preserve"> on the</w:t>
      </w:r>
      <w:r>
        <w:t xml:space="preserve"> Java icon to navigate to </w:t>
      </w:r>
      <w:r w:rsidR="00400524">
        <w:t xml:space="preserve">the </w:t>
      </w:r>
      <w:r>
        <w:t xml:space="preserve">JDK download </w:t>
      </w:r>
      <w:r w:rsidRPr="00EF1DE2">
        <w:t>page</w:t>
      </w:r>
      <w:r>
        <w:t>.</w:t>
      </w:r>
    </w:p>
    <w:p w14:paraId="1BC0A316" w14:textId="77777777" w:rsidR="002D0DB6" w:rsidRDefault="002D0DB6" w:rsidP="002D0DB6">
      <w:pPr>
        <w:pStyle w:val="step3"/>
        <w:numPr>
          <w:ilvl w:val="0"/>
          <w:numId w:val="0"/>
        </w:numPr>
        <w:ind w:left="288"/>
      </w:pPr>
    </w:p>
    <w:p w14:paraId="483D46CD" w14:textId="77777777" w:rsidR="00EF1DE2" w:rsidRDefault="00EF1DE2" w:rsidP="00276F6D">
      <w:pPr>
        <w:pStyle w:val="step3"/>
        <w:numPr>
          <w:ilvl w:val="0"/>
          <w:numId w:val="0"/>
        </w:numPr>
        <w:ind w:left="288" w:hanging="288"/>
      </w:pPr>
      <w:r>
        <w:rPr>
          <w:noProof/>
          <w:color w:val="404040"/>
          <w:sz w:val="24"/>
        </w:rPr>
        <w:drawing>
          <wp:inline distT="0" distB="0" distL="0" distR="0" wp14:anchorId="2091B5F4" wp14:editId="10FE232A">
            <wp:extent cx="3228975" cy="1791881"/>
            <wp:effectExtent l="19050" t="19050" r="952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a:extLst>
                        <a:ext uri="{28A0092B-C50C-407E-A947-70E740481C1C}">
                          <a14:useLocalDpi xmlns:a14="http://schemas.microsoft.com/office/drawing/2010/main" val="0"/>
                        </a:ext>
                      </a:extLst>
                    </a:blip>
                    <a:srcRect t="8932" b="1973"/>
                    <a:stretch/>
                  </pic:blipFill>
                  <pic:spPr bwMode="auto">
                    <a:xfrm>
                      <a:off x="0" y="0"/>
                      <a:ext cx="3249638" cy="18033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D20F12" w14:textId="77777777" w:rsidR="002D0DB6" w:rsidRDefault="002D0DB6" w:rsidP="00EF1DE2">
      <w:pPr>
        <w:pStyle w:val="step3"/>
        <w:numPr>
          <w:ilvl w:val="0"/>
          <w:numId w:val="0"/>
        </w:numPr>
        <w:ind w:left="576" w:hanging="288"/>
      </w:pPr>
    </w:p>
    <w:p w14:paraId="22991542" w14:textId="6125079D" w:rsidR="00EF1DE2" w:rsidRDefault="00EF1DE2" w:rsidP="00F3618E">
      <w:pPr>
        <w:pStyle w:val="step3"/>
        <w:numPr>
          <w:ilvl w:val="0"/>
          <w:numId w:val="18"/>
        </w:numPr>
      </w:pPr>
      <w:r>
        <w:t xml:space="preserve">Accept </w:t>
      </w:r>
      <w:r w:rsidR="00400524">
        <w:t xml:space="preserve">the </w:t>
      </w:r>
      <w:r>
        <w:t>license agreement on JDK download page</w:t>
      </w:r>
      <w:r w:rsidR="00400524">
        <w:t>.</w:t>
      </w:r>
      <w:r>
        <w:t xml:space="preserve"> </w:t>
      </w:r>
      <w:r w:rsidR="00400524">
        <w:t xml:space="preserve">Click on the </w:t>
      </w:r>
      <w:r>
        <w:t xml:space="preserve">download link for Windows </w:t>
      </w:r>
      <w:r w:rsidR="001321D5">
        <w:t>x64.</w:t>
      </w:r>
    </w:p>
    <w:p w14:paraId="65D15838" w14:textId="77777777" w:rsidR="002D0DB6" w:rsidRDefault="002D0DB6" w:rsidP="002D0DB6">
      <w:pPr>
        <w:pStyle w:val="step3"/>
        <w:numPr>
          <w:ilvl w:val="0"/>
          <w:numId w:val="0"/>
        </w:numPr>
        <w:ind w:left="288"/>
      </w:pPr>
    </w:p>
    <w:p w14:paraId="2B3254FB" w14:textId="77777777" w:rsidR="001321D5" w:rsidRDefault="001321D5" w:rsidP="00276F6D">
      <w:pPr>
        <w:pStyle w:val="step3"/>
        <w:numPr>
          <w:ilvl w:val="0"/>
          <w:numId w:val="0"/>
        </w:numPr>
        <w:ind w:left="288" w:hanging="288"/>
      </w:pPr>
      <w:r>
        <w:rPr>
          <w:noProof/>
        </w:rPr>
        <w:drawing>
          <wp:inline distT="0" distB="0" distL="0" distR="0" wp14:anchorId="0097CDB7" wp14:editId="5ABB9595">
            <wp:extent cx="3305175" cy="1808955"/>
            <wp:effectExtent l="19050" t="19050" r="9525" b="203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18319" cy="1816149"/>
                    </a:xfrm>
                    <a:prstGeom prst="rect">
                      <a:avLst/>
                    </a:prstGeom>
                    <a:ln>
                      <a:solidFill>
                        <a:schemeClr val="tx1"/>
                      </a:solidFill>
                    </a:ln>
                  </pic:spPr>
                </pic:pic>
              </a:graphicData>
            </a:graphic>
          </wp:inline>
        </w:drawing>
      </w:r>
    </w:p>
    <w:p w14:paraId="44F2E598" w14:textId="77777777" w:rsidR="002D0DB6" w:rsidRDefault="002D0DB6" w:rsidP="001321D5">
      <w:pPr>
        <w:pStyle w:val="step3"/>
        <w:numPr>
          <w:ilvl w:val="0"/>
          <w:numId w:val="0"/>
        </w:numPr>
        <w:ind w:left="288"/>
      </w:pPr>
    </w:p>
    <w:p w14:paraId="355ECBD7" w14:textId="6EF8873E" w:rsidR="001321D5" w:rsidRDefault="001321D5" w:rsidP="00F3618E">
      <w:pPr>
        <w:pStyle w:val="step3"/>
        <w:numPr>
          <w:ilvl w:val="0"/>
          <w:numId w:val="18"/>
        </w:numPr>
      </w:pPr>
      <w:r>
        <w:t xml:space="preserve">Save and execute the downloaded file. </w:t>
      </w:r>
      <w:r w:rsidR="00400524">
        <w:t xml:space="preserve">Make note of the </w:t>
      </w:r>
      <w:r>
        <w:t>destination folder while installing the JAVA SE Development kit.</w:t>
      </w:r>
    </w:p>
    <w:p w14:paraId="10BEC5DC" w14:textId="77777777" w:rsidR="00FF64C0" w:rsidRDefault="00FF64C0" w:rsidP="00FF64C0">
      <w:pPr>
        <w:pStyle w:val="step3"/>
        <w:numPr>
          <w:ilvl w:val="0"/>
          <w:numId w:val="0"/>
        </w:numPr>
        <w:ind w:left="288"/>
      </w:pPr>
    </w:p>
    <w:p w14:paraId="01B938BB" w14:textId="731D8252" w:rsidR="001321D5" w:rsidRDefault="001321D5" w:rsidP="00F3618E">
      <w:pPr>
        <w:pStyle w:val="step3"/>
        <w:numPr>
          <w:ilvl w:val="0"/>
          <w:numId w:val="18"/>
        </w:numPr>
      </w:pPr>
      <w:r>
        <w:t xml:space="preserve">Follow </w:t>
      </w:r>
      <w:r w:rsidR="007214AD">
        <w:t xml:space="preserve">the </w:t>
      </w:r>
      <w:r>
        <w:t xml:space="preserve">steps </w:t>
      </w:r>
      <w:r w:rsidR="007214AD">
        <w:t xml:space="preserve">below </w:t>
      </w:r>
      <w:r>
        <w:t xml:space="preserve">to set </w:t>
      </w:r>
      <w:r w:rsidR="00400524">
        <w:t xml:space="preserve">the </w:t>
      </w:r>
      <w:r>
        <w:t xml:space="preserve">Path environment variable for </w:t>
      </w:r>
      <w:r w:rsidR="00400524">
        <w:t xml:space="preserve">the </w:t>
      </w:r>
      <w:r>
        <w:t>installed JAVA Development Kit:</w:t>
      </w:r>
    </w:p>
    <w:p w14:paraId="39C20D10" w14:textId="77777777" w:rsidR="002D0DB6" w:rsidRDefault="002D0DB6" w:rsidP="002D0DB6">
      <w:pPr>
        <w:pStyle w:val="step3"/>
        <w:numPr>
          <w:ilvl w:val="0"/>
          <w:numId w:val="0"/>
        </w:numPr>
        <w:ind w:left="288"/>
      </w:pPr>
    </w:p>
    <w:p w14:paraId="647C0251" w14:textId="13B7B89A" w:rsidR="00503839" w:rsidRDefault="00503839" w:rsidP="00F3618E">
      <w:pPr>
        <w:pStyle w:val="step3"/>
        <w:numPr>
          <w:ilvl w:val="0"/>
          <w:numId w:val="15"/>
        </w:numPr>
      </w:pPr>
      <w:r>
        <w:lastRenderedPageBreak/>
        <w:t xml:space="preserve">For </w:t>
      </w:r>
      <w:r w:rsidRPr="00503839">
        <w:rPr>
          <w:b/>
        </w:rPr>
        <w:t>Windows Server 2012</w:t>
      </w:r>
      <w:r>
        <w:t xml:space="preserve"> follow </w:t>
      </w:r>
      <w:r w:rsidR="008D10EE">
        <w:t xml:space="preserve">the </w:t>
      </w:r>
      <w:r>
        <w:t>path</w:t>
      </w:r>
      <w:r w:rsidR="008D10EE">
        <w:t xml:space="preserve"> below</w:t>
      </w:r>
      <w:r>
        <w:t xml:space="preserve"> to open </w:t>
      </w:r>
      <w:r w:rsidR="008D10EE">
        <w:t xml:space="preserve">the </w:t>
      </w:r>
      <w:r>
        <w:t>Advanced System Settings</w:t>
      </w:r>
    </w:p>
    <w:p w14:paraId="0471D6AA" w14:textId="77777777" w:rsidR="001321D5" w:rsidRDefault="00D335BD" w:rsidP="00503839">
      <w:pPr>
        <w:pStyle w:val="step3"/>
        <w:numPr>
          <w:ilvl w:val="0"/>
          <w:numId w:val="0"/>
        </w:numPr>
        <w:ind w:left="1008"/>
      </w:pPr>
      <w:r>
        <w:t>Select Start &gt; Control Panel &gt; System and Security &gt; System &gt; Advanced System Settings</w:t>
      </w:r>
      <w:r w:rsidR="002D0DB6">
        <w:t>.</w:t>
      </w:r>
    </w:p>
    <w:p w14:paraId="1E44E731" w14:textId="77777777" w:rsidR="00503839" w:rsidRDefault="00503839" w:rsidP="00503839">
      <w:pPr>
        <w:pStyle w:val="step3"/>
        <w:numPr>
          <w:ilvl w:val="0"/>
          <w:numId w:val="0"/>
        </w:numPr>
        <w:ind w:left="1008"/>
      </w:pPr>
    </w:p>
    <w:p w14:paraId="5465F574" w14:textId="0A319E27" w:rsidR="00503839" w:rsidRDefault="00503839" w:rsidP="00503839">
      <w:pPr>
        <w:pStyle w:val="step3"/>
        <w:numPr>
          <w:ilvl w:val="0"/>
          <w:numId w:val="0"/>
        </w:numPr>
        <w:ind w:left="1008"/>
      </w:pPr>
      <w:r>
        <w:t xml:space="preserve">For </w:t>
      </w:r>
      <w:r w:rsidRPr="00503839">
        <w:rPr>
          <w:b/>
        </w:rPr>
        <w:t>Windows Server 2008</w:t>
      </w:r>
      <w:r>
        <w:t xml:space="preserve"> follow </w:t>
      </w:r>
      <w:r w:rsidR="008D10EE">
        <w:t xml:space="preserve">the </w:t>
      </w:r>
      <w:r>
        <w:t xml:space="preserve">path </w:t>
      </w:r>
      <w:r w:rsidR="008D10EE">
        <w:t xml:space="preserve">below </w:t>
      </w:r>
      <w:r>
        <w:t xml:space="preserve">to open </w:t>
      </w:r>
      <w:r w:rsidR="008D10EE">
        <w:t xml:space="preserve">the </w:t>
      </w:r>
      <w:r>
        <w:t>Advanced System Settings</w:t>
      </w:r>
    </w:p>
    <w:p w14:paraId="668634E3" w14:textId="77777777" w:rsidR="00503839" w:rsidRDefault="00503839" w:rsidP="00503839">
      <w:pPr>
        <w:pStyle w:val="step3"/>
        <w:numPr>
          <w:ilvl w:val="0"/>
          <w:numId w:val="0"/>
        </w:numPr>
        <w:ind w:left="1008"/>
      </w:pPr>
      <w:r>
        <w:t>Select Start &gt; Control Panel &gt; System &gt; Advanced System Settings</w:t>
      </w:r>
      <w:r w:rsidR="002D0DB6">
        <w:t>.</w:t>
      </w:r>
    </w:p>
    <w:p w14:paraId="45A7C8D3" w14:textId="77777777" w:rsidR="00503839" w:rsidRDefault="00503839" w:rsidP="00503839">
      <w:pPr>
        <w:pStyle w:val="step3"/>
        <w:numPr>
          <w:ilvl w:val="0"/>
          <w:numId w:val="0"/>
        </w:numPr>
        <w:ind w:left="1008"/>
      </w:pPr>
    </w:p>
    <w:p w14:paraId="50D010C1" w14:textId="0BA46544" w:rsidR="00D335BD" w:rsidRDefault="008D10EE" w:rsidP="00F3618E">
      <w:pPr>
        <w:pStyle w:val="step3"/>
        <w:numPr>
          <w:ilvl w:val="0"/>
          <w:numId w:val="15"/>
        </w:numPr>
      </w:pPr>
      <w:r>
        <w:t xml:space="preserve">In the </w:t>
      </w:r>
      <w:r w:rsidR="00D335BD">
        <w:t xml:space="preserve">System Properties dialog window, select </w:t>
      </w:r>
      <w:r>
        <w:t xml:space="preserve">the </w:t>
      </w:r>
      <w:proofErr w:type="gramStart"/>
      <w:r w:rsidR="00D335BD" w:rsidRPr="00D335BD">
        <w:rPr>
          <w:b/>
        </w:rPr>
        <w:t>Advanced</w:t>
      </w:r>
      <w:proofErr w:type="gramEnd"/>
      <w:r w:rsidR="00D335BD">
        <w:t xml:space="preserve"> tab and </w:t>
      </w:r>
      <w:r>
        <w:t xml:space="preserve">click on the </w:t>
      </w:r>
      <w:r w:rsidR="00D335BD" w:rsidRPr="00D335BD">
        <w:rPr>
          <w:b/>
        </w:rPr>
        <w:t>Environment Variable</w:t>
      </w:r>
      <w:r w:rsidR="00D335BD">
        <w:t xml:space="preserve"> button</w:t>
      </w:r>
      <w:r>
        <w:t>.</w:t>
      </w:r>
      <w:r w:rsidR="00D335BD">
        <w:t xml:space="preserve"> </w:t>
      </w:r>
    </w:p>
    <w:p w14:paraId="591FAE9A" w14:textId="77777777" w:rsidR="002D0DB6" w:rsidRDefault="002D0DB6" w:rsidP="002D0DB6">
      <w:pPr>
        <w:pStyle w:val="step3"/>
        <w:numPr>
          <w:ilvl w:val="0"/>
          <w:numId w:val="0"/>
        </w:numPr>
        <w:ind w:left="1008"/>
      </w:pPr>
    </w:p>
    <w:p w14:paraId="2F7A38C4" w14:textId="36FD6A95" w:rsidR="00D335BD" w:rsidRDefault="008D10EE" w:rsidP="00F3618E">
      <w:pPr>
        <w:pStyle w:val="step3"/>
        <w:numPr>
          <w:ilvl w:val="0"/>
          <w:numId w:val="15"/>
        </w:numPr>
      </w:pPr>
      <w:r>
        <w:t xml:space="preserve">In the </w:t>
      </w:r>
      <w:r w:rsidR="00D335BD">
        <w:t xml:space="preserve">Environment Variables dialog window, </w:t>
      </w:r>
      <w:r>
        <w:t xml:space="preserve">click on the </w:t>
      </w:r>
      <w:proofErr w:type="gramStart"/>
      <w:r w:rsidR="00D335BD" w:rsidRPr="00D335BD">
        <w:rPr>
          <w:b/>
        </w:rPr>
        <w:t>New</w:t>
      </w:r>
      <w:proofErr w:type="gramEnd"/>
      <w:r w:rsidR="00D335BD">
        <w:t xml:space="preserve"> button in System Variables section to add</w:t>
      </w:r>
      <w:r>
        <w:t xml:space="preserve"> a</w:t>
      </w:r>
      <w:r w:rsidR="00D335BD">
        <w:t xml:space="preserve"> variable</w:t>
      </w:r>
      <w:r w:rsidR="002D0DB6">
        <w:t>.</w:t>
      </w:r>
    </w:p>
    <w:p w14:paraId="7EE0837A" w14:textId="77777777" w:rsidR="002D0DB6" w:rsidRDefault="002D0DB6" w:rsidP="002D0DB6">
      <w:pPr>
        <w:pStyle w:val="step3"/>
        <w:numPr>
          <w:ilvl w:val="0"/>
          <w:numId w:val="0"/>
        </w:numPr>
      </w:pPr>
    </w:p>
    <w:p w14:paraId="0620DC14" w14:textId="568D8F34" w:rsidR="00D335BD" w:rsidRDefault="008D10EE" w:rsidP="00F3618E">
      <w:pPr>
        <w:pStyle w:val="step3"/>
        <w:numPr>
          <w:ilvl w:val="0"/>
          <w:numId w:val="15"/>
        </w:numPr>
      </w:pPr>
      <w:r>
        <w:t xml:space="preserve">In the </w:t>
      </w:r>
      <w:r w:rsidR="00D335BD">
        <w:t xml:space="preserve">New System Variable window, </w:t>
      </w:r>
      <w:r>
        <w:t xml:space="preserve">type </w:t>
      </w:r>
      <w:r w:rsidR="00D335BD" w:rsidRPr="00DB53D2">
        <w:rPr>
          <w:b/>
        </w:rPr>
        <w:t>JAVA_HOME</w:t>
      </w:r>
      <w:r w:rsidR="00D335BD">
        <w:t xml:space="preserve"> </w:t>
      </w:r>
      <w:r w:rsidR="00DB53D2">
        <w:t xml:space="preserve">as </w:t>
      </w:r>
      <w:r>
        <w:t xml:space="preserve">a </w:t>
      </w:r>
      <w:r w:rsidR="00DB53D2">
        <w:t xml:space="preserve">Variable name and </w:t>
      </w:r>
      <w:r>
        <w:t xml:space="preserve">type the </w:t>
      </w:r>
      <w:r w:rsidR="00DB53D2" w:rsidRPr="00DB53D2">
        <w:rPr>
          <w:b/>
        </w:rPr>
        <w:t xml:space="preserve">path to </w:t>
      </w:r>
      <w:r>
        <w:rPr>
          <w:b/>
        </w:rPr>
        <w:t xml:space="preserve">the </w:t>
      </w:r>
      <w:r w:rsidR="00DB53D2" w:rsidRPr="00DB53D2">
        <w:rPr>
          <w:b/>
        </w:rPr>
        <w:t>JDK directory</w:t>
      </w:r>
      <w:r w:rsidR="00DB53D2">
        <w:t xml:space="preserve"> as </w:t>
      </w:r>
      <w:r>
        <w:t xml:space="preserve">a </w:t>
      </w:r>
      <w:r w:rsidR="00DB53D2">
        <w:t>Variable value. (</w:t>
      </w:r>
      <w:r w:rsidR="00A13604">
        <w:t>T</w:t>
      </w:r>
      <w:r w:rsidR="00081793">
        <w:t xml:space="preserve">he </w:t>
      </w:r>
      <w:r w:rsidR="00DB53D2">
        <w:t xml:space="preserve">JDK directory is </w:t>
      </w:r>
      <w:r w:rsidR="00081793">
        <w:t xml:space="preserve">located </w:t>
      </w:r>
      <w:r w:rsidR="00DB53D2">
        <w:t xml:space="preserve">in </w:t>
      </w:r>
      <w:r>
        <w:t xml:space="preserve">the </w:t>
      </w:r>
      <w:r w:rsidR="00DB53D2">
        <w:t xml:space="preserve">destination folder used </w:t>
      </w:r>
      <w:r>
        <w:t xml:space="preserve">when </w:t>
      </w:r>
      <w:r w:rsidR="00DB53D2">
        <w:t xml:space="preserve">JAVA </w:t>
      </w:r>
      <w:r w:rsidR="00081793">
        <w:t>was installed</w:t>
      </w:r>
      <w:r w:rsidR="00DB53D2">
        <w:t>)</w:t>
      </w:r>
    </w:p>
    <w:p w14:paraId="35A7AF60" w14:textId="77777777" w:rsidR="002D0DB6" w:rsidRDefault="002D0DB6" w:rsidP="002D0DB6">
      <w:pPr>
        <w:pStyle w:val="step3"/>
        <w:numPr>
          <w:ilvl w:val="0"/>
          <w:numId w:val="0"/>
        </w:numPr>
      </w:pPr>
    </w:p>
    <w:p w14:paraId="7CFFD3FB" w14:textId="77777777" w:rsidR="00DB53D2" w:rsidRDefault="00DB53D2" w:rsidP="00DB53D2">
      <w:pPr>
        <w:pStyle w:val="step3"/>
        <w:numPr>
          <w:ilvl w:val="0"/>
          <w:numId w:val="0"/>
        </w:numPr>
        <w:ind w:left="1008"/>
      </w:pPr>
      <w:r>
        <w:rPr>
          <w:noProof/>
        </w:rPr>
        <w:drawing>
          <wp:inline distT="0" distB="0" distL="0" distR="0" wp14:anchorId="6966667F" wp14:editId="1876F4A0">
            <wp:extent cx="2529640" cy="1069676"/>
            <wp:effectExtent l="19050" t="19050" r="23495" b="165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2504" cy="1079344"/>
                    </a:xfrm>
                    <a:prstGeom prst="rect">
                      <a:avLst/>
                    </a:prstGeom>
                    <a:ln>
                      <a:solidFill>
                        <a:schemeClr val="tx1"/>
                      </a:solidFill>
                    </a:ln>
                  </pic:spPr>
                </pic:pic>
              </a:graphicData>
            </a:graphic>
          </wp:inline>
        </w:drawing>
      </w:r>
    </w:p>
    <w:p w14:paraId="7D7449C7" w14:textId="77777777" w:rsidR="002D0DB6" w:rsidRDefault="002D0DB6" w:rsidP="00DB53D2">
      <w:pPr>
        <w:pStyle w:val="step3"/>
        <w:numPr>
          <w:ilvl w:val="0"/>
          <w:numId w:val="0"/>
        </w:numPr>
        <w:ind w:left="1008"/>
      </w:pPr>
    </w:p>
    <w:p w14:paraId="713F5266" w14:textId="47A51CC6" w:rsidR="00D335BD" w:rsidRDefault="00081793" w:rsidP="00F3618E">
      <w:pPr>
        <w:pStyle w:val="step3"/>
        <w:numPr>
          <w:ilvl w:val="0"/>
          <w:numId w:val="15"/>
        </w:numPr>
      </w:pPr>
      <w:r>
        <w:t xml:space="preserve">Click on the </w:t>
      </w:r>
      <w:r w:rsidR="00A13604">
        <w:rPr>
          <w:b/>
        </w:rPr>
        <w:t>OK</w:t>
      </w:r>
      <w:r w:rsidR="00A13604">
        <w:t xml:space="preserve"> </w:t>
      </w:r>
      <w:r w:rsidR="008E2A29">
        <w:t xml:space="preserve">button to save </w:t>
      </w:r>
      <w:r>
        <w:t xml:space="preserve">the </w:t>
      </w:r>
      <w:r w:rsidR="008E2A29">
        <w:t>variable.</w:t>
      </w:r>
    </w:p>
    <w:p w14:paraId="2548FDAE" w14:textId="77777777" w:rsidR="002D0DB6" w:rsidRDefault="002D0DB6" w:rsidP="002D0DB6">
      <w:pPr>
        <w:pStyle w:val="step3"/>
        <w:numPr>
          <w:ilvl w:val="0"/>
          <w:numId w:val="0"/>
        </w:numPr>
        <w:ind w:left="1008"/>
      </w:pPr>
    </w:p>
    <w:p w14:paraId="7C38C1F7" w14:textId="244DB691" w:rsidR="001321D5" w:rsidRDefault="00B802BE" w:rsidP="00F3618E">
      <w:pPr>
        <w:pStyle w:val="step3"/>
        <w:numPr>
          <w:ilvl w:val="0"/>
          <w:numId w:val="18"/>
        </w:numPr>
      </w:pPr>
      <w:r>
        <w:t xml:space="preserve">Restart the instance and </w:t>
      </w:r>
      <w:r w:rsidR="00081793">
        <w:t xml:space="preserve">use </w:t>
      </w:r>
      <w:r>
        <w:t xml:space="preserve">RDP again to install </w:t>
      </w:r>
      <w:r w:rsidR="00081793">
        <w:t xml:space="preserve">the </w:t>
      </w:r>
      <w:r>
        <w:t>Tomcat server.</w:t>
      </w:r>
    </w:p>
    <w:p w14:paraId="2876250E" w14:textId="77777777" w:rsidR="002D0DB6" w:rsidRDefault="002D0DB6" w:rsidP="002D0DB6">
      <w:pPr>
        <w:pStyle w:val="step3"/>
        <w:numPr>
          <w:ilvl w:val="0"/>
          <w:numId w:val="0"/>
        </w:numPr>
        <w:ind w:left="288"/>
      </w:pPr>
    </w:p>
    <w:p w14:paraId="57785B88" w14:textId="54619BF6" w:rsidR="00E10B06" w:rsidRDefault="00081793" w:rsidP="00F3618E">
      <w:pPr>
        <w:pStyle w:val="step3"/>
        <w:numPr>
          <w:ilvl w:val="0"/>
          <w:numId w:val="18"/>
        </w:numPr>
      </w:pPr>
      <w:commentRangeStart w:id="256"/>
      <w:commentRangeStart w:id="257"/>
      <w:commentRangeStart w:id="258"/>
      <w:r>
        <w:t xml:space="preserve">Click on the </w:t>
      </w:r>
      <w:r w:rsidR="00E10B06">
        <w:t xml:space="preserve">URL </w:t>
      </w:r>
      <w:hyperlink r:id="rId121">
        <w:r w:rsidR="00E10B06" w:rsidRPr="00B64D11">
          <w:rPr>
            <w:rStyle w:val="Hyperlink"/>
            <w:i/>
            <w:color w:val="E47911"/>
          </w:rPr>
          <w:t>http://tomcat.apache.org/download-80.cgi</w:t>
        </w:r>
      </w:hyperlink>
      <w:r w:rsidR="00E10B06" w:rsidRPr="00E10B06">
        <w:rPr>
          <w:color w:val="0563C1"/>
          <w:sz w:val="24"/>
        </w:rPr>
        <w:t xml:space="preserve"> </w:t>
      </w:r>
      <w:r w:rsidR="00E10B06" w:rsidRPr="00E10B06">
        <w:t xml:space="preserve">in the browser of </w:t>
      </w:r>
      <w:r>
        <w:t xml:space="preserve">a </w:t>
      </w:r>
      <w:r w:rsidR="00E10B06" w:rsidRPr="00E10B06">
        <w:t xml:space="preserve">connected EC2 instance to get </w:t>
      </w:r>
      <w:r>
        <w:t xml:space="preserve">the </w:t>
      </w:r>
      <w:r w:rsidR="00E10B06" w:rsidRPr="00E10B06">
        <w:t xml:space="preserve">latest installation package for </w:t>
      </w:r>
      <w:r>
        <w:t xml:space="preserve">the </w:t>
      </w:r>
      <w:r w:rsidR="00E10B06" w:rsidRPr="00E10B06">
        <w:t>Tomcat server.</w:t>
      </w:r>
      <w:commentRangeEnd w:id="256"/>
      <w:r w:rsidR="001E7213">
        <w:rPr>
          <w:rStyle w:val="CommentReference"/>
          <w:rFonts w:ascii="Calibri" w:eastAsia="Calibri" w:hAnsi="Calibri" w:cs="Calibri"/>
          <w:color w:val="000000"/>
        </w:rPr>
        <w:commentReference w:id="256"/>
      </w:r>
      <w:commentRangeEnd w:id="257"/>
      <w:r w:rsidR="001E7213">
        <w:rPr>
          <w:rStyle w:val="CommentReference"/>
          <w:rFonts w:ascii="Calibri" w:eastAsia="Calibri" w:hAnsi="Calibri" w:cs="Calibri"/>
          <w:color w:val="000000"/>
        </w:rPr>
        <w:commentReference w:id="257"/>
      </w:r>
      <w:commentRangeEnd w:id="258"/>
      <w:r w:rsidR="00A902FC">
        <w:rPr>
          <w:rStyle w:val="CommentReference"/>
          <w:rFonts w:ascii="Calibri" w:eastAsia="Calibri" w:hAnsi="Calibri" w:cs="Calibri"/>
          <w:color w:val="000000"/>
        </w:rPr>
        <w:commentReference w:id="258"/>
      </w:r>
    </w:p>
    <w:p w14:paraId="3F5C5B41" w14:textId="77777777" w:rsidR="00DD36AE" w:rsidRDefault="00DD36AE">
      <w:pPr>
        <w:rPr>
          <w:rFonts w:ascii="Open Sans" w:eastAsia="Open Sans" w:hAnsi="Open Sans" w:cs="Open Sans"/>
          <w:color w:val="444444"/>
          <w:szCs w:val="24"/>
        </w:rPr>
      </w:pPr>
      <w:r>
        <w:br w:type="page"/>
      </w:r>
    </w:p>
    <w:p w14:paraId="5525A733" w14:textId="2871FF8F" w:rsidR="00B64D11" w:rsidRDefault="000C64BA" w:rsidP="00F3618E">
      <w:pPr>
        <w:pStyle w:val="step3"/>
        <w:numPr>
          <w:ilvl w:val="0"/>
          <w:numId w:val="18"/>
        </w:numPr>
      </w:pPr>
      <w:r>
        <w:lastRenderedPageBreak/>
        <w:t xml:space="preserve">Scroll down </w:t>
      </w:r>
      <w:ins w:id="259" w:author="Kathryn Gillett" w:date="2016-12-14T21:27:00Z">
        <w:r w:rsidR="00E433D1">
          <w:t xml:space="preserve">the </w:t>
        </w:r>
      </w:ins>
      <w:r>
        <w:t xml:space="preserve">web page to reach </w:t>
      </w:r>
      <w:r w:rsidR="00082E5B">
        <w:t xml:space="preserve">the </w:t>
      </w:r>
      <w:r w:rsidRPr="00E433D1">
        <w:rPr>
          <w:b/>
          <w:rPrChange w:id="260" w:author="Kathryn Gillett" w:date="2016-12-14T21:27:00Z">
            <w:rPr/>
          </w:rPrChange>
        </w:rPr>
        <w:t>Binary Distributions</w:t>
      </w:r>
      <w:r>
        <w:t xml:space="preserve"> section and </w:t>
      </w:r>
      <w:r w:rsidR="00082E5B">
        <w:t xml:space="preserve">click on the </w:t>
      </w:r>
      <w:r>
        <w:t xml:space="preserve">link </w:t>
      </w:r>
      <w:r w:rsidRPr="000C64BA">
        <w:rPr>
          <w:b/>
        </w:rPr>
        <w:t>32-bit/64-bit Windows Service Installer</w:t>
      </w:r>
      <w:r>
        <w:t xml:space="preserve"> to </w:t>
      </w:r>
      <w:r w:rsidR="00B64D11">
        <w:t xml:space="preserve">download </w:t>
      </w:r>
      <w:r w:rsidR="00082E5B">
        <w:t xml:space="preserve">the </w:t>
      </w:r>
      <w:r w:rsidR="00B64D11">
        <w:t>binary executable file</w:t>
      </w:r>
      <w:r w:rsidR="00082E5B">
        <w:t>.</w:t>
      </w:r>
    </w:p>
    <w:p w14:paraId="208C4085" w14:textId="77777777" w:rsidR="00B64D11" w:rsidRDefault="00B64D11" w:rsidP="00B64D11">
      <w:pPr>
        <w:pStyle w:val="ListParagraph"/>
      </w:pPr>
    </w:p>
    <w:p w14:paraId="3F9404DC" w14:textId="77777777" w:rsidR="000C64BA" w:rsidRDefault="000C64BA" w:rsidP="00B64D11">
      <w:pPr>
        <w:pStyle w:val="step3"/>
        <w:numPr>
          <w:ilvl w:val="0"/>
          <w:numId w:val="0"/>
        </w:numPr>
        <w:ind w:left="288" w:hanging="288"/>
      </w:pPr>
      <w:r>
        <w:rPr>
          <w:noProof/>
        </w:rPr>
        <w:drawing>
          <wp:inline distT="0" distB="0" distL="0" distR="0" wp14:anchorId="2693537A" wp14:editId="7CF62F61">
            <wp:extent cx="4183811" cy="1451371"/>
            <wp:effectExtent l="19050" t="19050" r="2667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1607" cy="1461014"/>
                    </a:xfrm>
                    <a:prstGeom prst="rect">
                      <a:avLst/>
                    </a:prstGeom>
                    <a:ln>
                      <a:solidFill>
                        <a:schemeClr val="tx1"/>
                      </a:solidFill>
                    </a:ln>
                  </pic:spPr>
                </pic:pic>
              </a:graphicData>
            </a:graphic>
          </wp:inline>
        </w:drawing>
      </w:r>
    </w:p>
    <w:p w14:paraId="2C8B3DE5" w14:textId="77777777" w:rsidR="002D0DB6" w:rsidRDefault="002D0DB6" w:rsidP="000C64BA">
      <w:pPr>
        <w:pStyle w:val="step3"/>
        <w:numPr>
          <w:ilvl w:val="0"/>
          <w:numId w:val="0"/>
        </w:numPr>
        <w:ind w:left="288" w:firstLine="432"/>
      </w:pPr>
    </w:p>
    <w:p w14:paraId="74D24917" w14:textId="231F15D7" w:rsidR="001447CA" w:rsidRDefault="000C64BA" w:rsidP="00F3618E">
      <w:pPr>
        <w:pStyle w:val="step3"/>
        <w:numPr>
          <w:ilvl w:val="0"/>
          <w:numId w:val="18"/>
        </w:numPr>
      </w:pPr>
      <w:r>
        <w:t xml:space="preserve">Run the downloaded executable file to install Tomcat Server on </w:t>
      </w:r>
      <w:r w:rsidR="00082E5B">
        <w:t xml:space="preserve">the </w:t>
      </w:r>
      <w:r>
        <w:t>EC2 instance.</w:t>
      </w:r>
    </w:p>
    <w:p w14:paraId="424ADB76" w14:textId="77777777" w:rsidR="002D0DB6" w:rsidRDefault="002D0DB6" w:rsidP="002D0DB6">
      <w:pPr>
        <w:pStyle w:val="step3"/>
        <w:numPr>
          <w:ilvl w:val="0"/>
          <w:numId w:val="0"/>
        </w:numPr>
        <w:ind w:left="288"/>
      </w:pPr>
    </w:p>
    <w:p w14:paraId="4CD20B1E" w14:textId="01BF50BF" w:rsidR="00B64D11" w:rsidRDefault="000C64BA" w:rsidP="007214AD">
      <w:pPr>
        <w:pStyle w:val="step3"/>
        <w:numPr>
          <w:ilvl w:val="0"/>
          <w:numId w:val="0"/>
        </w:numPr>
        <w:ind w:left="288" w:hanging="288"/>
      </w:pPr>
      <w:r>
        <w:t xml:space="preserve">11. Follow </w:t>
      </w:r>
      <w:r w:rsidR="00A13604">
        <w:t>S</w:t>
      </w:r>
      <w:r>
        <w:t xml:space="preserve">teps 1 </w:t>
      </w:r>
      <w:r w:rsidR="00A13604">
        <w:t xml:space="preserve">through </w:t>
      </w:r>
      <w:r>
        <w:t xml:space="preserve">10 to install </w:t>
      </w:r>
      <w:r w:rsidR="00082E5B">
        <w:t xml:space="preserve">the </w:t>
      </w:r>
      <w:r>
        <w:t xml:space="preserve">Tomcat server on ATTUNITY </w:t>
      </w:r>
      <w:proofErr w:type="spellStart"/>
      <w:r>
        <w:t>CloudBeam</w:t>
      </w:r>
      <w:proofErr w:type="spellEnd"/>
      <w:r>
        <w:t xml:space="preserve"> EC2 instance.</w:t>
      </w:r>
    </w:p>
    <w:p w14:paraId="31016227" w14:textId="77777777" w:rsidR="00B64D11" w:rsidRDefault="00B64D11">
      <w:pPr>
        <w:rPr>
          <w:rFonts w:ascii="Open Sans" w:eastAsia="Open Sans" w:hAnsi="Open Sans" w:cs="Open Sans"/>
          <w:color w:val="444444"/>
          <w:szCs w:val="24"/>
        </w:rPr>
      </w:pPr>
      <w:r>
        <w:br w:type="page"/>
      </w:r>
    </w:p>
    <w:p w14:paraId="1D1F4D5C" w14:textId="77777777" w:rsidR="00E73A99" w:rsidRPr="00E73A99" w:rsidRDefault="00B00546" w:rsidP="0027750A">
      <w:pPr>
        <w:pStyle w:val="DocH2"/>
      </w:pPr>
      <w:bookmarkStart w:id="261" w:name="_Toc469413292"/>
      <w:r>
        <w:lastRenderedPageBreak/>
        <w:t>4.11. Install Apache Maven</w:t>
      </w:r>
      <w:bookmarkEnd w:id="261"/>
    </w:p>
    <w:p w14:paraId="54E77812" w14:textId="5FF08AC1" w:rsidR="00B00546" w:rsidRDefault="00B00546" w:rsidP="00B00546">
      <w:pPr>
        <w:pStyle w:val="step2"/>
        <w:rPr>
          <w:szCs w:val="22"/>
        </w:rPr>
      </w:pPr>
      <w:r w:rsidRPr="00B00546">
        <w:rPr>
          <w:szCs w:val="22"/>
        </w:rPr>
        <w:t xml:space="preserve">This section guides </w:t>
      </w:r>
      <w:r w:rsidR="00082E5B">
        <w:rPr>
          <w:szCs w:val="22"/>
        </w:rPr>
        <w:t xml:space="preserve">you on </w:t>
      </w:r>
      <w:r w:rsidR="009A2FA7">
        <w:rPr>
          <w:szCs w:val="22"/>
        </w:rPr>
        <w:t xml:space="preserve">to </w:t>
      </w:r>
      <w:r w:rsidRPr="00B00546">
        <w:rPr>
          <w:szCs w:val="22"/>
        </w:rPr>
        <w:t xml:space="preserve">how to install Apache Maven on ATTUNITY </w:t>
      </w:r>
      <w:proofErr w:type="spellStart"/>
      <w:r w:rsidRPr="00B00546">
        <w:rPr>
          <w:szCs w:val="22"/>
        </w:rPr>
        <w:t>CloudBeam</w:t>
      </w:r>
      <w:proofErr w:type="spellEnd"/>
      <w:r w:rsidRPr="00B00546">
        <w:rPr>
          <w:szCs w:val="22"/>
        </w:rPr>
        <w:t xml:space="preserve"> and </w:t>
      </w:r>
      <w:del w:id="262" w:author="Kathryn Gillett" w:date="2016-12-15T15:38:00Z">
        <w:r w:rsidRPr="00B00546" w:rsidDel="001E7213">
          <w:rPr>
            <w:szCs w:val="22"/>
          </w:rPr>
          <w:delText>Tibco</w:delText>
        </w:r>
      </w:del>
      <w:ins w:id="263" w:author="Kathryn Gillett" w:date="2016-12-15T15:38:00Z">
        <w:r w:rsidR="001E7213">
          <w:rPr>
            <w:szCs w:val="22"/>
          </w:rPr>
          <w:t>TIBCO</w:t>
        </w:r>
      </w:ins>
      <w:r w:rsidRPr="00B00546">
        <w:rPr>
          <w:szCs w:val="22"/>
        </w:rPr>
        <w:t xml:space="preserve"> </w:t>
      </w:r>
      <w:proofErr w:type="spellStart"/>
      <w:r w:rsidRPr="00B00546">
        <w:rPr>
          <w:szCs w:val="22"/>
        </w:rPr>
        <w:t>Spotfire</w:t>
      </w:r>
      <w:proofErr w:type="spellEnd"/>
      <w:r w:rsidRPr="00B00546">
        <w:rPr>
          <w:szCs w:val="22"/>
        </w:rPr>
        <w:t xml:space="preserve"> EC2 instances.</w:t>
      </w:r>
    </w:p>
    <w:p w14:paraId="4EF6267A" w14:textId="77777777" w:rsidR="00E73A99" w:rsidRPr="00B00546" w:rsidRDefault="00E73A99" w:rsidP="00B00546">
      <w:pPr>
        <w:pStyle w:val="step2"/>
        <w:rPr>
          <w:szCs w:val="22"/>
        </w:rPr>
      </w:pPr>
    </w:p>
    <w:p w14:paraId="542EEB4A" w14:textId="47EC3CB1" w:rsidR="00B00546" w:rsidRPr="00B64D11" w:rsidRDefault="00B00546" w:rsidP="00F3618E">
      <w:pPr>
        <w:pStyle w:val="step3"/>
        <w:numPr>
          <w:ilvl w:val="0"/>
          <w:numId w:val="40"/>
        </w:numPr>
        <w:rPr>
          <w:szCs w:val="22"/>
        </w:rPr>
      </w:pPr>
      <w:r w:rsidRPr="00B64D11">
        <w:rPr>
          <w:szCs w:val="22"/>
        </w:rPr>
        <w:t xml:space="preserve">Take </w:t>
      </w:r>
      <w:r w:rsidR="00A13604">
        <w:rPr>
          <w:szCs w:val="22"/>
        </w:rPr>
        <w:t xml:space="preserve">the </w:t>
      </w:r>
      <w:r w:rsidRPr="00B64D11">
        <w:rPr>
          <w:szCs w:val="22"/>
        </w:rPr>
        <w:t xml:space="preserve">RDP of </w:t>
      </w:r>
      <w:r w:rsidR="00A13604">
        <w:rPr>
          <w:szCs w:val="22"/>
        </w:rPr>
        <w:t xml:space="preserve">the </w:t>
      </w:r>
      <w:del w:id="264" w:author="Kathryn Gillett" w:date="2016-12-15T15:39:00Z">
        <w:r w:rsidRPr="00B64D11" w:rsidDel="001E7213">
          <w:rPr>
            <w:b/>
            <w:szCs w:val="22"/>
          </w:rPr>
          <w:delText>Tibco</w:delText>
        </w:r>
      </w:del>
      <w:ins w:id="265" w:author="Kathryn Gillett" w:date="2016-12-15T15:39:00Z">
        <w:r w:rsidR="001E7213">
          <w:rPr>
            <w:b/>
            <w:szCs w:val="22"/>
          </w:rPr>
          <w:t>TIBCO</w:t>
        </w:r>
      </w:ins>
      <w:r w:rsidRPr="00B64D11">
        <w:rPr>
          <w:b/>
          <w:szCs w:val="22"/>
        </w:rPr>
        <w:t xml:space="preserve"> </w:t>
      </w:r>
      <w:proofErr w:type="spellStart"/>
      <w:r w:rsidRPr="00B64D11">
        <w:rPr>
          <w:b/>
          <w:szCs w:val="22"/>
        </w:rPr>
        <w:t>Spotfire</w:t>
      </w:r>
      <w:proofErr w:type="spellEnd"/>
      <w:r w:rsidRPr="00B64D11">
        <w:rPr>
          <w:szCs w:val="22"/>
        </w:rPr>
        <w:t xml:space="preserve"> EC2 instance</w:t>
      </w:r>
      <w:r w:rsidR="00E73A99" w:rsidRPr="00B64D11">
        <w:rPr>
          <w:szCs w:val="22"/>
        </w:rPr>
        <w:t>.</w:t>
      </w:r>
    </w:p>
    <w:p w14:paraId="27054EF9" w14:textId="77777777" w:rsidR="00E73A99" w:rsidRPr="00B00546" w:rsidRDefault="00E73A99" w:rsidP="00E73A99">
      <w:pPr>
        <w:pStyle w:val="step3"/>
        <w:numPr>
          <w:ilvl w:val="0"/>
          <w:numId w:val="0"/>
        </w:numPr>
        <w:ind w:left="288"/>
        <w:rPr>
          <w:szCs w:val="22"/>
        </w:rPr>
      </w:pPr>
    </w:p>
    <w:p w14:paraId="11B37F2D" w14:textId="60F7528D" w:rsidR="00B00546" w:rsidRDefault="009A2FA7" w:rsidP="004E40A7">
      <w:pPr>
        <w:pStyle w:val="step3"/>
        <w:rPr>
          <w:color w:val="404040"/>
          <w:szCs w:val="22"/>
        </w:rPr>
      </w:pPr>
      <w:r>
        <w:rPr>
          <w:color w:val="404040"/>
          <w:szCs w:val="22"/>
        </w:rPr>
        <w:t xml:space="preserve">Click on </w:t>
      </w:r>
      <w:del w:id="266" w:author="Kathryn Gillett" w:date="2016-12-14T21:28:00Z">
        <w:r w:rsidDel="00E433D1">
          <w:rPr>
            <w:color w:val="404040"/>
            <w:szCs w:val="22"/>
          </w:rPr>
          <w:delText xml:space="preserve">the </w:delText>
        </w:r>
      </w:del>
      <w:hyperlink r:id="rId123" w:history="1">
        <w:r w:rsidR="00B00546" w:rsidRPr="00B64D11">
          <w:rPr>
            <w:rStyle w:val="Hyperlink"/>
            <w:i/>
            <w:color w:val="E47911"/>
          </w:rPr>
          <w:t>http://maven.apache.org/download.cgi</w:t>
        </w:r>
      </w:hyperlink>
      <w:r w:rsidR="00B00546" w:rsidRPr="00B00546">
        <w:rPr>
          <w:color w:val="404040"/>
          <w:szCs w:val="22"/>
        </w:rPr>
        <w:t xml:space="preserve"> </w:t>
      </w:r>
      <w:r w:rsidR="00B00546">
        <w:rPr>
          <w:color w:val="404040"/>
          <w:szCs w:val="22"/>
        </w:rPr>
        <w:t xml:space="preserve">on the web browser </w:t>
      </w:r>
      <w:r w:rsidR="00B00546" w:rsidRPr="00B00546">
        <w:rPr>
          <w:color w:val="404040"/>
          <w:szCs w:val="22"/>
        </w:rPr>
        <w:t>to download Apache maven.</w:t>
      </w:r>
    </w:p>
    <w:p w14:paraId="2E229739" w14:textId="77777777" w:rsidR="00E73A99" w:rsidRPr="00B00546" w:rsidRDefault="00E73A99" w:rsidP="00E73A99">
      <w:pPr>
        <w:pStyle w:val="step3"/>
        <w:numPr>
          <w:ilvl w:val="0"/>
          <w:numId w:val="0"/>
        </w:numPr>
        <w:rPr>
          <w:color w:val="404040"/>
          <w:szCs w:val="22"/>
        </w:rPr>
      </w:pPr>
    </w:p>
    <w:p w14:paraId="00103031" w14:textId="3975EDB5" w:rsidR="00B00546" w:rsidRDefault="00B00546" w:rsidP="004E40A7">
      <w:pPr>
        <w:pStyle w:val="step3"/>
        <w:spacing w:line="240" w:lineRule="auto"/>
      </w:pPr>
      <w:r>
        <w:t>Scroll down</w:t>
      </w:r>
      <w:r w:rsidR="009A2FA7">
        <w:t xml:space="preserve"> the page</w:t>
      </w:r>
      <w:r>
        <w:t xml:space="preserve"> to reach</w:t>
      </w:r>
      <w:r w:rsidR="009A2FA7">
        <w:t xml:space="preserve"> the</w:t>
      </w:r>
      <w:r>
        <w:t xml:space="preserve"> Files section and </w:t>
      </w:r>
      <w:r w:rsidR="009A2FA7">
        <w:t xml:space="preserve">click on the </w:t>
      </w:r>
      <w:r>
        <w:t xml:space="preserve">link </w:t>
      </w:r>
      <w:r w:rsidR="009A2FA7">
        <w:t xml:space="preserve">next to the </w:t>
      </w:r>
      <w:r w:rsidRPr="00B00546">
        <w:rPr>
          <w:b/>
        </w:rPr>
        <w:t>Binary zip archive</w:t>
      </w:r>
      <w:r w:rsidR="00A97B52">
        <w:rPr>
          <w:b/>
        </w:rPr>
        <w:t xml:space="preserve"> </w:t>
      </w:r>
      <w:r w:rsidR="00A97B52">
        <w:t>to start downloa</w:t>
      </w:r>
      <w:r w:rsidR="0027750A">
        <w:t>ding</w:t>
      </w:r>
      <w:r w:rsidR="009A2FA7">
        <w:t xml:space="preserve"> the</w:t>
      </w:r>
      <w:r w:rsidR="0027750A">
        <w:t xml:space="preserve"> </w:t>
      </w:r>
      <w:r w:rsidR="00A97B52">
        <w:t>installation package</w:t>
      </w:r>
      <w:r>
        <w:t>.</w:t>
      </w:r>
    </w:p>
    <w:p w14:paraId="08156A0C" w14:textId="77777777" w:rsidR="00B64D11" w:rsidRDefault="00B64D11" w:rsidP="00B64D11">
      <w:pPr>
        <w:pStyle w:val="step3"/>
        <w:numPr>
          <w:ilvl w:val="0"/>
          <w:numId w:val="0"/>
        </w:numPr>
        <w:spacing w:line="240" w:lineRule="auto"/>
      </w:pPr>
    </w:p>
    <w:p w14:paraId="38920236" w14:textId="77777777" w:rsidR="00B64D11" w:rsidRDefault="00B00546" w:rsidP="00B64D11">
      <w:pPr>
        <w:pStyle w:val="step3"/>
        <w:numPr>
          <w:ilvl w:val="0"/>
          <w:numId w:val="0"/>
        </w:numPr>
        <w:ind w:left="288" w:hanging="288"/>
      </w:pPr>
      <w:r>
        <w:rPr>
          <w:noProof/>
        </w:rPr>
        <w:drawing>
          <wp:inline distT="0" distB="0" distL="0" distR="0" wp14:anchorId="0B84A80F" wp14:editId="7B2FF8D3">
            <wp:extent cx="4826441" cy="1964609"/>
            <wp:effectExtent l="19050" t="19050" r="12700"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39232" cy="1969815"/>
                    </a:xfrm>
                    <a:prstGeom prst="rect">
                      <a:avLst/>
                    </a:prstGeom>
                    <a:ln>
                      <a:solidFill>
                        <a:schemeClr val="tx1"/>
                      </a:solidFill>
                    </a:ln>
                  </pic:spPr>
                </pic:pic>
              </a:graphicData>
            </a:graphic>
          </wp:inline>
        </w:drawing>
      </w:r>
    </w:p>
    <w:p w14:paraId="546BAD6C" w14:textId="77777777" w:rsidR="00B64D11" w:rsidRDefault="00B64D11" w:rsidP="00B64D11">
      <w:pPr>
        <w:pStyle w:val="step3"/>
        <w:numPr>
          <w:ilvl w:val="0"/>
          <w:numId w:val="0"/>
        </w:numPr>
        <w:ind w:firstLine="288"/>
      </w:pPr>
    </w:p>
    <w:p w14:paraId="41E8EDC3" w14:textId="0CC34373" w:rsidR="00B64D11" w:rsidRDefault="00A97B52" w:rsidP="00B64D11">
      <w:pPr>
        <w:pStyle w:val="step3"/>
        <w:spacing w:line="240" w:lineRule="auto"/>
      </w:pPr>
      <w:r>
        <w:t xml:space="preserve">Unzip the downloaded compressed file and </w:t>
      </w:r>
      <w:r w:rsidR="000A61B8">
        <w:t>copy</w:t>
      </w:r>
      <w:r>
        <w:t xml:space="preserve"> the directory containing </w:t>
      </w:r>
      <w:r w:rsidR="00B64D11">
        <w:t>bin, boot</w:t>
      </w:r>
      <w:r w:rsidR="009A2FA7">
        <w:t>,</w:t>
      </w:r>
      <w:r w:rsidR="00B64D11">
        <w:t xml:space="preserve"> and </w:t>
      </w:r>
      <w:proofErr w:type="spellStart"/>
      <w:r w:rsidR="00B64D11">
        <w:t>conf</w:t>
      </w:r>
      <w:proofErr w:type="spellEnd"/>
      <w:r w:rsidR="00A13604">
        <w:t>,</w:t>
      </w:r>
      <w:r w:rsidR="00E73A99">
        <w:t xml:space="preserve"> etc</w:t>
      </w:r>
      <w:r w:rsidR="000A61B8">
        <w:t xml:space="preserve">. folder in </w:t>
      </w:r>
      <w:r w:rsidR="009A2FA7">
        <w:t xml:space="preserve">the </w:t>
      </w:r>
      <w:r w:rsidR="00A13604">
        <w:t>C</w:t>
      </w:r>
      <w:r w:rsidR="000A61B8">
        <w:t xml:space="preserve"> drive of </w:t>
      </w:r>
      <w:r w:rsidR="00A13604">
        <w:t xml:space="preserve">the </w:t>
      </w:r>
      <w:r w:rsidR="000A61B8">
        <w:t>EC2 instance.</w:t>
      </w:r>
    </w:p>
    <w:p w14:paraId="1FF63067" w14:textId="77777777" w:rsidR="0053188D" w:rsidRDefault="0053188D" w:rsidP="0053188D">
      <w:pPr>
        <w:pStyle w:val="step2"/>
        <w:spacing w:line="240" w:lineRule="auto"/>
      </w:pPr>
    </w:p>
    <w:p w14:paraId="42AB9BBC" w14:textId="77777777" w:rsidR="00DD091A" w:rsidRDefault="000A61B8" w:rsidP="0053188D">
      <w:pPr>
        <w:pStyle w:val="step2"/>
        <w:spacing w:line="240" w:lineRule="auto"/>
      </w:pPr>
      <w:r>
        <w:rPr>
          <w:noProof/>
        </w:rPr>
        <w:drawing>
          <wp:inline distT="0" distB="0" distL="0" distR="0" wp14:anchorId="7A69AB63" wp14:editId="42E0F52B">
            <wp:extent cx="3872285" cy="1286625"/>
            <wp:effectExtent l="19050" t="19050" r="13970"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3806" cy="1293776"/>
                    </a:xfrm>
                    <a:prstGeom prst="rect">
                      <a:avLst/>
                    </a:prstGeom>
                    <a:ln>
                      <a:solidFill>
                        <a:schemeClr val="tx1"/>
                      </a:solidFill>
                    </a:ln>
                  </pic:spPr>
                </pic:pic>
              </a:graphicData>
            </a:graphic>
          </wp:inline>
        </w:drawing>
      </w:r>
    </w:p>
    <w:p w14:paraId="4C825D9A" w14:textId="77777777" w:rsidR="00B64D11" w:rsidRDefault="00B64D11">
      <w:pPr>
        <w:rPr>
          <w:rFonts w:ascii="Open Sans" w:eastAsia="Open Sans" w:hAnsi="Open Sans" w:cs="Open Sans"/>
          <w:color w:val="444444"/>
          <w:szCs w:val="24"/>
        </w:rPr>
      </w:pPr>
      <w:r>
        <w:br w:type="page"/>
      </w:r>
    </w:p>
    <w:p w14:paraId="404DC2C6" w14:textId="3D10B09F" w:rsidR="00394B65" w:rsidRDefault="00394B65" w:rsidP="004E40A7">
      <w:pPr>
        <w:pStyle w:val="step3"/>
      </w:pPr>
      <w:r>
        <w:lastRenderedPageBreak/>
        <w:t xml:space="preserve">Follow </w:t>
      </w:r>
      <w:r w:rsidR="009A2FA7">
        <w:t xml:space="preserve">the </w:t>
      </w:r>
      <w:r>
        <w:t>steps</w:t>
      </w:r>
      <w:r w:rsidR="009A2FA7">
        <w:t xml:space="preserve"> below</w:t>
      </w:r>
      <w:r>
        <w:t xml:space="preserve"> to set</w:t>
      </w:r>
      <w:r w:rsidR="009A2FA7">
        <w:t xml:space="preserve"> the</w:t>
      </w:r>
      <w:r>
        <w:t xml:space="preserve"> Path environment variable</w:t>
      </w:r>
      <w:r w:rsidR="009A2FA7">
        <w:t>s</w:t>
      </w:r>
      <w:r>
        <w:t xml:space="preserve"> for </w:t>
      </w:r>
      <w:r w:rsidR="009A2FA7">
        <w:t xml:space="preserve">the </w:t>
      </w:r>
      <w:r>
        <w:t>Maven installation:</w:t>
      </w:r>
    </w:p>
    <w:p w14:paraId="0235FA01" w14:textId="77777777" w:rsidR="00E73A99" w:rsidRDefault="00E73A99" w:rsidP="00E73A99">
      <w:pPr>
        <w:pStyle w:val="step3"/>
        <w:numPr>
          <w:ilvl w:val="0"/>
          <w:numId w:val="0"/>
        </w:numPr>
        <w:ind w:left="288"/>
      </w:pPr>
    </w:p>
    <w:p w14:paraId="6BC4A432" w14:textId="4454A206" w:rsidR="00394B65" w:rsidRDefault="00394B65" w:rsidP="00F3618E">
      <w:pPr>
        <w:pStyle w:val="step3"/>
        <w:numPr>
          <w:ilvl w:val="0"/>
          <w:numId w:val="15"/>
        </w:numPr>
      </w:pPr>
      <w:r>
        <w:t xml:space="preserve">For </w:t>
      </w:r>
      <w:r w:rsidRPr="00503839">
        <w:rPr>
          <w:b/>
        </w:rPr>
        <w:t>Windows Server 2012</w:t>
      </w:r>
      <w:r>
        <w:t xml:space="preserve"> follow </w:t>
      </w:r>
      <w:r w:rsidR="009A2FA7">
        <w:t xml:space="preserve">the </w:t>
      </w:r>
      <w:r>
        <w:t xml:space="preserve">path </w:t>
      </w:r>
      <w:r w:rsidR="009A2FA7">
        <w:t xml:space="preserve">below </w:t>
      </w:r>
      <w:r>
        <w:t>to open Advanced System Settings</w:t>
      </w:r>
    </w:p>
    <w:p w14:paraId="71DBF5F8" w14:textId="77777777" w:rsidR="00394B65" w:rsidRDefault="00394B65" w:rsidP="00394B65">
      <w:pPr>
        <w:pStyle w:val="step3"/>
        <w:numPr>
          <w:ilvl w:val="0"/>
          <w:numId w:val="0"/>
        </w:numPr>
        <w:ind w:left="1008"/>
      </w:pPr>
      <w:r>
        <w:t>Select Start &gt; Control Panel &gt; System and Security &gt; System &gt; Advanced System Settings</w:t>
      </w:r>
    </w:p>
    <w:p w14:paraId="1E7819EA" w14:textId="77777777" w:rsidR="00394B65" w:rsidRDefault="00394B65" w:rsidP="00394B65">
      <w:pPr>
        <w:pStyle w:val="step3"/>
        <w:numPr>
          <w:ilvl w:val="0"/>
          <w:numId w:val="0"/>
        </w:numPr>
        <w:ind w:left="1008"/>
      </w:pPr>
    </w:p>
    <w:p w14:paraId="0086F25D" w14:textId="7DD886FC" w:rsidR="00394B65" w:rsidRDefault="00394B65" w:rsidP="00394B65">
      <w:pPr>
        <w:pStyle w:val="step3"/>
        <w:numPr>
          <w:ilvl w:val="0"/>
          <w:numId w:val="0"/>
        </w:numPr>
        <w:ind w:left="1008"/>
      </w:pPr>
      <w:r>
        <w:t xml:space="preserve">For </w:t>
      </w:r>
      <w:r w:rsidRPr="00503839">
        <w:rPr>
          <w:b/>
        </w:rPr>
        <w:t>Windows Server 2008</w:t>
      </w:r>
      <w:r>
        <w:t xml:space="preserve"> follow </w:t>
      </w:r>
      <w:r w:rsidR="009A2FA7">
        <w:t xml:space="preserve">the </w:t>
      </w:r>
      <w:r>
        <w:t xml:space="preserve">path </w:t>
      </w:r>
      <w:r w:rsidR="009A2FA7">
        <w:t xml:space="preserve">below </w:t>
      </w:r>
      <w:r>
        <w:t>to open Advanced System Settings</w:t>
      </w:r>
    </w:p>
    <w:p w14:paraId="540C90C8" w14:textId="77777777" w:rsidR="00394B65" w:rsidRDefault="00394B65" w:rsidP="00394B65">
      <w:pPr>
        <w:pStyle w:val="step3"/>
        <w:numPr>
          <w:ilvl w:val="0"/>
          <w:numId w:val="0"/>
        </w:numPr>
        <w:ind w:left="1008"/>
      </w:pPr>
      <w:r>
        <w:t>Select Start &gt; Control Panel &gt; System &gt; Advanced System Settings</w:t>
      </w:r>
    </w:p>
    <w:p w14:paraId="011B2EF0" w14:textId="77777777" w:rsidR="00394B65" w:rsidRDefault="00394B65" w:rsidP="00394B65">
      <w:pPr>
        <w:pStyle w:val="step3"/>
        <w:numPr>
          <w:ilvl w:val="0"/>
          <w:numId w:val="0"/>
        </w:numPr>
        <w:ind w:left="1008"/>
      </w:pPr>
    </w:p>
    <w:p w14:paraId="0AE469CF" w14:textId="2BAF3FED" w:rsidR="00394B65" w:rsidRDefault="009A2FA7" w:rsidP="00F3618E">
      <w:pPr>
        <w:pStyle w:val="step3"/>
        <w:numPr>
          <w:ilvl w:val="0"/>
          <w:numId w:val="15"/>
        </w:numPr>
      </w:pPr>
      <w:r>
        <w:t xml:space="preserve">In the </w:t>
      </w:r>
      <w:r w:rsidR="00394B65">
        <w:t xml:space="preserve">System Properties dialog window, select </w:t>
      </w:r>
      <w:r>
        <w:t xml:space="preserve">the </w:t>
      </w:r>
      <w:proofErr w:type="gramStart"/>
      <w:r w:rsidR="00394B65" w:rsidRPr="00D335BD">
        <w:rPr>
          <w:b/>
        </w:rPr>
        <w:t>Advanced</w:t>
      </w:r>
      <w:proofErr w:type="gramEnd"/>
      <w:r w:rsidR="00394B65">
        <w:t xml:space="preserve"> tab and </w:t>
      </w:r>
      <w:r w:rsidR="00A13604">
        <w:t>click</w:t>
      </w:r>
      <w:r>
        <w:t xml:space="preserve"> on the </w:t>
      </w:r>
      <w:r w:rsidR="00394B65" w:rsidRPr="00D335BD">
        <w:rPr>
          <w:b/>
        </w:rPr>
        <w:t>Environment Variable</w:t>
      </w:r>
      <w:r w:rsidR="00394B65">
        <w:t xml:space="preserve"> button</w:t>
      </w:r>
      <w:r>
        <w:t>.</w:t>
      </w:r>
      <w:r w:rsidR="00394B65">
        <w:t xml:space="preserve"> </w:t>
      </w:r>
    </w:p>
    <w:p w14:paraId="77BBDBA6" w14:textId="77777777" w:rsidR="00E73A99" w:rsidRDefault="00E73A99" w:rsidP="00E73A99">
      <w:pPr>
        <w:pStyle w:val="step3"/>
        <w:numPr>
          <w:ilvl w:val="0"/>
          <w:numId w:val="0"/>
        </w:numPr>
        <w:ind w:left="1008"/>
      </w:pPr>
    </w:p>
    <w:p w14:paraId="7CE67682" w14:textId="58728B72" w:rsidR="00394B65" w:rsidRDefault="009A2FA7" w:rsidP="00F3618E">
      <w:pPr>
        <w:pStyle w:val="step3"/>
        <w:numPr>
          <w:ilvl w:val="0"/>
          <w:numId w:val="15"/>
        </w:numPr>
      </w:pPr>
      <w:r>
        <w:t xml:space="preserve">In the </w:t>
      </w:r>
      <w:r w:rsidR="00394B65" w:rsidRPr="00E433D1">
        <w:rPr>
          <w:b/>
          <w:rPrChange w:id="267" w:author="Kathryn Gillett" w:date="2016-12-14T21:29:00Z">
            <w:rPr/>
          </w:rPrChange>
        </w:rPr>
        <w:t>Environment Variables</w:t>
      </w:r>
      <w:r w:rsidR="00394B65">
        <w:t xml:space="preserve"> dialog window, </w:t>
      </w:r>
      <w:r>
        <w:t xml:space="preserve">click on the </w:t>
      </w:r>
      <w:proofErr w:type="gramStart"/>
      <w:r w:rsidR="00394B65" w:rsidRPr="00D335BD">
        <w:rPr>
          <w:b/>
        </w:rPr>
        <w:t>New</w:t>
      </w:r>
      <w:proofErr w:type="gramEnd"/>
      <w:r w:rsidR="00394B65">
        <w:t xml:space="preserve"> button in </w:t>
      </w:r>
      <w:r>
        <w:t xml:space="preserve">the </w:t>
      </w:r>
      <w:r w:rsidR="00394B65">
        <w:t xml:space="preserve">System Variables section to add </w:t>
      </w:r>
      <w:r>
        <w:t xml:space="preserve">a </w:t>
      </w:r>
      <w:r w:rsidR="00394B65">
        <w:t>variable</w:t>
      </w:r>
      <w:r w:rsidR="00E73A99">
        <w:t>.</w:t>
      </w:r>
    </w:p>
    <w:p w14:paraId="305D63EC" w14:textId="77777777" w:rsidR="00E73A99" w:rsidRDefault="00E73A99" w:rsidP="00E73A99">
      <w:pPr>
        <w:pStyle w:val="step3"/>
        <w:numPr>
          <w:ilvl w:val="0"/>
          <w:numId w:val="0"/>
        </w:numPr>
      </w:pPr>
    </w:p>
    <w:p w14:paraId="09CF109B" w14:textId="1ECD7BFA" w:rsidR="00394B65" w:rsidRDefault="009A2FA7" w:rsidP="00F3618E">
      <w:pPr>
        <w:pStyle w:val="step3"/>
        <w:numPr>
          <w:ilvl w:val="0"/>
          <w:numId w:val="15"/>
        </w:numPr>
      </w:pPr>
      <w:r>
        <w:t xml:space="preserve">In the </w:t>
      </w:r>
      <w:r w:rsidR="00394B65" w:rsidRPr="00E433D1">
        <w:rPr>
          <w:b/>
          <w:rPrChange w:id="268" w:author="Kathryn Gillett" w:date="2016-12-14T21:29:00Z">
            <w:rPr/>
          </w:rPrChange>
        </w:rPr>
        <w:t>New System Variable</w:t>
      </w:r>
      <w:r w:rsidR="00394B65">
        <w:t xml:space="preserve"> window, enter </w:t>
      </w:r>
      <w:r w:rsidR="00394B65">
        <w:rPr>
          <w:b/>
        </w:rPr>
        <w:t>M2</w:t>
      </w:r>
      <w:r w:rsidR="00394B65" w:rsidRPr="00DB53D2">
        <w:rPr>
          <w:b/>
        </w:rPr>
        <w:t>_HOME</w:t>
      </w:r>
      <w:r w:rsidR="00394B65">
        <w:t xml:space="preserve"> as </w:t>
      </w:r>
      <w:r>
        <w:t xml:space="preserve">a </w:t>
      </w:r>
      <w:r w:rsidR="00394B65">
        <w:t xml:space="preserve">Variable name and </w:t>
      </w:r>
      <w:r>
        <w:t xml:space="preserve">type the </w:t>
      </w:r>
      <w:r w:rsidR="00394B65" w:rsidRPr="00DB53D2">
        <w:rPr>
          <w:b/>
        </w:rPr>
        <w:t xml:space="preserve">path to </w:t>
      </w:r>
      <w:r w:rsidR="00394B65">
        <w:rPr>
          <w:b/>
        </w:rPr>
        <w:t>Maven installation directory</w:t>
      </w:r>
      <w:r w:rsidR="00394B65">
        <w:t xml:space="preserve"> as </w:t>
      </w:r>
      <w:r>
        <w:t xml:space="preserve">a </w:t>
      </w:r>
      <w:r w:rsidR="00394B65">
        <w:t>Variable value.</w:t>
      </w:r>
    </w:p>
    <w:p w14:paraId="67BCC2CD" w14:textId="77777777" w:rsidR="00E73A99" w:rsidRDefault="00E73A99" w:rsidP="00E73A99">
      <w:pPr>
        <w:pStyle w:val="step3"/>
        <w:numPr>
          <w:ilvl w:val="0"/>
          <w:numId w:val="0"/>
        </w:numPr>
      </w:pPr>
    </w:p>
    <w:p w14:paraId="4F8A3107" w14:textId="77777777" w:rsidR="00394B65" w:rsidRDefault="00394B65" w:rsidP="00394B65">
      <w:pPr>
        <w:pStyle w:val="step3"/>
        <w:numPr>
          <w:ilvl w:val="0"/>
          <w:numId w:val="0"/>
        </w:numPr>
        <w:ind w:left="1008"/>
      </w:pPr>
      <w:r>
        <w:rPr>
          <w:noProof/>
        </w:rPr>
        <w:drawing>
          <wp:inline distT="0" distB="0" distL="0" distR="0" wp14:anchorId="4B2A445E" wp14:editId="2F8DAA82">
            <wp:extent cx="2138900" cy="917540"/>
            <wp:effectExtent l="19050" t="19050" r="1397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61597" cy="927276"/>
                    </a:xfrm>
                    <a:prstGeom prst="rect">
                      <a:avLst/>
                    </a:prstGeom>
                    <a:ln>
                      <a:solidFill>
                        <a:schemeClr val="tx1"/>
                      </a:solidFill>
                    </a:ln>
                  </pic:spPr>
                </pic:pic>
              </a:graphicData>
            </a:graphic>
          </wp:inline>
        </w:drawing>
      </w:r>
    </w:p>
    <w:p w14:paraId="0387AB5E" w14:textId="77777777" w:rsidR="00E73A99" w:rsidRDefault="00E73A99" w:rsidP="00394B65">
      <w:pPr>
        <w:pStyle w:val="step3"/>
        <w:numPr>
          <w:ilvl w:val="0"/>
          <w:numId w:val="0"/>
        </w:numPr>
        <w:ind w:left="1008"/>
      </w:pPr>
    </w:p>
    <w:p w14:paraId="06C5F61D" w14:textId="0589300A" w:rsidR="00394B65" w:rsidRDefault="009A2FA7" w:rsidP="00F3618E">
      <w:pPr>
        <w:pStyle w:val="step3"/>
        <w:numPr>
          <w:ilvl w:val="0"/>
          <w:numId w:val="15"/>
        </w:numPr>
      </w:pPr>
      <w:r>
        <w:t xml:space="preserve">Click on the </w:t>
      </w:r>
      <w:r w:rsidR="00A13604">
        <w:rPr>
          <w:b/>
        </w:rPr>
        <w:t>OK</w:t>
      </w:r>
      <w:r w:rsidR="00A13604">
        <w:t xml:space="preserve"> </w:t>
      </w:r>
      <w:r w:rsidR="00394B65">
        <w:t>button to save</w:t>
      </w:r>
      <w:r>
        <w:t>.</w:t>
      </w:r>
      <w:r w:rsidR="00394B65">
        <w:t xml:space="preserve"> </w:t>
      </w:r>
    </w:p>
    <w:p w14:paraId="737F7C84" w14:textId="77777777" w:rsidR="00E73A99" w:rsidRDefault="00E73A99" w:rsidP="00E73A99">
      <w:pPr>
        <w:pStyle w:val="step3"/>
        <w:numPr>
          <w:ilvl w:val="0"/>
          <w:numId w:val="0"/>
        </w:numPr>
        <w:ind w:left="1008"/>
      </w:pPr>
    </w:p>
    <w:p w14:paraId="7CD8C6D1" w14:textId="7A0990D3" w:rsidR="00394B65" w:rsidRDefault="00394B65" w:rsidP="00F3618E">
      <w:pPr>
        <w:pStyle w:val="step3"/>
        <w:numPr>
          <w:ilvl w:val="0"/>
          <w:numId w:val="15"/>
        </w:numPr>
      </w:pPr>
      <w:r>
        <w:t xml:space="preserve">Now select </w:t>
      </w:r>
      <w:r w:rsidR="009A2FA7">
        <w:t xml:space="preserve">a </w:t>
      </w:r>
      <w:r w:rsidRPr="00394B65">
        <w:rPr>
          <w:b/>
        </w:rPr>
        <w:t>Path</w:t>
      </w:r>
      <w:r>
        <w:t xml:space="preserve"> </w:t>
      </w:r>
      <w:r w:rsidRPr="00394B65">
        <w:t>System variable</w:t>
      </w:r>
      <w:r>
        <w:t xml:space="preserve"> and </w:t>
      </w:r>
      <w:r w:rsidR="00A13604">
        <w:t>click</w:t>
      </w:r>
      <w:r w:rsidR="009A2FA7">
        <w:t xml:space="preserve"> on the </w:t>
      </w:r>
      <w:r w:rsidRPr="007A23B0">
        <w:rPr>
          <w:b/>
        </w:rPr>
        <w:t>Edit</w:t>
      </w:r>
      <w:r>
        <w:t xml:space="preserve"> button to modify it.</w:t>
      </w:r>
    </w:p>
    <w:p w14:paraId="23502B4D" w14:textId="77777777" w:rsidR="00E73A99" w:rsidRDefault="00E73A99" w:rsidP="00E73A99">
      <w:pPr>
        <w:pStyle w:val="step3"/>
        <w:numPr>
          <w:ilvl w:val="0"/>
          <w:numId w:val="0"/>
        </w:numPr>
      </w:pPr>
    </w:p>
    <w:p w14:paraId="5599E7B0" w14:textId="77777777" w:rsidR="00394B65" w:rsidRDefault="00394B65" w:rsidP="00394B65">
      <w:pPr>
        <w:pStyle w:val="step3"/>
        <w:numPr>
          <w:ilvl w:val="0"/>
          <w:numId w:val="0"/>
        </w:numPr>
        <w:ind w:left="1008"/>
      </w:pPr>
      <w:r>
        <w:rPr>
          <w:noProof/>
        </w:rPr>
        <w:drawing>
          <wp:inline distT="0" distB="0" distL="0" distR="0" wp14:anchorId="68D30754" wp14:editId="02CD1403">
            <wp:extent cx="2384261" cy="2615980"/>
            <wp:effectExtent l="19050" t="19050" r="16510"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93051" cy="2625624"/>
                    </a:xfrm>
                    <a:prstGeom prst="rect">
                      <a:avLst/>
                    </a:prstGeom>
                    <a:ln>
                      <a:solidFill>
                        <a:schemeClr val="tx1"/>
                      </a:solidFill>
                    </a:ln>
                  </pic:spPr>
                </pic:pic>
              </a:graphicData>
            </a:graphic>
          </wp:inline>
        </w:drawing>
      </w:r>
    </w:p>
    <w:p w14:paraId="0C5A260E" w14:textId="77777777" w:rsidR="00E73A99" w:rsidRDefault="00E73A99" w:rsidP="00394B65">
      <w:pPr>
        <w:pStyle w:val="step3"/>
        <w:numPr>
          <w:ilvl w:val="0"/>
          <w:numId w:val="0"/>
        </w:numPr>
        <w:ind w:left="1008"/>
      </w:pPr>
    </w:p>
    <w:p w14:paraId="797295C3" w14:textId="7BD581DE" w:rsidR="00394B65" w:rsidRDefault="00394B65" w:rsidP="00F3618E">
      <w:pPr>
        <w:pStyle w:val="step3"/>
        <w:numPr>
          <w:ilvl w:val="0"/>
          <w:numId w:val="15"/>
        </w:numPr>
      </w:pPr>
      <w:r>
        <w:t>Append string “</w:t>
      </w:r>
      <w:proofErr w:type="gramStart"/>
      <w:r w:rsidRPr="00394B65">
        <w:rPr>
          <w:b/>
        </w:rPr>
        <w:t>;%</w:t>
      </w:r>
      <w:proofErr w:type="gramEnd"/>
      <w:r w:rsidRPr="00394B65">
        <w:rPr>
          <w:b/>
        </w:rPr>
        <w:t>M2_HOME%\bin</w:t>
      </w:r>
      <w:r>
        <w:t xml:space="preserve">” at the end of </w:t>
      </w:r>
      <w:r w:rsidR="00056C18">
        <w:t xml:space="preserve">the </w:t>
      </w:r>
      <w:r>
        <w:t xml:space="preserve">existing value of </w:t>
      </w:r>
      <w:r w:rsidR="00056C18">
        <w:t xml:space="preserve">the </w:t>
      </w:r>
      <w:r>
        <w:t>Path variable.</w:t>
      </w:r>
    </w:p>
    <w:p w14:paraId="3BE86043" w14:textId="77777777" w:rsidR="00C95B78" w:rsidRDefault="00C95B78" w:rsidP="00C95B78">
      <w:pPr>
        <w:pStyle w:val="step3"/>
        <w:numPr>
          <w:ilvl w:val="0"/>
          <w:numId w:val="0"/>
        </w:numPr>
        <w:ind w:left="1008"/>
      </w:pPr>
      <w:r>
        <w:t>Semicolon “;” acts as a string separator.</w:t>
      </w:r>
    </w:p>
    <w:p w14:paraId="5CC1BF15" w14:textId="77777777" w:rsidR="00394B65" w:rsidRDefault="00C95B78" w:rsidP="00394B65">
      <w:pPr>
        <w:pStyle w:val="step3"/>
        <w:numPr>
          <w:ilvl w:val="0"/>
          <w:numId w:val="0"/>
        </w:numPr>
        <w:ind w:left="1008"/>
      </w:pPr>
      <w:r>
        <w:rPr>
          <w:noProof/>
        </w:rPr>
        <w:drawing>
          <wp:inline distT="0" distB="0" distL="0" distR="0" wp14:anchorId="1085592F" wp14:editId="66BB2C5A">
            <wp:extent cx="2679590" cy="1112711"/>
            <wp:effectExtent l="19050" t="19050" r="26035"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8279" cy="1124624"/>
                    </a:xfrm>
                    <a:prstGeom prst="rect">
                      <a:avLst/>
                    </a:prstGeom>
                    <a:ln>
                      <a:solidFill>
                        <a:schemeClr val="tx1"/>
                      </a:solidFill>
                    </a:ln>
                  </pic:spPr>
                </pic:pic>
              </a:graphicData>
            </a:graphic>
          </wp:inline>
        </w:drawing>
      </w:r>
    </w:p>
    <w:p w14:paraId="0FCC732E" w14:textId="77777777" w:rsidR="00E73A99" w:rsidRDefault="00E73A99" w:rsidP="00394B65">
      <w:pPr>
        <w:pStyle w:val="step3"/>
        <w:numPr>
          <w:ilvl w:val="0"/>
          <w:numId w:val="0"/>
        </w:numPr>
        <w:ind w:left="1008"/>
      </w:pPr>
    </w:p>
    <w:p w14:paraId="316B6A6D" w14:textId="746C0913" w:rsidR="00C95B78" w:rsidRDefault="00D81ADE" w:rsidP="00F3618E">
      <w:pPr>
        <w:pStyle w:val="step3"/>
        <w:numPr>
          <w:ilvl w:val="0"/>
          <w:numId w:val="15"/>
        </w:numPr>
      </w:pPr>
      <w:r>
        <w:t xml:space="preserve">Click on the </w:t>
      </w:r>
      <w:r w:rsidR="00C95B78" w:rsidRPr="00C95B78">
        <w:rPr>
          <w:b/>
        </w:rPr>
        <w:t>OK</w:t>
      </w:r>
      <w:r w:rsidR="00C95B78">
        <w:t xml:space="preserve"> button to save the modification.</w:t>
      </w:r>
    </w:p>
    <w:p w14:paraId="00DEB2B7" w14:textId="77777777" w:rsidR="00E73A99" w:rsidRDefault="00E73A99" w:rsidP="00E73A99">
      <w:pPr>
        <w:pStyle w:val="step3"/>
        <w:numPr>
          <w:ilvl w:val="0"/>
          <w:numId w:val="0"/>
        </w:numPr>
        <w:ind w:left="1008"/>
      </w:pPr>
    </w:p>
    <w:p w14:paraId="7A7AC528" w14:textId="6FA50274" w:rsidR="00C95B78" w:rsidRDefault="00D81ADE" w:rsidP="00F3618E">
      <w:pPr>
        <w:pStyle w:val="step3"/>
        <w:numPr>
          <w:ilvl w:val="0"/>
          <w:numId w:val="15"/>
        </w:numPr>
      </w:pPr>
      <w:r>
        <w:t xml:space="preserve">Click on the </w:t>
      </w:r>
      <w:r w:rsidR="00C95B78" w:rsidRPr="00C95B78">
        <w:rPr>
          <w:b/>
        </w:rPr>
        <w:t>OK</w:t>
      </w:r>
      <w:r w:rsidR="00C95B78">
        <w:t xml:space="preserve"> button on </w:t>
      </w:r>
      <w:r w:rsidR="00056C18">
        <w:t xml:space="preserve">the </w:t>
      </w:r>
      <w:r w:rsidR="00C95B78">
        <w:t>System Variable window.</w:t>
      </w:r>
    </w:p>
    <w:p w14:paraId="52EA95F4" w14:textId="77777777" w:rsidR="00E73A99" w:rsidRDefault="00E73A99" w:rsidP="00E73A99">
      <w:pPr>
        <w:pStyle w:val="step3"/>
        <w:numPr>
          <w:ilvl w:val="0"/>
          <w:numId w:val="0"/>
        </w:numPr>
      </w:pPr>
    </w:p>
    <w:p w14:paraId="0C8791C7" w14:textId="285C135A" w:rsidR="00C95B78" w:rsidRDefault="00C95B78" w:rsidP="004E40A7">
      <w:pPr>
        <w:pStyle w:val="step3"/>
        <w:spacing w:after="240"/>
      </w:pPr>
      <w:r>
        <w:t xml:space="preserve">Open </w:t>
      </w:r>
      <w:r w:rsidR="00D81ADE">
        <w:t xml:space="preserve">a </w:t>
      </w:r>
      <w:r>
        <w:t xml:space="preserve">new Command Prompt instance and execute </w:t>
      </w:r>
      <w:r w:rsidR="00D81ADE">
        <w:t xml:space="preserve">the </w:t>
      </w:r>
      <w:r>
        <w:t xml:space="preserve">command </w:t>
      </w:r>
      <w:r w:rsidR="00D81ADE">
        <w:t xml:space="preserve">below </w:t>
      </w:r>
      <w:r>
        <w:t xml:space="preserve">to check if Maven </w:t>
      </w:r>
      <w:r w:rsidR="00D81ADE">
        <w:t xml:space="preserve">has </w:t>
      </w:r>
      <w:r>
        <w:t xml:space="preserve">successfully </w:t>
      </w:r>
      <w:r w:rsidR="00D81ADE">
        <w:t xml:space="preserve">been </w:t>
      </w:r>
      <w:r>
        <w:t>installed.</w:t>
      </w:r>
    </w:p>
    <w:tbl>
      <w:tblPr>
        <w:tblStyle w:val="TableGrid"/>
        <w:tblW w:w="0" w:type="auto"/>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355"/>
      </w:tblGrid>
      <w:tr w:rsidR="00C95B78" w14:paraId="651A9E43" w14:textId="77777777" w:rsidTr="0053188D">
        <w:trPr>
          <w:trHeight w:val="305"/>
        </w:trPr>
        <w:tc>
          <w:tcPr>
            <w:tcW w:w="9355" w:type="dxa"/>
            <w:shd w:val="clear" w:color="auto" w:fill="F2F2F2" w:themeFill="background1" w:themeFillShade="F2"/>
            <w:tcMar>
              <w:top w:w="115" w:type="dxa"/>
              <w:left w:w="115" w:type="dxa"/>
              <w:bottom w:w="115" w:type="dxa"/>
              <w:right w:w="115" w:type="dxa"/>
            </w:tcMar>
          </w:tcPr>
          <w:p w14:paraId="47F0347E" w14:textId="7AF9F9AF" w:rsidR="00C95B78" w:rsidRPr="00562751" w:rsidRDefault="00C95B78" w:rsidP="00110EC5">
            <w:pPr>
              <w:pStyle w:val="step3"/>
              <w:numPr>
                <w:ilvl w:val="0"/>
                <w:numId w:val="0"/>
              </w:numPr>
              <w:rPr>
                <w:rFonts w:ascii="Courier New" w:hAnsi="Courier New" w:cs="Courier New"/>
              </w:rPr>
            </w:pPr>
            <w:proofErr w:type="spellStart"/>
            <w:r>
              <w:rPr>
                <w:rFonts w:ascii="Courier New" w:hAnsi="Courier New" w:cs="Courier New"/>
              </w:rPr>
              <w:t>mvn</w:t>
            </w:r>
            <w:proofErr w:type="spellEnd"/>
            <w:r>
              <w:rPr>
                <w:rFonts w:ascii="Courier New" w:hAnsi="Courier New" w:cs="Courier New"/>
              </w:rPr>
              <w:t xml:space="preserve"> </w:t>
            </w:r>
            <w:del w:id="269" w:author="Abhinandan" w:date="2016-12-16T14:35:00Z">
              <w:r w:rsidDel="00F87193">
                <w:rPr>
                  <w:rFonts w:ascii="Courier New" w:hAnsi="Courier New" w:cs="Courier New"/>
                </w:rPr>
                <w:delText>-</w:delText>
              </w:r>
            </w:del>
            <w:ins w:id="270" w:author="Abhinandan" w:date="2016-12-16T14:35:00Z">
              <w:r w:rsidR="00F87193">
                <w:rPr>
                  <w:rFonts w:ascii="Courier New" w:hAnsi="Courier New" w:cs="Courier New"/>
                </w:rPr>
                <w:t>–</w:t>
              </w:r>
            </w:ins>
            <w:r>
              <w:rPr>
                <w:rFonts w:ascii="Courier New" w:hAnsi="Courier New" w:cs="Courier New"/>
              </w:rPr>
              <w:t>version</w:t>
            </w:r>
          </w:p>
        </w:tc>
      </w:tr>
    </w:tbl>
    <w:p w14:paraId="49365E09" w14:textId="77777777" w:rsidR="0053188D" w:rsidRDefault="0053188D" w:rsidP="0053188D">
      <w:pPr>
        <w:pStyle w:val="step3"/>
        <w:numPr>
          <w:ilvl w:val="0"/>
          <w:numId w:val="0"/>
        </w:numPr>
        <w:spacing w:line="360" w:lineRule="auto"/>
      </w:pPr>
    </w:p>
    <w:p w14:paraId="45C2561D" w14:textId="77777777" w:rsidR="00C95B78" w:rsidRDefault="00C95B78" w:rsidP="0053188D">
      <w:pPr>
        <w:pStyle w:val="step3"/>
        <w:numPr>
          <w:ilvl w:val="0"/>
          <w:numId w:val="0"/>
        </w:numPr>
        <w:spacing w:line="360" w:lineRule="auto"/>
      </w:pPr>
      <w:r>
        <w:rPr>
          <w:noProof/>
        </w:rPr>
        <w:drawing>
          <wp:inline distT="0" distB="0" distL="0" distR="0" wp14:anchorId="35A16617" wp14:editId="0BD661B1">
            <wp:extent cx="5096786" cy="869067"/>
            <wp:effectExtent l="19050" t="19050" r="889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27020" cy="874222"/>
                    </a:xfrm>
                    <a:prstGeom prst="rect">
                      <a:avLst/>
                    </a:prstGeom>
                    <a:ln>
                      <a:solidFill>
                        <a:schemeClr val="tx1"/>
                      </a:solidFill>
                    </a:ln>
                  </pic:spPr>
                </pic:pic>
              </a:graphicData>
            </a:graphic>
          </wp:inline>
        </w:drawing>
      </w:r>
    </w:p>
    <w:p w14:paraId="4B6E5E04" w14:textId="75275B06" w:rsidR="00C95B78" w:rsidRDefault="00C95B78" w:rsidP="00C95B78">
      <w:pPr>
        <w:pStyle w:val="step3"/>
        <w:numPr>
          <w:ilvl w:val="0"/>
          <w:numId w:val="0"/>
        </w:numPr>
        <w:ind w:left="288"/>
      </w:pPr>
      <w:r>
        <w:t xml:space="preserve">Output similar to </w:t>
      </w:r>
      <w:r w:rsidR="00056C18">
        <w:t xml:space="preserve">the </w:t>
      </w:r>
      <w:r>
        <w:t xml:space="preserve">above screenshot signifies </w:t>
      </w:r>
      <w:r w:rsidR="00056C18">
        <w:t xml:space="preserve">a </w:t>
      </w:r>
      <w:r>
        <w:t>successful Maven installation.</w:t>
      </w:r>
    </w:p>
    <w:p w14:paraId="6419A43B" w14:textId="77777777" w:rsidR="00E73A99" w:rsidRDefault="00E73A99" w:rsidP="00C95B78">
      <w:pPr>
        <w:pStyle w:val="step3"/>
        <w:numPr>
          <w:ilvl w:val="0"/>
          <w:numId w:val="0"/>
        </w:numPr>
        <w:ind w:left="288"/>
      </w:pPr>
    </w:p>
    <w:p w14:paraId="46BE5109" w14:textId="4285E26A" w:rsidR="007A23B0" w:rsidRDefault="007A23B0" w:rsidP="0027750A">
      <w:pPr>
        <w:pStyle w:val="step3"/>
      </w:pPr>
      <w:del w:id="271" w:author="Kathryn Gillett" w:date="2016-12-14T21:31:00Z">
        <w:r w:rsidDel="008F2ABD">
          <w:delText xml:space="preserve">Follow </w:delText>
        </w:r>
      </w:del>
      <w:ins w:id="272" w:author="Kathryn Gillett" w:date="2016-12-14T21:31:00Z">
        <w:r w:rsidR="008F2ABD">
          <w:t xml:space="preserve">Repeat </w:t>
        </w:r>
      </w:ins>
      <w:r w:rsidR="00056C18">
        <w:t xml:space="preserve">Steps </w:t>
      </w:r>
      <w:r>
        <w:t xml:space="preserve">1 </w:t>
      </w:r>
      <w:r w:rsidR="00056C18">
        <w:t xml:space="preserve">through </w:t>
      </w:r>
      <w:r>
        <w:t xml:space="preserve">6 to install </w:t>
      </w:r>
      <w:del w:id="273" w:author="Kathryn Gillett" w:date="2016-12-14T21:31:00Z">
        <w:r w:rsidR="00D81ADE" w:rsidDel="008F2ABD">
          <w:delText xml:space="preserve">the </w:delText>
        </w:r>
      </w:del>
      <w:r>
        <w:t xml:space="preserve">Maven on ATTUNITY </w:t>
      </w:r>
      <w:proofErr w:type="spellStart"/>
      <w:r>
        <w:t>CloudBeam</w:t>
      </w:r>
      <w:proofErr w:type="spellEnd"/>
      <w:r>
        <w:t xml:space="preserve"> EC2 instance.</w:t>
      </w:r>
    </w:p>
    <w:p w14:paraId="0E37ABCD" w14:textId="77777777" w:rsidR="00367E23" w:rsidRDefault="00367E23" w:rsidP="00367E23">
      <w:pPr>
        <w:pStyle w:val="step3"/>
        <w:numPr>
          <w:ilvl w:val="0"/>
          <w:numId w:val="0"/>
        </w:numPr>
      </w:pPr>
    </w:p>
    <w:p w14:paraId="08C68FAC" w14:textId="77777777" w:rsidR="00B64D11" w:rsidRDefault="00B64D11">
      <w:pPr>
        <w:rPr>
          <w:rFonts w:ascii="Open Sans" w:eastAsia="Open Sans" w:hAnsi="Open Sans" w:cs="Open Sans"/>
          <w:color w:val="444444"/>
          <w:szCs w:val="24"/>
        </w:rPr>
      </w:pPr>
      <w:r>
        <w:br w:type="page"/>
      </w:r>
    </w:p>
    <w:p w14:paraId="448275CD" w14:textId="77777777" w:rsidR="00E73A99" w:rsidRPr="0027750A" w:rsidRDefault="007A23B0" w:rsidP="0027750A">
      <w:pPr>
        <w:pStyle w:val="DocH2"/>
        <w:rPr>
          <w:szCs w:val="28"/>
        </w:rPr>
      </w:pPr>
      <w:bookmarkStart w:id="274" w:name="_Toc469413293"/>
      <w:r>
        <w:lastRenderedPageBreak/>
        <w:t xml:space="preserve">4.12. </w:t>
      </w:r>
      <w:r>
        <w:rPr>
          <w:szCs w:val="28"/>
        </w:rPr>
        <w:t>Cluster &amp; r</w:t>
      </w:r>
      <w:r w:rsidR="00211B30">
        <w:rPr>
          <w:szCs w:val="28"/>
        </w:rPr>
        <w:t xml:space="preserve">esource setup automation using AWS </w:t>
      </w:r>
      <w:proofErr w:type="spellStart"/>
      <w:r w:rsidR="00211B30">
        <w:rPr>
          <w:szCs w:val="28"/>
        </w:rPr>
        <w:t>Cloud</w:t>
      </w:r>
      <w:r w:rsidRPr="006D6BBB">
        <w:rPr>
          <w:szCs w:val="28"/>
        </w:rPr>
        <w:t>Formation</w:t>
      </w:r>
      <w:bookmarkEnd w:id="274"/>
      <w:proofErr w:type="spellEnd"/>
    </w:p>
    <w:p w14:paraId="5BEE1BC7" w14:textId="24920DD8" w:rsidR="00211B30" w:rsidRDefault="00211B30" w:rsidP="00211B30">
      <w:pPr>
        <w:pStyle w:val="step2"/>
      </w:pPr>
      <w:r w:rsidRPr="00211B30">
        <w:t xml:space="preserve">AWS </w:t>
      </w:r>
      <w:proofErr w:type="spellStart"/>
      <w:r w:rsidRPr="00211B30">
        <w:t>CloudFormation</w:t>
      </w:r>
      <w:proofErr w:type="spellEnd"/>
      <w:r w:rsidRPr="00211B30">
        <w:t xml:space="preserve"> is a service that helps you model and set up your Amazon Web Services resources so that you can spend less time managing those resources and more time focusing on your applications that run in AWS. You create a template that describes all the AWS resources that you want (like Amazon EC2 instances or Amazon RDS DB instances), and AWS </w:t>
      </w:r>
      <w:proofErr w:type="spellStart"/>
      <w:r w:rsidRPr="00211B30">
        <w:t>CloudFormation</w:t>
      </w:r>
      <w:proofErr w:type="spellEnd"/>
      <w:r w:rsidRPr="00211B30">
        <w:t xml:space="preserve"> takes care of provisioning and configuring those resources for you. You don't need to individually create and configure AWS resources and figure out what's dependent on what</w:t>
      </w:r>
      <w:r w:rsidR="007011C5">
        <w:t>.</w:t>
      </w:r>
      <w:r w:rsidRPr="00211B30">
        <w:t xml:space="preserve"> AWS </w:t>
      </w:r>
      <w:proofErr w:type="spellStart"/>
      <w:r w:rsidRPr="00211B30">
        <w:t>CloudFormation</w:t>
      </w:r>
      <w:proofErr w:type="spellEnd"/>
      <w:r w:rsidRPr="00211B30">
        <w:t xml:space="preserve"> handles all of that.</w:t>
      </w:r>
    </w:p>
    <w:p w14:paraId="58AC871F" w14:textId="77777777" w:rsidR="00211B30" w:rsidRPr="00211B30" w:rsidRDefault="00211B30" w:rsidP="00211B30">
      <w:pPr>
        <w:pStyle w:val="step2"/>
      </w:pPr>
    </w:p>
    <w:p w14:paraId="6DC88454" w14:textId="7C7A718B" w:rsidR="007A23B0" w:rsidRDefault="007A23B0" w:rsidP="00211B30">
      <w:pPr>
        <w:pStyle w:val="step2"/>
      </w:pPr>
      <w:del w:id="275" w:author="Kathryn Gillett" w:date="2016-12-14T21:32:00Z">
        <w:r w:rsidRPr="00211B30" w:rsidDel="008F2ABD">
          <w:delText xml:space="preserve">Let’s </w:delText>
        </w:r>
      </w:del>
      <w:ins w:id="276" w:author="Kathryn Gillett" w:date="2016-12-14T21:32:00Z">
        <w:r w:rsidR="008F2ABD">
          <w:t>The following steps will show you how to</w:t>
        </w:r>
        <w:r w:rsidR="008F2ABD" w:rsidRPr="00211B30">
          <w:t xml:space="preserve"> </w:t>
        </w:r>
      </w:ins>
      <w:r w:rsidRPr="00211B30">
        <w:t xml:space="preserve">setup Amazon redshift using </w:t>
      </w:r>
      <w:r w:rsidR="007011C5">
        <w:t xml:space="preserve">an </w:t>
      </w:r>
      <w:r w:rsidR="00211B30">
        <w:t xml:space="preserve">AWS </w:t>
      </w:r>
      <w:r w:rsidRPr="00211B30">
        <w:t>Cloud Formation template.</w:t>
      </w:r>
    </w:p>
    <w:p w14:paraId="40898313" w14:textId="77777777" w:rsidR="00211B30" w:rsidRPr="00211B30" w:rsidRDefault="00211B30" w:rsidP="00211B30">
      <w:pPr>
        <w:pStyle w:val="step2"/>
      </w:pPr>
    </w:p>
    <w:p w14:paraId="4D82B043" w14:textId="0153C7F1" w:rsidR="007A23B0" w:rsidRDefault="007011C5">
      <w:pPr>
        <w:pStyle w:val="step3"/>
        <w:numPr>
          <w:ilvl w:val="0"/>
          <w:numId w:val="0"/>
        </w:numPr>
      </w:pPr>
      <w:r>
        <w:t xml:space="preserve">Click on the </w:t>
      </w:r>
      <w:r w:rsidR="007A23B0">
        <w:t xml:space="preserve">link </w:t>
      </w:r>
      <w:hyperlink r:id="rId130" w:history="1">
        <w:r w:rsidRPr="009831E4">
          <w:rPr>
            <w:rStyle w:val="Hyperlink"/>
            <w:i/>
          </w:rPr>
          <w:t>http://docs.aws.amazon.com/AWSCloudFormation/latest/UserGuide/sample-templates-services-us-west-2.html</w:t>
        </w:r>
      </w:hyperlink>
      <w:r w:rsidRPr="007011C5">
        <w:rPr>
          <w:i/>
        </w:rPr>
        <w:t xml:space="preserve"> </w:t>
      </w:r>
      <w:del w:id="277" w:author="Kathryn Gillett" w:date="2016-12-14T21:33:00Z">
        <w:r w:rsidR="00A34C4B" w:rsidRPr="007011C5" w:rsidDel="008F2ABD">
          <w:rPr>
            <w:color w:val="000000" w:themeColor="text1"/>
          </w:rPr>
          <w:delText xml:space="preserve"> </w:delText>
        </w:r>
      </w:del>
      <w:r w:rsidR="00A34C4B" w:rsidRPr="007011C5">
        <w:rPr>
          <w:color w:val="000000" w:themeColor="text1"/>
        </w:rPr>
        <w:t>a</w:t>
      </w:r>
      <w:r w:rsidR="007A23B0" w:rsidRPr="007011C5">
        <w:rPr>
          <w:sz w:val="24"/>
        </w:rPr>
        <w:t xml:space="preserve">nd select </w:t>
      </w:r>
      <w:r w:rsidR="007A23B0" w:rsidRPr="007011C5">
        <w:rPr>
          <w:b/>
          <w:sz w:val="24"/>
        </w:rPr>
        <w:t>Amazon Redshift</w:t>
      </w:r>
      <w:r w:rsidR="007A23B0" w:rsidRPr="007011C5">
        <w:rPr>
          <w:sz w:val="24"/>
        </w:rPr>
        <w:t xml:space="preserve"> </w:t>
      </w:r>
      <w:r>
        <w:rPr>
          <w:sz w:val="24"/>
        </w:rPr>
        <w:t xml:space="preserve">in the </w:t>
      </w:r>
      <w:r w:rsidRPr="008F2ABD">
        <w:rPr>
          <w:b/>
          <w:sz w:val="24"/>
          <w:rPrChange w:id="278" w:author="Kathryn Gillett" w:date="2016-12-14T21:33:00Z">
            <w:rPr>
              <w:sz w:val="24"/>
            </w:rPr>
          </w:rPrChange>
        </w:rPr>
        <w:t>Topics</w:t>
      </w:r>
      <w:r>
        <w:rPr>
          <w:sz w:val="24"/>
        </w:rPr>
        <w:t xml:space="preserve"> list to bring up the </w:t>
      </w:r>
      <w:r w:rsidR="009831E4">
        <w:rPr>
          <w:sz w:val="24"/>
        </w:rPr>
        <w:t>template</w:t>
      </w:r>
      <w:r>
        <w:rPr>
          <w:sz w:val="24"/>
        </w:rPr>
        <w:t xml:space="preserve"> list for Amazon Redshift. </w:t>
      </w:r>
      <w:r w:rsidR="00A34C4B">
        <w:rPr>
          <w:noProof/>
        </w:rPr>
        <w:drawing>
          <wp:inline distT="0" distB="0" distL="0" distR="0" wp14:anchorId="3A6E74E7" wp14:editId="3A87A533">
            <wp:extent cx="5076825" cy="2293620"/>
            <wp:effectExtent l="19050" t="19050" r="28575"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1367" cy="2295672"/>
                    </a:xfrm>
                    <a:prstGeom prst="rect">
                      <a:avLst/>
                    </a:prstGeom>
                    <a:ln>
                      <a:solidFill>
                        <a:schemeClr val="tx1"/>
                      </a:solidFill>
                    </a:ln>
                  </pic:spPr>
                </pic:pic>
              </a:graphicData>
            </a:graphic>
          </wp:inline>
        </w:drawing>
      </w:r>
    </w:p>
    <w:p w14:paraId="29B0C771" w14:textId="77777777" w:rsidR="00A34C4B" w:rsidRDefault="00A34C4B" w:rsidP="00211B30">
      <w:pPr>
        <w:pStyle w:val="step3"/>
        <w:numPr>
          <w:ilvl w:val="0"/>
          <w:numId w:val="0"/>
        </w:numPr>
        <w:ind w:left="288"/>
      </w:pPr>
    </w:p>
    <w:p w14:paraId="7DE0105D" w14:textId="77777777" w:rsidR="00211B30" w:rsidRDefault="00211B30" w:rsidP="0053188D">
      <w:pPr>
        <w:pStyle w:val="step3"/>
        <w:numPr>
          <w:ilvl w:val="0"/>
          <w:numId w:val="0"/>
        </w:numPr>
        <w:ind w:left="288" w:hanging="288"/>
      </w:pPr>
      <w:r>
        <w:rPr>
          <w:noProof/>
        </w:rPr>
        <w:drawing>
          <wp:inline distT="0" distB="0" distL="0" distR="0" wp14:anchorId="00D962DC" wp14:editId="2EB2306B">
            <wp:extent cx="5105400" cy="1275647"/>
            <wp:effectExtent l="19050" t="19050" r="1905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81560" cy="1294676"/>
                    </a:xfrm>
                    <a:prstGeom prst="rect">
                      <a:avLst/>
                    </a:prstGeom>
                    <a:ln>
                      <a:solidFill>
                        <a:schemeClr val="tx1"/>
                      </a:solidFill>
                    </a:ln>
                  </pic:spPr>
                </pic:pic>
              </a:graphicData>
            </a:graphic>
          </wp:inline>
        </w:drawing>
      </w:r>
    </w:p>
    <w:p w14:paraId="17E0C995" w14:textId="77777777" w:rsidR="00E73A99" w:rsidRDefault="00E73A99" w:rsidP="00211B30">
      <w:pPr>
        <w:pStyle w:val="step3"/>
        <w:numPr>
          <w:ilvl w:val="0"/>
          <w:numId w:val="0"/>
        </w:numPr>
        <w:ind w:left="288"/>
      </w:pPr>
    </w:p>
    <w:p w14:paraId="25A20E1B" w14:textId="00143984" w:rsidR="00211B30" w:rsidRDefault="007011C5" w:rsidP="00211B30">
      <w:pPr>
        <w:pStyle w:val="step3"/>
        <w:numPr>
          <w:ilvl w:val="0"/>
          <w:numId w:val="0"/>
        </w:numPr>
        <w:ind w:left="288"/>
      </w:pPr>
      <w:r>
        <w:t xml:space="preserve">The Header row </w:t>
      </w:r>
      <w:r w:rsidR="00211B30">
        <w:t>of</w:t>
      </w:r>
      <w:r>
        <w:t xml:space="preserve"> this</w:t>
      </w:r>
      <w:r w:rsidR="00211B30">
        <w:t xml:space="preserve"> table contains Template Name, Description, View</w:t>
      </w:r>
      <w:r>
        <w:t>,</w:t>
      </w:r>
      <w:r w:rsidR="009831E4">
        <w:t xml:space="preserve"> </w:t>
      </w:r>
      <w:r w:rsidR="00211B30">
        <w:t>View in Designer</w:t>
      </w:r>
      <w:r>
        <w:t>,</w:t>
      </w:r>
      <w:r w:rsidR="00211B30">
        <w:t xml:space="preserve"> and Launch</w:t>
      </w:r>
      <w:r w:rsidR="00BD387C">
        <w:t>.</w:t>
      </w:r>
      <w:r w:rsidR="00211B30">
        <w:t xml:space="preserve"> </w:t>
      </w:r>
    </w:p>
    <w:p w14:paraId="5503E565" w14:textId="77777777" w:rsidR="00E73A99" w:rsidRDefault="00E73A99" w:rsidP="00211B30">
      <w:pPr>
        <w:pStyle w:val="step3"/>
        <w:numPr>
          <w:ilvl w:val="0"/>
          <w:numId w:val="0"/>
        </w:numPr>
        <w:ind w:left="288"/>
      </w:pPr>
    </w:p>
    <w:p w14:paraId="11842764" w14:textId="22EF1C5A" w:rsidR="00D44AA5" w:rsidRDefault="00D44AA5" w:rsidP="00F3618E">
      <w:pPr>
        <w:pStyle w:val="step3"/>
        <w:numPr>
          <w:ilvl w:val="0"/>
          <w:numId w:val="19"/>
        </w:numPr>
      </w:pPr>
      <w:r>
        <w:t xml:space="preserve">Click </w:t>
      </w:r>
      <w:r w:rsidR="00BD387C">
        <w:t xml:space="preserve">the </w:t>
      </w:r>
      <w:r w:rsidRPr="00D44AA5">
        <w:rPr>
          <w:b/>
        </w:rPr>
        <w:t>View</w:t>
      </w:r>
      <w:r>
        <w:t xml:space="preserve"> link </w:t>
      </w:r>
      <w:r w:rsidR="00BD387C">
        <w:t xml:space="preserve">next to </w:t>
      </w:r>
      <w:r w:rsidRPr="00D44AA5">
        <w:rPr>
          <w:b/>
        </w:rPr>
        <w:t>Basic Amazon Redshift cluster</w:t>
      </w:r>
      <w:r>
        <w:rPr>
          <w:b/>
        </w:rPr>
        <w:t xml:space="preserve"> </w:t>
      </w:r>
      <w:r>
        <w:t xml:space="preserve">template to view </w:t>
      </w:r>
      <w:r w:rsidR="00BD387C">
        <w:t xml:space="preserve">the </w:t>
      </w:r>
      <w:r>
        <w:t xml:space="preserve">template in </w:t>
      </w:r>
      <w:r w:rsidR="00BD387C">
        <w:t xml:space="preserve">a </w:t>
      </w:r>
      <w:r>
        <w:t>browser.</w:t>
      </w:r>
    </w:p>
    <w:p w14:paraId="15E7D6B0" w14:textId="77777777" w:rsidR="00E73A99" w:rsidRDefault="00E73A99" w:rsidP="00E73A99">
      <w:pPr>
        <w:pStyle w:val="step3"/>
        <w:numPr>
          <w:ilvl w:val="0"/>
          <w:numId w:val="0"/>
        </w:numPr>
        <w:ind w:left="288"/>
      </w:pPr>
    </w:p>
    <w:p w14:paraId="7A23C99E" w14:textId="77777777" w:rsidR="00D44AA5" w:rsidRDefault="00D44AA5" w:rsidP="0053188D">
      <w:pPr>
        <w:pStyle w:val="step3"/>
        <w:numPr>
          <w:ilvl w:val="0"/>
          <w:numId w:val="0"/>
        </w:numPr>
        <w:ind w:left="288" w:hanging="288"/>
      </w:pPr>
      <w:r>
        <w:rPr>
          <w:noProof/>
        </w:rPr>
        <w:drawing>
          <wp:inline distT="0" distB="0" distL="0" distR="0" wp14:anchorId="04F84FF1" wp14:editId="451F9213">
            <wp:extent cx="5095875" cy="2591435"/>
            <wp:effectExtent l="19050" t="19050" r="2857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18004" cy="2602688"/>
                    </a:xfrm>
                    <a:prstGeom prst="rect">
                      <a:avLst/>
                    </a:prstGeom>
                    <a:ln>
                      <a:solidFill>
                        <a:schemeClr val="tx1"/>
                      </a:solidFill>
                    </a:ln>
                  </pic:spPr>
                </pic:pic>
              </a:graphicData>
            </a:graphic>
          </wp:inline>
        </w:drawing>
      </w:r>
    </w:p>
    <w:p w14:paraId="49FAAEA1" w14:textId="77777777" w:rsidR="00E73A99" w:rsidRDefault="00E73A99" w:rsidP="00D44AA5">
      <w:pPr>
        <w:pStyle w:val="step3"/>
        <w:numPr>
          <w:ilvl w:val="0"/>
          <w:numId w:val="0"/>
        </w:numPr>
        <w:ind w:left="288"/>
      </w:pPr>
    </w:p>
    <w:p w14:paraId="310A369F" w14:textId="0A6DB4FC" w:rsidR="00D44AA5" w:rsidRDefault="00D44AA5" w:rsidP="00D44AA5">
      <w:pPr>
        <w:pStyle w:val="step3"/>
        <w:numPr>
          <w:ilvl w:val="0"/>
          <w:numId w:val="0"/>
        </w:numPr>
        <w:ind w:left="288"/>
      </w:pPr>
      <w:r>
        <w:t xml:space="preserve">The template is in </w:t>
      </w:r>
      <w:proofErr w:type="spellStart"/>
      <w:r>
        <w:t>Json</w:t>
      </w:r>
      <w:proofErr w:type="spellEnd"/>
      <w:r>
        <w:t xml:space="preserve"> format and contains various nodes required to create </w:t>
      </w:r>
      <w:r w:rsidR="00BD387C">
        <w:t xml:space="preserve">a </w:t>
      </w:r>
      <w:r>
        <w:t>cluster.</w:t>
      </w:r>
    </w:p>
    <w:p w14:paraId="6FDE4D52" w14:textId="77777777" w:rsidR="00B64D11" w:rsidRDefault="00B64D11">
      <w:pPr>
        <w:rPr>
          <w:rFonts w:ascii="Open Sans" w:eastAsia="Open Sans" w:hAnsi="Open Sans" w:cs="Open Sans"/>
          <w:color w:val="444444"/>
          <w:szCs w:val="24"/>
        </w:rPr>
      </w:pPr>
      <w:r>
        <w:br w:type="page"/>
      </w:r>
    </w:p>
    <w:p w14:paraId="3E4941A5" w14:textId="6C84EBB6" w:rsidR="00D44AA5" w:rsidRDefault="00D44AA5" w:rsidP="00F3618E">
      <w:pPr>
        <w:pStyle w:val="step3"/>
        <w:numPr>
          <w:ilvl w:val="0"/>
          <w:numId w:val="19"/>
        </w:numPr>
      </w:pPr>
      <w:r>
        <w:lastRenderedPageBreak/>
        <w:t xml:space="preserve">Click </w:t>
      </w:r>
      <w:r w:rsidR="0032578F">
        <w:t xml:space="preserve">on the </w:t>
      </w:r>
      <w:r w:rsidRPr="00D44AA5">
        <w:rPr>
          <w:b/>
        </w:rPr>
        <w:t>View</w:t>
      </w:r>
      <w:r>
        <w:rPr>
          <w:b/>
        </w:rPr>
        <w:t xml:space="preserve"> in Designer</w:t>
      </w:r>
      <w:r>
        <w:t xml:space="preserve"> link </w:t>
      </w:r>
      <w:r w:rsidR="0032578F">
        <w:t xml:space="preserve">next to </w:t>
      </w:r>
      <w:r w:rsidRPr="00D44AA5">
        <w:rPr>
          <w:b/>
        </w:rPr>
        <w:t>Basic Amazon Redshift cluster</w:t>
      </w:r>
      <w:r>
        <w:rPr>
          <w:b/>
        </w:rPr>
        <w:t xml:space="preserve"> </w:t>
      </w:r>
      <w:r>
        <w:t>template.</w:t>
      </w:r>
    </w:p>
    <w:p w14:paraId="1B681E5A" w14:textId="1A4E16C1" w:rsidR="00D44AA5" w:rsidRDefault="00D44AA5" w:rsidP="00D44AA5">
      <w:pPr>
        <w:pStyle w:val="step3"/>
        <w:numPr>
          <w:ilvl w:val="0"/>
          <w:numId w:val="0"/>
        </w:numPr>
        <w:ind w:left="288"/>
      </w:pPr>
      <w:r>
        <w:t xml:space="preserve">It opens up </w:t>
      </w:r>
      <w:r w:rsidR="0032578F">
        <w:t xml:space="preserve">Designer </w:t>
      </w:r>
      <w:r>
        <w:t xml:space="preserve">to manage </w:t>
      </w:r>
      <w:r w:rsidR="0032578F">
        <w:t xml:space="preserve">the </w:t>
      </w:r>
      <w:r>
        <w:t>template. Designer visualizes the template so that AWS resources can be easily recognized</w:t>
      </w:r>
      <w:r w:rsidR="003A4D63">
        <w:t xml:space="preserve"> and connected</w:t>
      </w:r>
      <w:r>
        <w:t xml:space="preserve">. Designer helps to create </w:t>
      </w:r>
      <w:r w:rsidR="009831E4">
        <w:t xml:space="preserve">a </w:t>
      </w:r>
      <w:r>
        <w:t>new template, modif</w:t>
      </w:r>
      <w:r w:rsidR="009831E4">
        <w:t>ies</w:t>
      </w:r>
      <w:r>
        <w:t xml:space="preserve"> existing template</w:t>
      </w:r>
      <w:r w:rsidR="0032578F">
        <w:t>s</w:t>
      </w:r>
      <w:r w:rsidR="009831E4">
        <w:t>,</w:t>
      </w:r>
      <w:r>
        <w:t xml:space="preserve"> and helps to store them locally or in </w:t>
      </w:r>
      <w:r w:rsidR="0032578F">
        <w:t xml:space="preserve">the </w:t>
      </w:r>
      <w:r>
        <w:t>AWS storage.</w:t>
      </w:r>
    </w:p>
    <w:p w14:paraId="04611A25" w14:textId="77777777" w:rsidR="00E73A99" w:rsidRDefault="00E73A99" w:rsidP="00D44AA5">
      <w:pPr>
        <w:pStyle w:val="step3"/>
        <w:numPr>
          <w:ilvl w:val="0"/>
          <w:numId w:val="0"/>
        </w:numPr>
        <w:ind w:left="288"/>
      </w:pPr>
    </w:p>
    <w:p w14:paraId="1C34C0CE" w14:textId="77777777" w:rsidR="00D44AA5" w:rsidRDefault="003A4D63" w:rsidP="0053188D">
      <w:pPr>
        <w:pStyle w:val="step3"/>
        <w:numPr>
          <w:ilvl w:val="0"/>
          <w:numId w:val="0"/>
        </w:numPr>
        <w:ind w:left="288" w:hanging="288"/>
      </w:pPr>
      <w:r>
        <w:rPr>
          <w:noProof/>
        </w:rPr>
        <w:drawing>
          <wp:inline distT="0" distB="0" distL="0" distR="0" wp14:anchorId="6733C9F7" wp14:editId="48D7EFD5">
            <wp:extent cx="5095875" cy="19812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5875" cy="1981200"/>
                    </a:xfrm>
                    <a:prstGeom prst="rect">
                      <a:avLst/>
                    </a:prstGeom>
                    <a:ln>
                      <a:solidFill>
                        <a:schemeClr val="tx1"/>
                      </a:solidFill>
                    </a:ln>
                  </pic:spPr>
                </pic:pic>
              </a:graphicData>
            </a:graphic>
          </wp:inline>
        </w:drawing>
      </w:r>
    </w:p>
    <w:p w14:paraId="2ED55DA1" w14:textId="77777777" w:rsidR="00E73A99" w:rsidRDefault="00E73A99" w:rsidP="00B64D11">
      <w:pPr>
        <w:pStyle w:val="step3"/>
        <w:numPr>
          <w:ilvl w:val="0"/>
          <w:numId w:val="0"/>
        </w:numPr>
      </w:pPr>
    </w:p>
    <w:p w14:paraId="4A75A535" w14:textId="00FE9F4C" w:rsidR="00E73A99" w:rsidRDefault="003A4D63" w:rsidP="00083009">
      <w:pPr>
        <w:pStyle w:val="step3"/>
      </w:pPr>
      <w:r>
        <w:t>Click</w:t>
      </w:r>
      <w:r w:rsidR="0032578F">
        <w:t xml:space="preserve"> on the</w:t>
      </w:r>
      <w:r>
        <w:t xml:space="preserve"> </w:t>
      </w:r>
      <w:r w:rsidRPr="00083009">
        <w:rPr>
          <w:b/>
        </w:rPr>
        <w:t>Launch Stack</w:t>
      </w:r>
      <w:r>
        <w:t xml:space="preserve"> button to open </w:t>
      </w:r>
      <w:r w:rsidR="0032578F">
        <w:t xml:space="preserve">the </w:t>
      </w:r>
      <w:r>
        <w:t>Create stack page.</w:t>
      </w:r>
    </w:p>
    <w:p w14:paraId="1E4FB32E" w14:textId="6750C383" w:rsidR="00E73A99" w:rsidRDefault="003A4D63" w:rsidP="00E73A99">
      <w:pPr>
        <w:pStyle w:val="step3"/>
        <w:numPr>
          <w:ilvl w:val="0"/>
          <w:numId w:val="0"/>
        </w:numPr>
        <w:ind w:left="288"/>
        <w:rPr>
          <w:shd w:val="clear" w:color="auto" w:fill="FFFFFF"/>
        </w:rPr>
      </w:pPr>
      <w:r>
        <w:t xml:space="preserve">On </w:t>
      </w:r>
      <w:r w:rsidR="0032578F">
        <w:t xml:space="preserve">the </w:t>
      </w:r>
      <w:r>
        <w:t xml:space="preserve">Create Stack page, </w:t>
      </w:r>
      <w:r>
        <w:rPr>
          <w:shd w:val="clear" w:color="auto" w:fill="FFFFFF"/>
        </w:rPr>
        <w:t xml:space="preserve">AWS </w:t>
      </w:r>
      <w:proofErr w:type="spellStart"/>
      <w:r>
        <w:rPr>
          <w:shd w:val="clear" w:color="auto" w:fill="FFFFFF"/>
        </w:rPr>
        <w:t>CloudFormation</w:t>
      </w:r>
      <w:proofErr w:type="spellEnd"/>
      <w:r>
        <w:rPr>
          <w:shd w:val="clear" w:color="auto" w:fill="FFFFFF"/>
        </w:rPr>
        <w:t xml:space="preserve"> uses the defined template</w:t>
      </w:r>
      <w:r w:rsidR="00CB5F12">
        <w:rPr>
          <w:shd w:val="clear" w:color="auto" w:fill="FFFFFF"/>
        </w:rPr>
        <w:t>,</w:t>
      </w:r>
      <w:r>
        <w:rPr>
          <w:shd w:val="clear" w:color="auto" w:fill="FFFFFF"/>
        </w:rPr>
        <w:t xml:space="preserve"> and makes underlying service calls to AWS </w:t>
      </w:r>
      <w:r w:rsidR="00CB5F12">
        <w:rPr>
          <w:shd w:val="clear" w:color="auto" w:fill="FFFFFF"/>
        </w:rPr>
        <w:t xml:space="preserve">in order </w:t>
      </w:r>
      <w:r>
        <w:rPr>
          <w:shd w:val="clear" w:color="auto" w:fill="FFFFFF"/>
        </w:rPr>
        <w:t>to provision and configure your resources.</w:t>
      </w:r>
    </w:p>
    <w:p w14:paraId="7299A5C7" w14:textId="20695AD3" w:rsidR="003A4D63" w:rsidRDefault="0032578F" w:rsidP="003A4D63">
      <w:pPr>
        <w:pStyle w:val="step3"/>
        <w:numPr>
          <w:ilvl w:val="0"/>
          <w:numId w:val="0"/>
        </w:numPr>
        <w:ind w:left="288"/>
      </w:pPr>
      <w:r>
        <w:rPr>
          <w:shd w:val="clear" w:color="auto" w:fill="FFFFFF"/>
        </w:rPr>
        <w:t>Use the</w:t>
      </w:r>
      <w:r w:rsidR="003A4D63">
        <w:rPr>
          <w:shd w:val="clear" w:color="auto" w:fill="FFFFFF"/>
        </w:rPr>
        <w:t xml:space="preserve"> Amazon’s </w:t>
      </w:r>
      <w:r w:rsidR="003A4D63" w:rsidRPr="00D44AA5">
        <w:rPr>
          <w:b/>
        </w:rPr>
        <w:t>Basic Amazon Redshift cluster</w:t>
      </w:r>
      <w:r w:rsidR="003A4D63">
        <w:rPr>
          <w:b/>
        </w:rPr>
        <w:t xml:space="preserve"> </w:t>
      </w:r>
      <w:r w:rsidR="003A4D63">
        <w:t xml:space="preserve">template to launch </w:t>
      </w:r>
      <w:r>
        <w:t xml:space="preserve">a </w:t>
      </w:r>
      <w:r w:rsidR="003A4D63">
        <w:t>new cluster.</w:t>
      </w:r>
    </w:p>
    <w:p w14:paraId="0B79BABB" w14:textId="77777777" w:rsidR="00E73A99" w:rsidRDefault="00E73A99" w:rsidP="003A4D63">
      <w:pPr>
        <w:pStyle w:val="step3"/>
        <w:numPr>
          <w:ilvl w:val="0"/>
          <w:numId w:val="0"/>
        </w:numPr>
        <w:ind w:left="288"/>
      </w:pPr>
    </w:p>
    <w:p w14:paraId="57FD6017" w14:textId="6F41CEFE" w:rsidR="00E73A99" w:rsidRDefault="003A4D63" w:rsidP="00083009">
      <w:pPr>
        <w:pStyle w:val="step3"/>
      </w:pPr>
      <w:r>
        <w:t>Do</w:t>
      </w:r>
      <w:r w:rsidR="00CB5F12">
        <w:t xml:space="preserve"> </w:t>
      </w:r>
      <w:r w:rsidR="0032578F">
        <w:t>not</w:t>
      </w:r>
      <w:r>
        <w:t xml:space="preserve"> make any changes on </w:t>
      </w:r>
      <w:r w:rsidR="0032578F">
        <w:t xml:space="preserve">the </w:t>
      </w:r>
      <w:r w:rsidRPr="00083009">
        <w:rPr>
          <w:b/>
        </w:rPr>
        <w:t>Select Template</w:t>
      </w:r>
      <w:r>
        <w:t xml:space="preserve"> tab of </w:t>
      </w:r>
      <w:r w:rsidR="0032578F">
        <w:t xml:space="preserve">the </w:t>
      </w:r>
      <w:r>
        <w:t>Create Stack page.</w:t>
      </w:r>
    </w:p>
    <w:p w14:paraId="2E5C2920" w14:textId="62C87C47" w:rsidR="003A4D63" w:rsidRDefault="002F7139" w:rsidP="002F7139">
      <w:pPr>
        <w:pStyle w:val="step3"/>
        <w:numPr>
          <w:ilvl w:val="0"/>
          <w:numId w:val="0"/>
        </w:numPr>
        <w:ind w:left="288"/>
      </w:pPr>
      <w:r>
        <w:t xml:space="preserve">By default, </w:t>
      </w:r>
      <w:r w:rsidR="003A4D63" w:rsidRPr="002F7139">
        <w:rPr>
          <w:b/>
        </w:rPr>
        <w:t>Specify an Amazon S3 template URL</w:t>
      </w:r>
      <w:r w:rsidRPr="002F7139">
        <w:t xml:space="preserve"> </w:t>
      </w:r>
      <w:r>
        <w:t>option will be</w:t>
      </w:r>
      <w:r w:rsidRPr="002F7139">
        <w:t xml:space="preserve"> selected</w:t>
      </w:r>
      <w:r>
        <w:t>,</w:t>
      </w:r>
      <w:r w:rsidRPr="002F7139">
        <w:t xml:space="preserve"> which </w:t>
      </w:r>
      <w:r w:rsidR="00CB5F12">
        <w:t>lets you</w:t>
      </w:r>
      <w:r>
        <w:t xml:space="preserve"> use</w:t>
      </w:r>
      <w:r w:rsidRPr="002F7139">
        <w:t xml:space="preserve"> </w:t>
      </w:r>
      <w:r w:rsidR="00CB5F12">
        <w:t xml:space="preserve">the </w:t>
      </w:r>
      <w:r w:rsidRPr="002F7139">
        <w:t xml:space="preserve">template </w:t>
      </w:r>
      <w:r>
        <w:t xml:space="preserve">published on </w:t>
      </w:r>
      <w:ins w:id="279" w:author="Kathryn Gillett" w:date="2016-12-14T21:34:00Z">
        <w:r w:rsidR="008F2ABD">
          <w:t xml:space="preserve">the </w:t>
        </w:r>
      </w:ins>
      <w:r w:rsidR="00CB5F12">
        <w:t>Internet</w:t>
      </w:r>
      <w:r w:rsidRPr="002F7139">
        <w:t>.</w:t>
      </w:r>
      <w:r>
        <w:t xml:space="preserve"> </w:t>
      </w:r>
      <w:r w:rsidR="0032578F">
        <w:t xml:space="preserve">The </w:t>
      </w:r>
      <w:r>
        <w:t xml:space="preserve">URL field contains the location of </w:t>
      </w:r>
      <w:r>
        <w:rPr>
          <w:shd w:val="clear" w:color="auto" w:fill="FFFFFF"/>
        </w:rPr>
        <w:t xml:space="preserve">Amazon’s </w:t>
      </w:r>
      <w:r w:rsidR="00CB5F12">
        <w:t xml:space="preserve">sample </w:t>
      </w:r>
      <w:r w:rsidRPr="00D44AA5">
        <w:rPr>
          <w:b/>
        </w:rPr>
        <w:t>Basic Amazon Redshift cluster</w:t>
      </w:r>
      <w:r>
        <w:rPr>
          <w:b/>
        </w:rPr>
        <w:t xml:space="preserve"> </w:t>
      </w:r>
      <w:r>
        <w:t>template.</w:t>
      </w:r>
    </w:p>
    <w:p w14:paraId="20A27124" w14:textId="77777777" w:rsidR="00E73A99" w:rsidRDefault="00E73A99" w:rsidP="002F7139">
      <w:pPr>
        <w:pStyle w:val="step3"/>
        <w:numPr>
          <w:ilvl w:val="0"/>
          <w:numId w:val="0"/>
        </w:numPr>
        <w:ind w:left="288"/>
      </w:pPr>
    </w:p>
    <w:p w14:paraId="12DB349E" w14:textId="77777777" w:rsidR="002F7139" w:rsidRDefault="002F7139" w:rsidP="0053188D">
      <w:pPr>
        <w:pStyle w:val="step3"/>
        <w:numPr>
          <w:ilvl w:val="0"/>
          <w:numId w:val="0"/>
        </w:numPr>
        <w:ind w:left="288" w:hanging="288"/>
      </w:pPr>
      <w:r>
        <w:rPr>
          <w:noProof/>
        </w:rPr>
        <w:drawing>
          <wp:inline distT="0" distB="0" distL="0" distR="0" wp14:anchorId="1F1895D3" wp14:editId="0D387228">
            <wp:extent cx="5120640" cy="1955800"/>
            <wp:effectExtent l="19050" t="19050" r="2286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33742" cy="1960804"/>
                    </a:xfrm>
                    <a:prstGeom prst="rect">
                      <a:avLst/>
                    </a:prstGeom>
                    <a:ln>
                      <a:solidFill>
                        <a:schemeClr val="tx1"/>
                      </a:solidFill>
                    </a:ln>
                  </pic:spPr>
                </pic:pic>
              </a:graphicData>
            </a:graphic>
          </wp:inline>
        </w:drawing>
      </w:r>
    </w:p>
    <w:p w14:paraId="7E7E5043" w14:textId="77777777" w:rsidR="00E73A99" w:rsidRDefault="00E73A99" w:rsidP="002F7139">
      <w:pPr>
        <w:pStyle w:val="step3"/>
        <w:numPr>
          <w:ilvl w:val="0"/>
          <w:numId w:val="0"/>
        </w:numPr>
        <w:ind w:left="288"/>
      </w:pPr>
    </w:p>
    <w:p w14:paraId="4EDA0364" w14:textId="619D01C2" w:rsidR="00541F9C" w:rsidRDefault="0032578F" w:rsidP="00F3618E">
      <w:pPr>
        <w:pStyle w:val="step3"/>
        <w:numPr>
          <w:ilvl w:val="0"/>
          <w:numId w:val="19"/>
        </w:numPr>
      </w:pPr>
      <w:r>
        <w:t xml:space="preserve">Click on the </w:t>
      </w:r>
      <w:r w:rsidR="002F7139" w:rsidRPr="002F7139">
        <w:rPr>
          <w:b/>
        </w:rPr>
        <w:t>Next</w:t>
      </w:r>
      <w:r w:rsidR="002F7139">
        <w:t xml:space="preserve"> button to move </w:t>
      </w:r>
      <w:r>
        <w:t xml:space="preserve">to the </w:t>
      </w:r>
      <w:r w:rsidR="002F7139" w:rsidRPr="002F7139">
        <w:rPr>
          <w:b/>
        </w:rPr>
        <w:t>Specify Details</w:t>
      </w:r>
      <w:r w:rsidR="002F7139">
        <w:t xml:space="preserve"> tab. </w:t>
      </w:r>
    </w:p>
    <w:p w14:paraId="1CC0E048" w14:textId="77777777" w:rsidR="00E73A99" w:rsidRDefault="00E73A99" w:rsidP="00E73A99">
      <w:pPr>
        <w:pStyle w:val="step3"/>
        <w:numPr>
          <w:ilvl w:val="0"/>
          <w:numId w:val="0"/>
        </w:numPr>
        <w:ind w:left="288"/>
      </w:pPr>
    </w:p>
    <w:p w14:paraId="2E68F28A" w14:textId="3878BEBD" w:rsidR="002F7139" w:rsidRDefault="00541F9C" w:rsidP="00F3618E">
      <w:pPr>
        <w:pStyle w:val="step3"/>
        <w:numPr>
          <w:ilvl w:val="0"/>
          <w:numId w:val="19"/>
        </w:numPr>
      </w:pPr>
      <w:r>
        <w:lastRenderedPageBreak/>
        <w:t>K</w:t>
      </w:r>
      <w:r w:rsidR="002F7139">
        <w:t xml:space="preserve">eep all default values </w:t>
      </w:r>
      <w:r>
        <w:t xml:space="preserve">on </w:t>
      </w:r>
      <w:r w:rsidR="009C2348">
        <w:t xml:space="preserve">the </w:t>
      </w:r>
      <w:r w:rsidRPr="002F7139">
        <w:rPr>
          <w:b/>
        </w:rPr>
        <w:t>Specify Details</w:t>
      </w:r>
      <w:r>
        <w:t xml:space="preserve"> tab, but</w:t>
      </w:r>
      <w:r w:rsidR="002F7139">
        <w:t xml:space="preserve"> enter </w:t>
      </w:r>
      <w:r w:rsidR="009C2348">
        <w:t xml:space="preserve">the </w:t>
      </w:r>
      <w:r>
        <w:t xml:space="preserve">appropriate values for </w:t>
      </w:r>
      <w:proofErr w:type="spellStart"/>
      <w:r w:rsidR="002F7139">
        <w:t>MasterUsername</w:t>
      </w:r>
      <w:proofErr w:type="spellEnd"/>
      <w:r w:rsidR="002F7139">
        <w:t xml:space="preserve"> </w:t>
      </w:r>
      <w:r>
        <w:t xml:space="preserve">and </w:t>
      </w:r>
      <w:proofErr w:type="spellStart"/>
      <w:r>
        <w:t>MasterUserPassword</w:t>
      </w:r>
      <w:proofErr w:type="spellEnd"/>
      <w:r>
        <w:t>.</w:t>
      </w:r>
    </w:p>
    <w:p w14:paraId="0B2D5D72" w14:textId="77777777" w:rsidR="00E73A99" w:rsidRDefault="00E73A99" w:rsidP="00E73A99">
      <w:pPr>
        <w:pStyle w:val="step3"/>
        <w:numPr>
          <w:ilvl w:val="0"/>
          <w:numId w:val="0"/>
        </w:numPr>
      </w:pPr>
    </w:p>
    <w:p w14:paraId="66669290" w14:textId="01DA1203" w:rsidR="00541F9C" w:rsidRDefault="009C2348" w:rsidP="00541F9C">
      <w:pPr>
        <w:pStyle w:val="step3"/>
        <w:numPr>
          <w:ilvl w:val="0"/>
          <w:numId w:val="0"/>
        </w:numPr>
        <w:ind w:left="288"/>
      </w:pPr>
      <w:r>
        <w:t>Make note of the</w:t>
      </w:r>
      <w:r w:rsidR="00541F9C">
        <w:t xml:space="preserve"> </w:t>
      </w:r>
      <w:proofErr w:type="spellStart"/>
      <w:r w:rsidR="00541F9C" w:rsidRPr="00541F9C">
        <w:rPr>
          <w:b/>
        </w:rPr>
        <w:t>DatabaseName</w:t>
      </w:r>
      <w:proofErr w:type="spellEnd"/>
      <w:r w:rsidR="00541F9C">
        <w:t xml:space="preserve">, </w:t>
      </w:r>
      <w:proofErr w:type="spellStart"/>
      <w:r w:rsidR="00541F9C" w:rsidRPr="00541F9C">
        <w:rPr>
          <w:b/>
        </w:rPr>
        <w:t>MasterUsername</w:t>
      </w:r>
      <w:proofErr w:type="spellEnd"/>
      <w:r>
        <w:rPr>
          <w:b/>
        </w:rPr>
        <w:t>,</w:t>
      </w:r>
      <w:r w:rsidR="00541F9C">
        <w:t xml:space="preserve"> and </w:t>
      </w:r>
      <w:proofErr w:type="spellStart"/>
      <w:r w:rsidR="00541F9C" w:rsidRPr="00541F9C">
        <w:rPr>
          <w:b/>
        </w:rPr>
        <w:t>MasterUserPassword</w:t>
      </w:r>
      <w:proofErr w:type="spellEnd"/>
      <w:r w:rsidR="00541F9C">
        <w:t xml:space="preserve"> for future use.</w:t>
      </w:r>
    </w:p>
    <w:p w14:paraId="08118857" w14:textId="77777777" w:rsidR="00E73A99" w:rsidRDefault="00E73A99" w:rsidP="00541F9C">
      <w:pPr>
        <w:pStyle w:val="step3"/>
        <w:numPr>
          <w:ilvl w:val="0"/>
          <w:numId w:val="0"/>
        </w:numPr>
        <w:ind w:left="288"/>
      </w:pPr>
    </w:p>
    <w:p w14:paraId="23A825E8" w14:textId="77777777" w:rsidR="00541F9C" w:rsidRDefault="00541F9C" w:rsidP="00083009">
      <w:pPr>
        <w:pStyle w:val="step3"/>
        <w:numPr>
          <w:ilvl w:val="0"/>
          <w:numId w:val="0"/>
        </w:numPr>
        <w:ind w:left="288" w:hanging="288"/>
      </w:pPr>
      <w:r>
        <w:rPr>
          <w:noProof/>
        </w:rPr>
        <w:drawing>
          <wp:inline distT="0" distB="0" distL="0" distR="0" wp14:anchorId="49802C57" wp14:editId="5531EE34">
            <wp:extent cx="5143500" cy="183832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58953" cy="1843848"/>
                    </a:xfrm>
                    <a:prstGeom prst="rect">
                      <a:avLst/>
                    </a:prstGeom>
                    <a:ln>
                      <a:solidFill>
                        <a:schemeClr val="tx1"/>
                      </a:solidFill>
                    </a:ln>
                  </pic:spPr>
                </pic:pic>
              </a:graphicData>
            </a:graphic>
          </wp:inline>
        </w:drawing>
      </w:r>
    </w:p>
    <w:p w14:paraId="04C306E2" w14:textId="77777777" w:rsidR="00367E23" w:rsidRDefault="00367E23" w:rsidP="00541F9C">
      <w:pPr>
        <w:pStyle w:val="step3"/>
        <w:numPr>
          <w:ilvl w:val="0"/>
          <w:numId w:val="0"/>
        </w:numPr>
        <w:ind w:left="288"/>
      </w:pPr>
    </w:p>
    <w:p w14:paraId="48EBB829" w14:textId="5A2D4179" w:rsidR="00541F9C" w:rsidRDefault="009C2348" w:rsidP="00F3618E">
      <w:pPr>
        <w:pStyle w:val="step3"/>
        <w:numPr>
          <w:ilvl w:val="0"/>
          <w:numId w:val="19"/>
        </w:numPr>
      </w:pPr>
      <w:r>
        <w:t xml:space="preserve">Click on the </w:t>
      </w:r>
      <w:r w:rsidR="00541F9C" w:rsidRPr="00541F9C">
        <w:rPr>
          <w:b/>
        </w:rPr>
        <w:t>Next</w:t>
      </w:r>
      <w:r w:rsidR="00541F9C">
        <w:t xml:space="preserve"> button to move </w:t>
      </w:r>
      <w:r>
        <w:t xml:space="preserve">to the </w:t>
      </w:r>
      <w:r w:rsidR="00541F9C">
        <w:t>next tab.</w:t>
      </w:r>
    </w:p>
    <w:p w14:paraId="1604CF3E" w14:textId="77777777" w:rsidR="00E73A99" w:rsidRDefault="00E73A99" w:rsidP="00E73A99">
      <w:pPr>
        <w:pStyle w:val="step3"/>
        <w:numPr>
          <w:ilvl w:val="0"/>
          <w:numId w:val="0"/>
        </w:numPr>
        <w:ind w:left="288"/>
      </w:pPr>
    </w:p>
    <w:p w14:paraId="518F48E7" w14:textId="71441029" w:rsidR="00541F9C" w:rsidRDefault="00541F9C" w:rsidP="00F3618E">
      <w:pPr>
        <w:pStyle w:val="step3"/>
        <w:numPr>
          <w:ilvl w:val="0"/>
          <w:numId w:val="19"/>
        </w:numPr>
      </w:pPr>
      <w:r>
        <w:t xml:space="preserve">On </w:t>
      </w:r>
      <w:r w:rsidR="009C2348">
        <w:t xml:space="preserve">the </w:t>
      </w:r>
      <w:r w:rsidRPr="00DD36AE">
        <w:rPr>
          <w:b/>
        </w:rPr>
        <w:t>Options</w:t>
      </w:r>
      <w:r>
        <w:t xml:space="preserve"> tab, </w:t>
      </w:r>
      <w:r w:rsidR="006F12F6">
        <w:t>go</w:t>
      </w:r>
      <w:r>
        <w:t xml:space="preserve"> to </w:t>
      </w:r>
      <w:r w:rsidR="009C2348">
        <w:t xml:space="preserve">the </w:t>
      </w:r>
      <w:r w:rsidRPr="00DD36AE">
        <w:rPr>
          <w:b/>
        </w:rPr>
        <w:t>Tags</w:t>
      </w:r>
      <w:r>
        <w:t xml:space="preserve"> section and enter </w:t>
      </w:r>
      <w:r w:rsidR="009C2348">
        <w:t xml:space="preserve">the </w:t>
      </w:r>
      <w:r>
        <w:t xml:space="preserve">following values for </w:t>
      </w:r>
      <w:r w:rsidR="00E43116">
        <w:t xml:space="preserve">a </w:t>
      </w:r>
      <w:r w:rsidR="006F12F6">
        <w:t xml:space="preserve">new </w:t>
      </w:r>
      <w:r>
        <w:t>tag:</w:t>
      </w:r>
    </w:p>
    <w:p w14:paraId="00EC956C" w14:textId="77777777" w:rsidR="00DD36AE" w:rsidRDefault="00DD36AE" w:rsidP="00DD36AE">
      <w:pPr>
        <w:pStyle w:val="step3"/>
        <w:numPr>
          <w:ilvl w:val="0"/>
          <w:numId w:val="0"/>
        </w:numPr>
      </w:pPr>
    </w:p>
    <w:p w14:paraId="0F2CF900" w14:textId="77777777" w:rsidR="00E73A99" w:rsidRDefault="00DD36AE" w:rsidP="00E73A99">
      <w:pPr>
        <w:pStyle w:val="step3"/>
        <w:numPr>
          <w:ilvl w:val="0"/>
          <w:numId w:val="0"/>
        </w:numPr>
      </w:pPr>
      <w:r>
        <w:rPr>
          <w:noProof/>
        </w:rPr>
        <w:drawing>
          <wp:inline distT="0" distB="0" distL="0" distR="0" wp14:anchorId="778C309B" wp14:editId="5831A3D7">
            <wp:extent cx="5286375" cy="2735580"/>
            <wp:effectExtent l="19050" t="19050" r="28575"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97147" cy="2741154"/>
                    </a:xfrm>
                    <a:prstGeom prst="rect">
                      <a:avLst/>
                    </a:prstGeom>
                    <a:ln>
                      <a:solidFill>
                        <a:schemeClr val="tx1"/>
                      </a:solidFill>
                    </a:ln>
                  </pic:spPr>
                </pic:pic>
              </a:graphicData>
            </a:graphic>
          </wp:inline>
        </w:drawing>
      </w:r>
    </w:p>
    <w:p w14:paraId="4B592149" w14:textId="77777777" w:rsidR="00541F9C" w:rsidRDefault="00541F9C" w:rsidP="00541F9C">
      <w:pPr>
        <w:pStyle w:val="step3"/>
        <w:numPr>
          <w:ilvl w:val="0"/>
          <w:numId w:val="0"/>
        </w:numPr>
        <w:ind w:left="288"/>
      </w:pPr>
      <w:r w:rsidRPr="006F12F6">
        <w:rPr>
          <w:b/>
        </w:rPr>
        <w:t>Key</w:t>
      </w:r>
      <w:r>
        <w:t>: Name</w:t>
      </w:r>
    </w:p>
    <w:p w14:paraId="355EB9E9" w14:textId="411BF403" w:rsidR="00541F9C" w:rsidRDefault="00541F9C" w:rsidP="00541F9C">
      <w:pPr>
        <w:pStyle w:val="step3"/>
        <w:numPr>
          <w:ilvl w:val="0"/>
          <w:numId w:val="0"/>
        </w:numPr>
        <w:ind w:left="288"/>
      </w:pPr>
      <w:r w:rsidRPr="006F12F6">
        <w:rPr>
          <w:b/>
        </w:rPr>
        <w:t>Value</w:t>
      </w:r>
      <w:r>
        <w:t xml:space="preserve">: </w:t>
      </w:r>
      <w:r w:rsidR="006F12F6">
        <w:t>CF-</w:t>
      </w:r>
      <w:proofErr w:type="spellStart"/>
      <w:r w:rsidR="006F12F6">
        <w:t>RedshiftCluster</w:t>
      </w:r>
      <w:proofErr w:type="spellEnd"/>
      <w:r w:rsidR="005800A6">
        <w:t>,</w:t>
      </w:r>
      <w:r w:rsidR="006F12F6">
        <w:t xml:space="preserve"> or enter </w:t>
      </w:r>
      <w:r w:rsidR="005800A6">
        <w:t xml:space="preserve">the </w:t>
      </w:r>
      <w:r w:rsidR="006F12F6">
        <w:t xml:space="preserve">name for </w:t>
      </w:r>
      <w:r w:rsidR="005800A6">
        <w:t xml:space="preserve">the </w:t>
      </w:r>
      <w:r w:rsidR="006F12F6">
        <w:t>cluster of your choice.</w:t>
      </w:r>
    </w:p>
    <w:p w14:paraId="0E0EED46" w14:textId="77777777" w:rsidR="006F12F6" w:rsidRDefault="006F12F6" w:rsidP="00541F9C">
      <w:pPr>
        <w:pStyle w:val="step3"/>
        <w:numPr>
          <w:ilvl w:val="0"/>
          <w:numId w:val="0"/>
        </w:numPr>
        <w:ind w:left="288"/>
      </w:pPr>
    </w:p>
    <w:p w14:paraId="6DB150CC" w14:textId="1FEFA1D4" w:rsidR="006F12F6" w:rsidRDefault="006F12F6" w:rsidP="00DD36AE">
      <w:pPr>
        <w:pStyle w:val="step3"/>
        <w:numPr>
          <w:ilvl w:val="0"/>
          <w:numId w:val="0"/>
        </w:numPr>
        <w:ind w:left="288"/>
      </w:pPr>
      <w:r>
        <w:t xml:space="preserve">Keep </w:t>
      </w:r>
      <w:r w:rsidR="009E07E9">
        <w:t xml:space="preserve">the </w:t>
      </w:r>
      <w:r>
        <w:t xml:space="preserve">IAM Role blank. </w:t>
      </w:r>
      <w:r w:rsidRPr="006F12F6">
        <w:t xml:space="preserve">If you don’t choose a role, </w:t>
      </w:r>
      <w:proofErr w:type="spellStart"/>
      <w:r w:rsidRPr="006F12F6">
        <w:t>CloudFormation</w:t>
      </w:r>
      <w:proofErr w:type="spellEnd"/>
      <w:r w:rsidRPr="006F12F6">
        <w:t xml:space="preserve"> uses the permissions defined in your account.</w:t>
      </w:r>
      <w:r>
        <w:rPr>
          <w:rStyle w:val="apple-converted-space"/>
          <w:rFonts w:ascii="Arial" w:hAnsi="Arial" w:cs="Arial"/>
          <w:sz w:val="21"/>
          <w:szCs w:val="21"/>
          <w:shd w:val="clear" w:color="auto" w:fill="FFFFFF"/>
        </w:rPr>
        <w:t> </w:t>
      </w:r>
    </w:p>
    <w:p w14:paraId="46758F0E" w14:textId="77777777" w:rsidR="00E73A99" w:rsidRDefault="00E73A99" w:rsidP="00541F9C">
      <w:pPr>
        <w:pStyle w:val="step3"/>
        <w:numPr>
          <w:ilvl w:val="0"/>
          <w:numId w:val="0"/>
        </w:numPr>
        <w:ind w:left="288"/>
      </w:pPr>
    </w:p>
    <w:p w14:paraId="26FDEA1F" w14:textId="55954180" w:rsidR="006F12F6" w:rsidRDefault="009E07E9" w:rsidP="00F3618E">
      <w:pPr>
        <w:pStyle w:val="step3"/>
        <w:numPr>
          <w:ilvl w:val="0"/>
          <w:numId w:val="19"/>
        </w:numPr>
      </w:pPr>
      <w:r>
        <w:lastRenderedPageBreak/>
        <w:t xml:space="preserve">Click on the </w:t>
      </w:r>
      <w:r w:rsidR="006F12F6" w:rsidRPr="006F12F6">
        <w:rPr>
          <w:b/>
        </w:rPr>
        <w:t>Next</w:t>
      </w:r>
      <w:r w:rsidR="006F12F6">
        <w:t xml:space="preserve"> button to move </w:t>
      </w:r>
      <w:r>
        <w:t xml:space="preserve">to the </w:t>
      </w:r>
      <w:r w:rsidR="006F12F6">
        <w:t>Review tab.</w:t>
      </w:r>
    </w:p>
    <w:p w14:paraId="760B7F86" w14:textId="77777777" w:rsidR="00E73A99" w:rsidRDefault="00E73A99" w:rsidP="00E73A99">
      <w:pPr>
        <w:pStyle w:val="step3"/>
        <w:numPr>
          <w:ilvl w:val="0"/>
          <w:numId w:val="0"/>
        </w:numPr>
        <w:ind w:left="288"/>
      </w:pPr>
    </w:p>
    <w:p w14:paraId="322836D6" w14:textId="1C6CA600" w:rsidR="006F12F6" w:rsidRDefault="006F12F6" w:rsidP="00F3618E">
      <w:pPr>
        <w:pStyle w:val="step3"/>
        <w:numPr>
          <w:ilvl w:val="0"/>
          <w:numId w:val="19"/>
        </w:numPr>
      </w:pPr>
      <w:r>
        <w:t>Confirm all</w:t>
      </w:r>
      <w:r w:rsidR="009E07E9">
        <w:t xml:space="preserve"> the</w:t>
      </w:r>
      <w:r>
        <w:t xml:space="preserve"> properties on </w:t>
      </w:r>
      <w:r w:rsidR="009E07E9">
        <w:t xml:space="preserve">the </w:t>
      </w:r>
      <w:r>
        <w:t xml:space="preserve">Review tab and </w:t>
      </w:r>
      <w:r w:rsidR="005800A6">
        <w:t>click</w:t>
      </w:r>
      <w:r w:rsidR="009E07E9">
        <w:t xml:space="preserve"> on the </w:t>
      </w:r>
      <w:r w:rsidRPr="006F12F6">
        <w:rPr>
          <w:b/>
        </w:rPr>
        <w:t>Create</w:t>
      </w:r>
      <w:r>
        <w:t xml:space="preserve"> button at the bottom to launch Amazon Redshift cluster.</w:t>
      </w:r>
    </w:p>
    <w:p w14:paraId="4BCC6CA9" w14:textId="77777777" w:rsidR="00E73A99" w:rsidRDefault="00E73A99" w:rsidP="00E73A99">
      <w:pPr>
        <w:pStyle w:val="step3"/>
        <w:numPr>
          <w:ilvl w:val="0"/>
          <w:numId w:val="0"/>
        </w:numPr>
      </w:pPr>
    </w:p>
    <w:p w14:paraId="7C715CB8" w14:textId="129B1F06" w:rsidR="00377F36" w:rsidRDefault="00377F36" w:rsidP="00F3618E">
      <w:pPr>
        <w:pStyle w:val="step3"/>
        <w:numPr>
          <w:ilvl w:val="0"/>
          <w:numId w:val="19"/>
        </w:numPr>
      </w:pPr>
      <w:r>
        <w:t xml:space="preserve">Wait </w:t>
      </w:r>
      <w:r w:rsidR="009E07E9">
        <w:t xml:space="preserve">until the </w:t>
      </w:r>
      <w:r>
        <w:t xml:space="preserve">status of </w:t>
      </w:r>
      <w:r w:rsidR="009E07E9">
        <w:t xml:space="preserve">the </w:t>
      </w:r>
      <w:r>
        <w:t xml:space="preserve">new stack becomes </w:t>
      </w:r>
      <w:r w:rsidRPr="00377F36">
        <w:rPr>
          <w:b/>
        </w:rPr>
        <w:t>CREATE_COMPLETE</w:t>
      </w:r>
      <w:r>
        <w:t xml:space="preserve"> in </w:t>
      </w:r>
      <w:ins w:id="280" w:author="Kathryn Gillett" w:date="2016-12-14T21:35:00Z">
        <w:r w:rsidR="008F2ABD">
          <w:t xml:space="preserve">the </w:t>
        </w:r>
      </w:ins>
      <w:r>
        <w:t>stack list.</w:t>
      </w:r>
    </w:p>
    <w:p w14:paraId="23FEEA11" w14:textId="77777777" w:rsidR="00E73A99" w:rsidRDefault="00E73A99" w:rsidP="00E73A99">
      <w:pPr>
        <w:pStyle w:val="step3"/>
        <w:numPr>
          <w:ilvl w:val="0"/>
          <w:numId w:val="0"/>
        </w:numPr>
      </w:pPr>
    </w:p>
    <w:p w14:paraId="05666552" w14:textId="77777777" w:rsidR="00E73A99" w:rsidRDefault="00377F36" w:rsidP="00083009">
      <w:pPr>
        <w:pStyle w:val="step3"/>
        <w:numPr>
          <w:ilvl w:val="0"/>
          <w:numId w:val="0"/>
        </w:numPr>
        <w:ind w:left="288" w:hanging="288"/>
      </w:pPr>
      <w:r>
        <w:rPr>
          <w:noProof/>
        </w:rPr>
        <w:drawing>
          <wp:inline distT="0" distB="0" distL="0" distR="0" wp14:anchorId="036760ED" wp14:editId="2FFE1434">
            <wp:extent cx="5276850" cy="1251585"/>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0000" cy="1264191"/>
                    </a:xfrm>
                    <a:prstGeom prst="rect">
                      <a:avLst/>
                    </a:prstGeom>
                    <a:ln>
                      <a:solidFill>
                        <a:schemeClr val="tx1"/>
                      </a:solidFill>
                    </a:ln>
                  </pic:spPr>
                </pic:pic>
              </a:graphicData>
            </a:graphic>
          </wp:inline>
        </w:drawing>
      </w:r>
    </w:p>
    <w:p w14:paraId="4449B7C8" w14:textId="77777777" w:rsidR="00367E23" w:rsidRDefault="00367E23" w:rsidP="00E73A99">
      <w:pPr>
        <w:pStyle w:val="step3"/>
        <w:numPr>
          <w:ilvl w:val="0"/>
          <w:numId w:val="0"/>
        </w:numPr>
        <w:ind w:left="288"/>
      </w:pPr>
    </w:p>
    <w:p w14:paraId="5B1C47F3" w14:textId="357987C8" w:rsidR="00377F36" w:rsidRDefault="009E07E9" w:rsidP="00F3618E">
      <w:pPr>
        <w:pStyle w:val="step3"/>
        <w:numPr>
          <w:ilvl w:val="0"/>
          <w:numId w:val="19"/>
        </w:numPr>
      </w:pPr>
      <w:r>
        <w:t xml:space="preserve">Click on the </w:t>
      </w:r>
      <w:r w:rsidR="00377F36">
        <w:t xml:space="preserve">URL </w:t>
      </w:r>
      <w:hyperlink r:id="rId139" w:history="1">
        <w:r w:rsidR="00377F36" w:rsidRPr="00131E56">
          <w:rPr>
            <w:rStyle w:val="Hyperlink"/>
          </w:rPr>
          <w:t>https://us-west-2.console.aws.amazon.com/redshift</w:t>
        </w:r>
      </w:hyperlink>
      <w:r w:rsidR="00377F36">
        <w:t xml:space="preserve"> in </w:t>
      </w:r>
      <w:r>
        <w:t xml:space="preserve">your </w:t>
      </w:r>
      <w:r w:rsidR="00377F36">
        <w:t xml:space="preserve">browser to open </w:t>
      </w:r>
      <w:r w:rsidR="005800A6">
        <w:t xml:space="preserve">the </w:t>
      </w:r>
      <w:r w:rsidR="00377F36">
        <w:t>Redshift Dashboard.</w:t>
      </w:r>
    </w:p>
    <w:p w14:paraId="67011C60" w14:textId="77777777" w:rsidR="00E73A99" w:rsidRDefault="00E73A99" w:rsidP="00E73A99">
      <w:pPr>
        <w:pStyle w:val="step3"/>
        <w:numPr>
          <w:ilvl w:val="0"/>
          <w:numId w:val="0"/>
        </w:numPr>
        <w:ind w:left="288"/>
      </w:pPr>
    </w:p>
    <w:p w14:paraId="30AA8CAE" w14:textId="7D96B14D" w:rsidR="00377F36" w:rsidRDefault="00377F36" w:rsidP="00F3618E">
      <w:pPr>
        <w:pStyle w:val="step3"/>
        <w:numPr>
          <w:ilvl w:val="0"/>
          <w:numId w:val="19"/>
        </w:numPr>
      </w:pPr>
      <w:r>
        <w:t xml:space="preserve">Click </w:t>
      </w:r>
      <w:r w:rsidR="009E07E9">
        <w:t xml:space="preserve">on the </w:t>
      </w:r>
      <w:r w:rsidRPr="00377F36">
        <w:rPr>
          <w:b/>
        </w:rPr>
        <w:t>Clusters</w:t>
      </w:r>
      <w:r>
        <w:t xml:space="preserve"> link to open </w:t>
      </w:r>
      <w:ins w:id="281" w:author="Kathryn Gillett" w:date="2016-12-14T21:35:00Z">
        <w:r w:rsidR="008F2ABD">
          <w:t xml:space="preserve">the </w:t>
        </w:r>
      </w:ins>
      <w:r>
        <w:t>clusters list.</w:t>
      </w:r>
    </w:p>
    <w:p w14:paraId="19E3C814" w14:textId="77777777" w:rsidR="00E73A99" w:rsidRDefault="00E73A99" w:rsidP="00E73A99">
      <w:pPr>
        <w:pStyle w:val="step3"/>
        <w:numPr>
          <w:ilvl w:val="0"/>
          <w:numId w:val="0"/>
        </w:numPr>
      </w:pPr>
    </w:p>
    <w:p w14:paraId="527F6B13" w14:textId="77777777" w:rsidR="00377F36" w:rsidRDefault="00377F36" w:rsidP="00083009">
      <w:pPr>
        <w:pStyle w:val="step3"/>
        <w:numPr>
          <w:ilvl w:val="0"/>
          <w:numId w:val="0"/>
        </w:numPr>
        <w:ind w:left="288" w:hanging="288"/>
      </w:pPr>
      <w:r>
        <w:rPr>
          <w:noProof/>
        </w:rPr>
        <w:drawing>
          <wp:inline distT="0" distB="0" distL="0" distR="0" wp14:anchorId="4159D9E5" wp14:editId="2F08F937">
            <wp:extent cx="4705350" cy="1123315"/>
            <wp:effectExtent l="19050" t="19050" r="19050"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1468" cy="1131938"/>
                    </a:xfrm>
                    <a:prstGeom prst="rect">
                      <a:avLst/>
                    </a:prstGeom>
                    <a:ln>
                      <a:solidFill>
                        <a:schemeClr val="tx1"/>
                      </a:solidFill>
                    </a:ln>
                  </pic:spPr>
                </pic:pic>
              </a:graphicData>
            </a:graphic>
          </wp:inline>
        </w:drawing>
      </w:r>
    </w:p>
    <w:p w14:paraId="7D3BA080" w14:textId="77777777" w:rsidR="00E73A99" w:rsidRDefault="00E73A99" w:rsidP="00377F36">
      <w:pPr>
        <w:pStyle w:val="step3"/>
        <w:numPr>
          <w:ilvl w:val="0"/>
          <w:numId w:val="0"/>
        </w:numPr>
        <w:ind w:left="288"/>
      </w:pPr>
    </w:p>
    <w:p w14:paraId="73893E37" w14:textId="5B121926" w:rsidR="00377F36" w:rsidRDefault="00E34868" w:rsidP="00F3618E">
      <w:pPr>
        <w:pStyle w:val="step3"/>
        <w:numPr>
          <w:ilvl w:val="0"/>
          <w:numId w:val="19"/>
        </w:numPr>
      </w:pPr>
      <w:r>
        <w:t>Click</w:t>
      </w:r>
      <w:r w:rsidR="009E07E9">
        <w:t xml:space="preserve"> on</w:t>
      </w:r>
      <w:r>
        <w:t xml:space="preserve"> the cluster name </w:t>
      </w:r>
      <w:r w:rsidR="007169D2">
        <w:t xml:space="preserve">from </w:t>
      </w:r>
      <w:r w:rsidR="00175DE5">
        <w:t xml:space="preserve">the </w:t>
      </w:r>
      <w:r w:rsidR="007169D2">
        <w:t>clusters list</w:t>
      </w:r>
      <w:r w:rsidR="00175DE5">
        <w:t xml:space="preserve"> (</w:t>
      </w:r>
      <w:r>
        <w:t xml:space="preserve">created in </w:t>
      </w:r>
      <w:r w:rsidR="009E07E9">
        <w:t xml:space="preserve">an </w:t>
      </w:r>
      <w:r>
        <w:t>earlier step</w:t>
      </w:r>
      <w:r w:rsidR="00175DE5">
        <w:t>)</w:t>
      </w:r>
      <w:r>
        <w:t xml:space="preserve"> to open </w:t>
      </w:r>
      <w:r w:rsidR="00175DE5">
        <w:t xml:space="preserve">the </w:t>
      </w:r>
      <w:r>
        <w:t>cluster</w:t>
      </w:r>
      <w:r w:rsidR="007169D2">
        <w:t>s</w:t>
      </w:r>
      <w:r>
        <w:t xml:space="preserve"> details page.</w:t>
      </w:r>
    </w:p>
    <w:p w14:paraId="7324BD96" w14:textId="77777777" w:rsidR="00DD36AE" w:rsidRDefault="00DD36AE">
      <w:pPr>
        <w:rPr>
          <w:rFonts w:ascii="Open Sans" w:eastAsia="Open Sans" w:hAnsi="Open Sans" w:cs="Open Sans"/>
          <w:color w:val="444444"/>
          <w:szCs w:val="24"/>
        </w:rPr>
      </w:pPr>
      <w:r>
        <w:br w:type="page"/>
      </w:r>
    </w:p>
    <w:p w14:paraId="638A1C33" w14:textId="52A226A8" w:rsidR="00E34868" w:rsidRDefault="00E34868" w:rsidP="00F3618E">
      <w:pPr>
        <w:pStyle w:val="step3"/>
        <w:numPr>
          <w:ilvl w:val="0"/>
          <w:numId w:val="19"/>
        </w:numPr>
      </w:pPr>
      <w:r>
        <w:lastRenderedPageBreak/>
        <w:t xml:space="preserve">Scroll down to reach </w:t>
      </w:r>
      <w:r w:rsidRPr="00E34868">
        <w:rPr>
          <w:b/>
        </w:rPr>
        <w:t>Cluster Database Properties</w:t>
      </w:r>
      <w:r>
        <w:t xml:space="preserve"> and copy </w:t>
      </w:r>
      <w:r w:rsidR="003308D0">
        <w:t xml:space="preserve">the </w:t>
      </w:r>
      <w:r w:rsidRPr="00E34868">
        <w:rPr>
          <w:b/>
        </w:rPr>
        <w:t>JDBC URL</w:t>
      </w:r>
      <w:r>
        <w:t>.</w:t>
      </w:r>
    </w:p>
    <w:p w14:paraId="4468C258" w14:textId="77777777" w:rsidR="00E73A99" w:rsidRDefault="00E73A99" w:rsidP="00E73A99">
      <w:pPr>
        <w:pStyle w:val="step3"/>
        <w:numPr>
          <w:ilvl w:val="0"/>
          <w:numId w:val="0"/>
        </w:numPr>
      </w:pPr>
    </w:p>
    <w:p w14:paraId="01F48071" w14:textId="77777777" w:rsidR="00E34868" w:rsidRDefault="00E34868" w:rsidP="00083009">
      <w:pPr>
        <w:pStyle w:val="step3"/>
        <w:numPr>
          <w:ilvl w:val="0"/>
          <w:numId w:val="0"/>
        </w:numPr>
        <w:ind w:left="288" w:hanging="288"/>
      </w:pPr>
      <w:r>
        <w:rPr>
          <w:noProof/>
        </w:rPr>
        <w:drawing>
          <wp:inline distT="0" distB="0" distL="0" distR="0" wp14:anchorId="064D705A" wp14:editId="63DBD71A">
            <wp:extent cx="3029447" cy="2079423"/>
            <wp:effectExtent l="19050" t="19050" r="1905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49756" cy="2093363"/>
                    </a:xfrm>
                    <a:prstGeom prst="rect">
                      <a:avLst/>
                    </a:prstGeom>
                    <a:ln>
                      <a:solidFill>
                        <a:schemeClr val="tx1"/>
                      </a:solidFill>
                    </a:ln>
                  </pic:spPr>
                </pic:pic>
              </a:graphicData>
            </a:graphic>
          </wp:inline>
        </w:drawing>
      </w:r>
    </w:p>
    <w:p w14:paraId="1BF013B1" w14:textId="77777777" w:rsidR="00E73A99" w:rsidRDefault="00E73A99" w:rsidP="00E34868">
      <w:pPr>
        <w:pStyle w:val="step3"/>
        <w:numPr>
          <w:ilvl w:val="0"/>
          <w:numId w:val="0"/>
        </w:numPr>
        <w:ind w:left="288"/>
      </w:pPr>
    </w:p>
    <w:p w14:paraId="64304052" w14:textId="331EDA6A" w:rsidR="00E34868" w:rsidRPr="00E73A99" w:rsidRDefault="003308D0" w:rsidP="00F3618E">
      <w:pPr>
        <w:pStyle w:val="step3"/>
        <w:numPr>
          <w:ilvl w:val="0"/>
          <w:numId w:val="19"/>
        </w:numPr>
        <w:rPr>
          <w:szCs w:val="22"/>
        </w:rPr>
      </w:pPr>
      <w:r>
        <w:t>C</w:t>
      </w:r>
      <w:ins w:id="282" w:author="Abhinandan" w:date="2016-12-16T14:52:00Z">
        <w:r w:rsidR="0074772C">
          <w:t>opy and paste the</w:t>
        </w:r>
      </w:ins>
      <w:del w:id="283" w:author="Abhinandan" w:date="2016-12-16T14:52:00Z">
        <w:r w:rsidDel="0074772C">
          <w:delText>lick on the</w:delText>
        </w:r>
      </w:del>
      <w:r>
        <w:t xml:space="preserve"> </w:t>
      </w:r>
      <w:r w:rsidR="009E0AA1">
        <w:t xml:space="preserve">link </w:t>
      </w:r>
      <w:commentRangeStart w:id="284"/>
      <w:commentRangeStart w:id="285"/>
      <w:commentRangeStart w:id="286"/>
      <w:commentRangeStart w:id="287"/>
      <w:r w:rsidR="0048720A">
        <w:fldChar w:fldCharType="begin"/>
      </w:r>
      <w:r w:rsidR="0048720A">
        <w:instrText xml:space="preserve"> HYPERLINK "http://docs.aws.amazon.com/redshift/latest/mgmt/configure-jdbc-connection.html%23download-jdbc-driver" </w:instrText>
      </w:r>
      <w:r w:rsidR="0048720A">
        <w:fldChar w:fldCharType="separate"/>
      </w:r>
      <w:r w:rsidR="009E0AA1" w:rsidRPr="009E0AA1">
        <w:rPr>
          <w:rStyle w:val="Hyperlink"/>
          <w:szCs w:val="22"/>
        </w:rPr>
        <w:t>http://docs.aws.amazon.com/redshift/latest/mgmt/configure-jdbc-connection.html#download-jdbc-driver</w:t>
      </w:r>
      <w:r w:rsidR="0048720A">
        <w:rPr>
          <w:rStyle w:val="Hyperlink"/>
          <w:szCs w:val="22"/>
        </w:rPr>
        <w:fldChar w:fldCharType="end"/>
      </w:r>
      <w:r w:rsidR="009E0AA1" w:rsidRPr="009E0AA1">
        <w:t xml:space="preserve"> </w:t>
      </w:r>
      <w:commentRangeEnd w:id="284"/>
      <w:r w:rsidR="00175DE5">
        <w:rPr>
          <w:rStyle w:val="CommentReference"/>
          <w:rFonts w:ascii="Calibri" w:eastAsia="Calibri" w:hAnsi="Calibri" w:cs="Calibri"/>
          <w:color w:val="000000"/>
        </w:rPr>
        <w:commentReference w:id="284"/>
      </w:r>
      <w:commentRangeEnd w:id="285"/>
      <w:r w:rsidR="002913AE">
        <w:rPr>
          <w:rStyle w:val="CommentReference"/>
          <w:rFonts w:ascii="Calibri" w:eastAsia="Calibri" w:hAnsi="Calibri" w:cs="Calibri"/>
          <w:color w:val="000000"/>
        </w:rPr>
        <w:commentReference w:id="285"/>
      </w:r>
      <w:commentRangeEnd w:id="286"/>
      <w:r w:rsidR="008F2ABD">
        <w:rPr>
          <w:rStyle w:val="CommentReference"/>
          <w:rFonts w:ascii="Calibri" w:eastAsia="Calibri" w:hAnsi="Calibri" w:cs="Calibri"/>
          <w:color w:val="000000"/>
        </w:rPr>
        <w:commentReference w:id="286"/>
      </w:r>
      <w:commentRangeEnd w:id="287"/>
      <w:r w:rsidR="00A902FC">
        <w:rPr>
          <w:rStyle w:val="CommentReference"/>
          <w:rFonts w:ascii="Calibri" w:eastAsia="Calibri" w:hAnsi="Calibri" w:cs="Calibri"/>
          <w:color w:val="000000"/>
        </w:rPr>
        <w:commentReference w:id="287"/>
      </w:r>
      <w:r w:rsidR="009E0AA1" w:rsidRPr="009E0AA1">
        <w:t>in the browser of your local mac</w:t>
      </w:r>
      <w:r w:rsidR="009E0AA1">
        <w:t xml:space="preserve">hine to </w:t>
      </w:r>
      <w:proofErr w:type="gramStart"/>
      <w:r w:rsidR="009E0AA1">
        <w:t>Download</w:t>
      </w:r>
      <w:proofErr w:type="gramEnd"/>
      <w:r w:rsidR="009E0AA1">
        <w:t xml:space="preserve"> the Amazon Redshift JDBC Driver.</w:t>
      </w:r>
    </w:p>
    <w:p w14:paraId="2A208486" w14:textId="77777777" w:rsidR="00E73A99" w:rsidRPr="009E0AA1" w:rsidRDefault="00E73A99" w:rsidP="00E73A99">
      <w:pPr>
        <w:pStyle w:val="step3"/>
        <w:numPr>
          <w:ilvl w:val="0"/>
          <w:numId w:val="0"/>
        </w:numPr>
        <w:ind w:left="288"/>
        <w:rPr>
          <w:szCs w:val="22"/>
        </w:rPr>
      </w:pPr>
    </w:p>
    <w:p w14:paraId="3C88D063" w14:textId="20137536" w:rsidR="009E0AA1" w:rsidRDefault="003308D0" w:rsidP="00F3618E">
      <w:pPr>
        <w:pStyle w:val="step3"/>
        <w:numPr>
          <w:ilvl w:val="0"/>
          <w:numId w:val="19"/>
        </w:numPr>
        <w:rPr>
          <w:szCs w:val="22"/>
        </w:rPr>
      </w:pPr>
      <w:r>
        <w:rPr>
          <w:szCs w:val="22"/>
        </w:rPr>
        <w:t xml:space="preserve">Click on the </w:t>
      </w:r>
      <w:r w:rsidR="009E0AA1">
        <w:rPr>
          <w:szCs w:val="22"/>
        </w:rPr>
        <w:t xml:space="preserve">download link for </w:t>
      </w:r>
      <w:r w:rsidR="00175DE5">
        <w:rPr>
          <w:szCs w:val="22"/>
        </w:rPr>
        <w:t xml:space="preserve">the </w:t>
      </w:r>
      <w:r w:rsidR="009E0AA1">
        <w:rPr>
          <w:szCs w:val="22"/>
        </w:rPr>
        <w:t>latest driver jar file to download it</w:t>
      </w:r>
      <w:r w:rsidR="00175DE5">
        <w:rPr>
          <w:szCs w:val="22"/>
        </w:rPr>
        <w:t xml:space="preserve">, </w:t>
      </w:r>
      <w:r w:rsidR="009E0AA1">
        <w:rPr>
          <w:szCs w:val="22"/>
        </w:rPr>
        <w:t xml:space="preserve">and </w:t>
      </w:r>
      <w:r w:rsidR="00175DE5">
        <w:rPr>
          <w:szCs w:val="22"/>
        </w:rPr>
        <w:t xml:space="preserve">to </w:t>
      </w:r>
      <w:r w:rsidR="009E0AA1">
        <w:rPr>
          <w:szCs w:val="22"/>
        </w:rPr>
        <w:t>copy the class for the same driver.</w:t>
      </w:r>
    </w:p>
    <w:p w14:paraId="67AF3948" w14:textId="77777777" w:rsidR="00367E23" w:rsidRDefault="00367E23" w:rsidP="00367E23">
      <w:pPr>
        <w:pStyle w:val="step3"/>
        <w:numPr>
          <w:ilvl w:val="0"/>
          <w:numId w:val="0"/>
        </w:numPr>
        <w:rPr>
          <w:szCs w:val="22"/>
        </w:rPr>
      </w:pPr>
    </w:p>
    <w:p w14:paraId="48357EC2" w14:textId="77777777" w:rsidR="009E0AA1" w:rsidRDefault="009E0AA1" w:rsidP="00083009">
      <w:pPr>
        <w:pStyle w:val="step3"/>
        <w:numPr>
          <w:ilvl w:val="0"/>
          <w:numId w:val="0"/>
        </w:numPr>
        <w:ind w:left="288" w:hanging="288"/>
        <w:rPr>
          <w:szCs w:val="22"/>
        </w:rPr>
      </w:pPr>
      <w:r>
        <w:rPr>
          <w:noProof/>
        </w:rPr>
        <w:drawing>
          <wp:inline distT="0" distB="0" distL="0" distR="0" wp14:anchorId="03D7F94F" wp14:editId="0F83FEA7">
            <wp:extent cx="3818180" cy="2003729"/>
            <wp:effectExtent l="19050" t="19050" r="11430"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39876" cy="2015115"/>
                    </a:xfrm>
                    <a:prstGeom prst="rect">
                      <a:avLst/>
                    </a:prstGeom>
                    <a:ln>
                      <a:solidFill>
                        <a:schemeClr val="tx1"/>
                      </a:solidFill>
                    </a:ln>
                  </pic:spPr>
                </pic:pic>
              </a:graphicData>
            </a:graphic>
          </wp:inline>
        </w:drawing>
      </w:r>
    </w:p>
    <w:p w14:paraId="474CBF21" w14:textId="77777777" w:rsidR="00642918" w:rsidRDefault="00642918" w:rsidP="009E0AA1">
      <w:pPr>
        <w:pStyle w:val="step3"/>
        <w:numPr>
          <w:ilvl w:val="0"/>
          <w:numId w:val="0"/>
        </w:numPr>
        <w:ind w:left="288"/>
        <w:rPr>
          <w:szCs w:val="22"/>
        </w:rPr>
      </w:pPr>
    </w:p>
    <w:p w14:paraId="664D28FB" w14:textId="2B0EEE88" w:rsidR="009E0AA1" w:rsidRDefault="009E0AA1" w:rsidP="00F3618E">
      <w:pPr>
        <w:pStyle w:val="step3"/>
        <w:numPr>
          <w:ilvl w:val="0"/>
          <w:numId w:val="19"/>
        </w:numPr>
        <w:rPr>
          <w:szCs w:val="22"/>
        </w:rPr>
      </w:pPr>
      <w:r>
        <w:rPr>
          <w:szCs w:val="22"/>
        </w:rPr>
        <w:t xml:space="preserve">Open </w:t>
      </w:r>
      <w:r w:rsidR="003308D0">
        <w:rPr>
          <w:szCs w:val="22"/>
        </w:rPr>
        <w:t xml:space="preserve">the </w:t>
      </w:r>
      <w:r w:rsidRPr="009E0AA1">
        <w:rPr>
          <w:b/>
          <w:szCs w:val="22"/>
        </w:rPr>
        <w:t>SQL Workbench</w:t>
      </w:r>
      <w:r>
        <w:rPr>
          <w:szCs w:val="22"/>
        </w:rPr>
        <w:t xml:space="preserve"> tool.</w:t>
      </w:r>
    </w:p>
    <w:p w14:paraId="392A16C7" w14:textId="77777777" w:rsidR="00367E23" w:rsidRDefault="00367E23" w:rsidP="00367E23">
      <w:pPr>
        <w:pStyle w:val="step3"/>
        <w:numPr>
          <w:ilvl w:val="0"/>
          <w:numId w:val="0"/>
        </w:numPr>
        <w:ind w:left="288"/>
        <w:rPr>
          <w:szCs w:val="22"/>
        </w:rPr>
      </w:pPr>
    </w:p>
    <w:p w14:paraId="1EB891DC" w14:textId="641E63D6" w:rsidR="009E0AA1" w:rsidRDefault="00B82D1C" w:rsidP="00F3618E">
      <w:pPr>
        <w:pStyle w:val="step3"/>
        <w:numPr>
          <w:ilvl w:val="0"/>
          <w:numId w:val="19"/>
        </w:numPr>
        <w:rPr>
          <w:szCs w:val="22"/>
        </w:rPr>
      </w:pPr>
      <w:r>
        <w:rPr>
          <w:szCs w:val="22"/>
        </w:rPr>
        <w:t xml:space="preserve">Close </w:t>
      </w:r>
      <w:r w:rsidRPr="00B82D1C">
        <w:rPr>
          <w:b/>
          <w:szCs w:val="22"/>
        </w:rPr>
        <w:t>Select Connection Profile</w:t>
      </w:r>
      <w:r>
        <w:rPr>
          <w:szCs w:val="22"/>
        </w:rPr>
        <w:t xml:space="preserve"> window if </w:t>
      </w:r>
      <w:r w:rsidR="00175DE5">
        <w:rPr>
          <w:szCs w:val="22"/>
        </w:rPr>
        <w:t xml:space="preserve">it’s </w:t>
      </w:r>
      <w:r>
        <w:rPr>
          <w:szCs w:val="22"/>
        </w:rPr>
        <w:t>open.</w:t>
      </w:r>
    </w:p>
    <w:p w14:paraId="29C055ED" w14:textId="77777777" w:rsidR="00DD36AE" w:rsidRDefault="00DD36AE">
      <w:pPr>
        <w:rPr>
          <w:rFonts w:ascii="Open Sans" w:eastAsia="Open Sans" w:hAnsi="Open Sans" w:cs="Open Sans"/>
          <w:color w:val="444444"/>
        </w:rPr>
      </w:pPr>
      <w:r>
        <w:br w:type="page"/>
      </w:r>
    </w:p>
    <w:p w14:paraId="52AD36FE" w14:textId="76E1B118" w:rsidR="00B82D1C" w:rsidRDefault="00B82D1C" w:rsidP="00F3618E">
      <w:pPr>
        <w:pStyle w:val="step3"/>
        <w:numPr>
          <w:ilvl w:val="0"/>
          <w:numId w:val="19"/>
        </w:numPr>
        <w:rPr>
          <w:szCs w:val="22"/>
        </w:rPr>
      </w:pPr>
      <w:r>
        <w:rPr>
          <w:szCs w:val="22"/>
        </w:rPr>
        <w:lastRenderedPageBreak/>
        <w:t>Select</w:t>
      </w:r>
      <w:r w:rsidR="003308D0">
        <w:rPr>
          <w:szCs w:val="22"/>
        </w:rPr>
        <w:t xml:space="preserve"> the</w:t>
      </w:r>
      <w:r w:rsidRPr="00083009">
        <w:rPr>
          <w:b/>
          <w:szCs w:val="22"/>
        </w:rPr>
        <w:t xml:space="preserve"> File &gt; Manage </w:t>
      </w:r>
      <w:r>
        <w:rPr>
          <w:szCs w:val="22"/>
        </w:rPr>
        <w:t>Drivers menu.</w:t>
      </w:r>
    </w:p>
    <w:p w14:paraId="5A239C91" w14:textId="77777777" w:rsidR="00367E23" w:rsidRDefault="00367E23" w:rsidP="00367E23">
      <w:pPr>
        <w:pStyle w:val="step3"/>
        <w:numPr>
          <w:ilvl w:val="0"/>
          <w:numId w:val="0"/>
        </w:numPr>
        <w:rPr>
          <w:szCs w:val="22"/>
        </w:rPr>
      </w:pPr>
    </w:p>
    <w:p w14:paraId="233A4EE7" w14:textId="77777777" w:rsidR="00B82D1C" w:rsidRDefault="00B82D1C" w:rsidP="00083009">
      <w:pPr>
        <w:pStyle w:val="step3"/>
        <w:numPr>
          <w:ilvl w:val="0"/>
          <w:numId w:val="0"/>
        </w:numPr>
        <w:ind w:left="288" w:hanging="288"/>
        <w:rPr>
          <w:szCs w:val="22"/>
        </w:rPr>
      </w:pPr>
      <w:r>
        <w:rPr>
          <w:noProof/>
        </w:rPr>
        <w:drawing>
          <wp:inline distT="0" distB="0" distL="0" distR="0" wp14:anchorId="55CD13EC" wp14:editId="37823AF9">
            <wp:extent cx="1808553" cy="3387256"/>
            <wp:effectExtent l="19050" t="19050" r="20320"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19133" cy="3407072"/>
                    </a:xfrm>
                    <a:prstGeom prst="rect">
                      <a:avLst/>
                    </a:prstGeom>
                    <a:ln>
                      <a:solidFill>
                        <a:schemeClr val="tx1"/>
                      </a:solidFill>
                    </a:ln>
                  </pic:spPr>
                </pic:pic>
              </a:graphicData>
            </a:graphic>
          </wp:inline>
        </w:drawing>
      </w:r>
    </w:p>
    <w:p w14:paraId="0EF1C0CC" w14:textId="77777777" w:rsidR="00DD36AE" w:rsidRDefault="00DD36AE" w:rsidP="00083009">
      <w:pPr>
        <w:pStyle w:val="step3"/>
        <w:numPr>
          <w:ilvl w:val="0"/>
          <w:numId w:val="0"/>
        </w:numPr>
        <w:ind w:left="288" w:hanging="288"/>
        <w:rPr>
          <w:szCs w:val="22"/>
        </w:rPr>
      </w:pPr>
    </w:p>
    <w:p w14:paraId="6B7E1385" w14:textId="5191E5BE" w:rsidR="00B82D1C" w:rsidRDefault="003308D0" w:rsidP="00F3618E">
      <w:pPr>
        <w:pStyle w:val="step3"/>
        <w:numPr>
          <w:ilvl w:val="0"/>
          <w:numId w:val="19"/>
        </w:numPr>
        <w:rPr>
          <w:szCs w:val="22"/>
        </w:rPr>
      </w:pPr>
      <w:r>
        <w:rPr>
          <w:szCs w:val="22"/>
        </w:rPr>
        <w:t xml:space="preserve">In the </w:t>
      </w:r>
      <w:r w:rsidR="00B82D1C" w:rsidRPr="00175DE5">
        <w:rPr>
          <w:b/>
          <w:szCs w:val="22"/>
        </w:rPr>
        <w:t>Manage Drivers</w:t>
      </w:r>
      <w:r w:rsidR="00B82D1C">
        <w:rPr>
          <w:szCs w:val="22"/>
        </w:rPr>
        <w:t xml:space="preserve"> dialog window, click</w:t>
      </w:r>
      <w:r>
        <w:rPr>
          <w:szCs w:val="22"/>
        </w:rPr>
        <w:t xml:space="preserve"> on the</w:t>
      </w:r>
      <w:r w:rsidR="00B82D1C">
        <w:rPr>
          <w:szCs w:val="22"/>
        </w:rPr>
        <w:t xml:space="preserve"> </w:t>
      </w:r>
      <w:r w:rsidR="00B82D1C" w:rsidRPr="00083009">
        <w:rPr>
          <w:b/>
          <w:szCs w:val="22"/>
        </w:rPr>
        <w:t>Create New Entry</w:t>
      </w:r>
      <w:r w:rsidR="00B82D1C">
        <w:rPr>
          <w:szCs w:val="22"/>
        </w:rPr>
        <w:t xml:space="preserve"> button </w:t>
      </w:r>
      <w:r>
        <w:rPr>
          <w:szCs w:val="22"/>
        </w:rPr>
        <w:t xml:space="preserve">located in the </w:t>
      </w:r>
      <w:r w:rsidR="00B82D1C">
        <w:rPr>
          <w:szCs w:val="22"/>
        </w:rPr>
        <w:t>upper left corner.</w:t>
      </w:r>
    </w:p>
    <w:p w14:paraId="5EBFC51C" w14:textId="77777777" w:rsidR="00367E23" w:rsidRDefault="00367E23" w:rsidP="00367E23">
      <w:pPr>
        <w:pStyle w:val="step3"/>
        <w:numPr>
          <w:ilvl w:val="0"/>
          <w:numId w:val="0"/>
        </w:numPr>
        <w:ind w:left="288"/>
        <w:rPr>
          <w:szCs w:val="22"/>
        </w:rPr>
      </w:pPr>
    </w:p>
    <w:p w14:paraId="7DF99D4F" w14:textId="77777777" w:rsidR="00B82D1C" w:rsidRDefault="00B82D1C" w:rsidP="00083009">
      <w:pPr>
        <w:pStyle w:val="step3"/>
        <w:numPr>
          <w:ilvl w:val="0"/>
          <w:numId w:val="0"/>
        </w:numPr>
        <w:ind w:left="288" w:hanging="288"/>
        <w:rPr>
          <w:szCs w:val="22"/>
        </w:rPr>
      </w:pPr>
      <w:r>
        <w:rPr>
          <w:noProof/>
        </w:rPr>
        <w:drawing>
          <wp:inline distT="0" distB="0" distL="0" distR="0" wp14:anchorId="1A1D2E10" wp14:editId="6C7CD9DA">
            <wp:extent cx="3151773" cy="1995777"/>
            <wp:effectExtent l="19050" t="19050" r="10795" b="241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a:stretch/>
                  </pic:blipFill>
                  <pic:spPr bwMode="auto">
                    <a:xfrm>
                      <a:off x="0" y="0"/>
                      <a:ext cx="3171802" cy="2008460"/>
                    </a:xfrm>
                    <a:prstGeom prst="rect">
                      <a:avLst/>
                    </a:prstGeom>
                    <a:ln>
                      <a:solidFill>
                        <a:schemeClr val="tx1"/>
                      </a:solid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C14CD3E" w14:textId="77777777" w:rsidR="00DD36AE" w:rsidRDefault="00DD36AE">
      <w:pPr>
        <w:rPr>
          <w:rFonts w:ascii="Open Sans" w:eastAsia="Open Sans" w:hAnsi="Open Sans" w:cs="Open Sans"/>
          <w:color w:val="444444"/>
        </w:rPr>
      </w:pPr>
      <w:r>
        <w:br w:type="page"/>
      </w:r>
    </w:p>
    <w:p w14:paraId="7512B2F0" w14:textId="63953D2B" w:rsidR="00DD36AE" w:rsidRDefault="00B82D1C" w:rsidP="003F6A1C">
      <w:pPr>
        <w:pStyle w:val="step3"/>
        <w:numPr>
          <w:ilvl w:val="0"/>
          <w:numId w:val="19"/>
        </w:numPr>
        <w:rPr>
          <w:szCs w:val="22"/>
        </w:rPr>
      </w:pPr>
      <w:r>
        <w:rPr>
          <w:szCs w:val="22"/>
        </w:rPr>
        <w:lastRenderedPageBreak/>
        <w:t xml:space="preserve">Enter </w:t>
      </w:r>
      <w:r w:rsidR="00175DE5">
        <w:rPr>
          <w:szCs w:val="22"/>
        </w:rPr>
        <w:t xml:space="preserve">the </w:t>
      </w:r>
      <w:r>
        <w:rPr>
          <w:szCs w:val="22"/>
        </w:rPr>
        <w:t>following properties</w:t>
      </w:r>
      <w:r w:rsidR="00175DE5">
        <w:rPr>
          <w:szCs w:val="22"/>
        </w:rPr>
        <w:t>,</w:t>
      </w:r>
      <w:r>
        <w:rPr>
          <w:szCs w:val="22"/>
        </w:rPr>
        <w:t xml:space="preserve"> </w:t>
      </w:r>
      <w:r w:rsidR="008A65D2">
        <w:rPr>
          <w:szCs w:val="22"/>
        </w:rPr>
        <w:t xml:space="preserve">and </w:t>
      </w:r>
      <w:r w:rsidR="007C5C38">
        <w:rPr>
          <w:szCs w:val="22"/>
        </w:rPr>
        <w:t xml:space="preserve">click on the </w:t>
      </w:r>
      <w:r w:rsidR="008A65D2" w:rsidRPr="00DD36AE">
        <w:rPr>
          <w:b/>
          <w:szCs w:val="22"/>
        </w:rPr>
        <w:t>OK</w:t>
      </w:r>
      <w:r w:rsidR="008A65D2">
        <w:rPr>
          <w:szCs w:val="22"/>
        </w:rPr>
        <w:t xml:space="preserve"> button to register </w:t>
      </w:r>
      <w:r w:rsidR="007C5C38">
        <w:rPr>
          <w:szCs w:val="22"/>
        </w:rPr>
        <w:t xml:space="preserve">the </w:t>
      </w:r>
      <w:r w:rsidR="008A65D2">
        <w:rPr>
          <w:szCs w:val="22"/>
        </w:rPr>
        <w:t>new driver</w:t>
      </w:r>
      <w:r>
        <w:rPr>
          <w:szCs w:val="22"/>
        </w:rPr>
        <w:t>.</w:t>
      </w:r>
    </w:p>
    <w:p w14:paraId="6967A549" w14:textId="77777777" w:rsidR="00DD36AE" w:rsidRDefault="00DD36AE" w:rsidP="00DD36AE">
      <w:pPr>
        <w:pStyle w:val="step3"/>
        <w:numPr>
          <w:ilvl w:val="0"/>
          <w:numId w:val="0"/>
        </w:numPr>
        <w:rPr>
          <w:szCs w:val="22"/>
        </w:rPr>
      </w:pPr>
    </w:p>
    <w:p w14:paraId="483CC45A" w14:textId="77777777" w:rsidR="00B82D1C" w:rsidRDefault="00B82D1C" w:rsidP="00DD36AE">
      <w:pPr>
        <w:pStyle w:val="step3"/>
        <w:numPr>
          <w:ilvl w:val="0"/>
          <w:numId w:val="0"/>
        </w:numPr>
        <w:ind w:left="288" w:hanging="288"/>
        <w:rPr>
          <w:szCs w:val="22"/>
        </w:rPr>
      </w:pPr>
      <w:r>
        <w:rPr>
          <w:noProof/>
        </w:rPr>
        <w:drawing>
          <wp:inline distT="0" distB="0" distL="0" distR="0" wp14:anchorId="0CBE6953" wp14:editId="7FDB42A1">
            <wp:extent cx="3624046" cy="2282025"/>
            <wp:effectExtent l="19050" t="19050" r="1460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36175" cy="2289663"/>
                    </a:xfrm>
                    <a:prstGeom prst="rect">
                      <a:avLst/>
                    </a:prstGeom>
                    <a:ln>
                      <a:solidFill>
                        <a:schemeClr val="tx1"/>
                      </a:solidFill>
                    </a:ln>
                  </pic:spPr>
                </pic:pic>
              </a:graphicData>
            </a:graphic>
          </wp:inline>
        </w:drawing>
      </w:r>
    </w:p>
    <w:p w14:paraId="5E457A93" w14:textId="6F587967" w:rsidR="00B82D1C" w:rsidRDefault="00B82D1C" w:rsidP="00F3618E">
      <w:pPr>
        <w:pStyle w:val="step3"/>
        <w:numPr>
          <w:ilvl w:val="0"/>
          <w:numId w:val="20"/>
        </w:numPr>
        <w:rPr>
          <w:szCs w:val="22"/>
        </w:rPr>
      </w:pPr>
      <w:r w:rsidRPr="008A65D2">
        <w:rPr>
          <w:b/>
          <w:szCs w:val="22"/>
        </w:rPr>
        <w:t>Name</w:t>
      </w:r>
      <w:r>
        <w:rPr>
          <w:szCs w:val="22"/>
        </w:rPr>
        <w:t xml:space="preserve">: Amazon Redshift (or you can enter </w:t>
      </w:r>
      <w:r w:rsidR="00175DE5">
        <w:rPr>
          <w:szCs w:val="22"/>
        </w:rPr>
        <w:t xml:space="preserve">the name </w:t>
      </w:r>
      <w:r>
        <w:rPr>
          <w:szCs w:val="22"/>
        </w:rPr>
        <w:t>of your choice)</w:t>
      </w:r>
    </w:p>
    <w:p w14:paraId="2A7C36FD" w14:textId="0F6E3205" w:rsidR="00B82D1C" w:rsidRDefault="00B82D1C" w:rsidP="00F3618E">
      <w:pPr>
        <w:pStyle w:val="step3"/>
        <w:numPr>
          <w:ilvl w:val="0"/>
          <w:numId w:val="20"/>
        </w:numPr>
        <w:rPr>
          <w:szCs w:val="22"/>
        </w:rPr>
      </w:pPr>
      <w:r w:rsidRPr="008A65D2">
        <w:rPr>
          <w:b/>
          <w:szCs w:val="22"/>
        </w:rPr>
        <w:t>Library:</w:t>
      </w:r>
      <w:r>
        <w:rPr>
          <w:szCs w:val="22"/>
        </w:rPr>
        <w:t xml:space="preserve"> Browse and select </w:t>
      </w:r>
      <w:ins w:id="288" w:author="Kathryn Gillett" w:date="2016-12-14T21:38:00Z">
        <w:r w:rsidR="008F2ABD">
          <w:rPr>
            <w:szCs w:val="22"/>
          </w:rPr>
          <w:t xml:space="preserve">the </w:t>
        </w:r>
      </w:ins>
      <w:r w:rsidR="008A65D2">
        <w:rPr>
          <w:szCs w:val="22"/>
        </w:rPr>
        <w:t>downloaded Amazon Redshift JDBC drivers jar file.</w:t>
      </w:r>
    </w:p>
    <w:p w14:paraId="7A565CBA" w14:textId="77777777" w:rsidR="008A65D2" w:rsidRDefault="008A65D2" w:rsidP="00F3618E">
      <w:pPr>
        <w:pStyle w:val="step3"/>
        <w:numPr>
          <w:ilvl w:val="0"/>
          <w:numId w:val="20"/>
        </w:numPr>
        <w:rPr>
          <w:szCs w:val="22"/>
        </w:rPr>
      </w:pPr>
      <w:proofErr w:type="spellStart"/>
      <w:r w:rsidRPr="008A65D2">
        <w:rPr>
          <w:b/>
          <w:szCs w:val="22"/>
        </w:rPr>
        <w:t>Classname</w:t>
      </w:r>
      <w:proofErr w:type="spellEnd"/>
      <w:r w:rsidRPr="008A65D2">
        <w:rPr>
          <w:b/>
          <w:szCs w:val="22"/>
        </w:rPr>
        <w:t>:</w:t>
      </w:r>
      <w:r>
        <w:rPr>
          <w:szCs w:val="22"/>
        </w:rPr>
        <w:t xml:space="preserve"> The class name for Amazon Redshift JDBC driver</w:t>
      </w:r>
    </w:p>
    <w:p w14:paraId="5E303D16" w14:textId="77777777" w:rsidR="008A65D2" w:rsidRDefault="008A65D2" w:rsidP="00F3618E">
      <w:pPr>
        <w:pStyle w:val="step3"/>
        <w:numPr>
          <w:ilvl w:val="0"/>
          <w:numId w:val="20"/>
        </w:numPr>
        <w:rPr>
          <w:szCs w:val="22"/>
        </w:rPr>
      </w:pPr>
      <w:r w:rsidRPr="008A65D2">
        <w:rPr>
          <w:b/>
          <w:szCs w:val="22"/>
        </w:rPr>
        <w:t>Sample URL:</w:t>
      </w:r>
      <w:r>
        <w:rPr>
          <w:szCs w:val="22"/>
        </w:rPr>
        <w:t xml:space="preserve"> </w:t>
      </w:r>
      <w:proofErr w:type="spellStart"/>
      <w:r w:rsidRPr="008A65D2">
        <w:rPr>
          <w:szCs w:val="22"/>
        </w:rPr>
        <w:t>jdbc:redshift</w:t>
      </w:r>
      <w:proofErr w:type="spellEnd"/>
      <w:r w:rsidRPr="008A65D2">
        <w:rPr>
          <w:szCs w:val="22"/>
        </w:rPr>
        <w:t>://</w:t>
      </w:r>
      <w:proofErr w:type="spellStart"/>
      <w:r w:rsidRPr="008A65D2">
        <w:rPr>
          <w:szCs w:val="22"/>
        </w:rPr>
        <w:t>endpoint:port</w:t>
      </w:r>
      <w:proofErr w:type="spellEnd"/>
      <w:r w:rsidRPr="008A65D2">
        <w:rPr>
          <w:szCs w:val="22"/>
        </w:rPr>
        <w:t>/database</w:t>
      </w:r>
    </w:p>
    <w:p w14:paraId="7BA45605" w14:textId="77777777" w:rsidR="00367E23" w:rsidRDefault="00367E23" w:rsidP="00367E23">
      <w:pPr>
        <w:pStyle w:val="step3"/>
        <w:numPr>
          <w:ilvl w:val="0"/>
          <w:numId w:val="0"/>
        </w:numPr>
        <w:ind w:left="288" w:hanging="288"/>
        <w:rPr>
          <w:szCs w:val="22"/>
        </w:rPr>
      </w:pPr>
    </w:p>
    <w:p w14:paraId="6A8506A2" w14:textId="77777777" w:rsidR="008A65D2" w:rsidRDefault="008A65D2" w:rsidP="00F3618E">
      <w:pPr>
        <w:pStyle w:val="step3"/>
        <w:numPr>
          <w:ilvl w:val="0"/>
          <w:numId w:val="19"/>
        </w:numPr>
        <w:rPr>
          <w:szCs w:val="22"/>
        </w:rPr>
      </w:pPr>
      <w:r>
        <w:rPr>
          <w:szCs w:val="22"/>
        </w:rPr>
        <w:t xml:space="preserve">Select </w:t>
      </w:r>
      <w:r w:rsidRPr="00083009">
        <w:rPr>
          <w:b/>
          <w:szCs w:val="22"/>
        </w:rPr>
        <w:t>File &gt; Connect</w:t>
      </w:r>
      <w:r>
        <w:rPr>
          <w:szCs w:val="22"/>
        </w:rPr>
        <w:t xml:space="preserve"> Window.</w:t>
      </w:r>
    </w:p>
    <w:p w14:paraId="0C5C68C5" w14:textId="77777777" w:rsidR="00367E23" w:rsidRDefault="00367E23" w:rsidP="00367E23">
      <w:pPr>
        <w:pStyle w:val="step3"/>
        <w:numPr>
          <w:ilvl w:val="0"/>
          <w:numId w:val="0"/>
        </w:numPr>
        <w:ind w:left="288"/>
        <w:rPr>
          <w:szCs w:val="22"/>
        </w:rPr>
      </w:pPr>
    </w:p>
    <w:p w14:paraId="502C00F7" w14:textId="3074684F" w:rsidR="008A65D2" w:rsidRDefault="007C5C38" w:rsidP="00F3618E">
      <w:pPr>
        <w:pStyle w:val="step3"/>
        <w:numPr>
          <w:ilvl w:val="0"/>
          <w:numId w:val="19"/>
        </w:numPr>
        <w:rPr>
          <w:szCs w:val="22"/>
        </w:rPr>
      </w:pPr>
      <w:r>
        <w:rPr>
          <w:szCs w:val="22"/>
        </w:rPr>
        <w:t xml:space="preserve">In the </w:t>
      </w:r>
      <w:r w:rsidR="008A65D2">
        <w:rPr>
          <w:szCs w:val="22"/>
        </w:rPr>
        <w:t>Select Connection Profile window</w:t>
      </w:r>
      <w:r w:rsidR="00A3748B">
        <w:rPr>
          <w:szCs w:val="22"/>
        </w:rPr>
        <w:t>,</w:t>
      </w:r>
      <w:r w:rsidR="008A65D2">
        <w:rPr>
          <w:szCs w:val="22"/>
        </w:rPr>
        <w:t xml:space="preserve"> enter </w:t>
      </w:r>
      <w:r w:rsidR="00175DE5">
        <w:rPr>
          <w:szCs w:val="22"/>
        </w:rPr>
        <w:t xml:space="preserve">the </w:t>
      </w:r>
      <w:r w:rsidR="008A65D2">
        <w:rPr>
          <w:szCs w:val="22"/>
        </w:rPr>
        <w:t xml:space="preserve">following connection properties to connect to </w:t>
      </w:r>
      <w:r>
        <w:rPr>
          <w:szCs w:val="22"/>
        </w:rPr>
        <w:t xml:space="preserve">the </w:t>
      </w:r>
      <w:r w:rsidR="008A65D2">
        <w:rPr>
          <w:szCs w:val="22"/>
        </w:rPr>
        <w:t>Amazon Redshift database.</w:t>
      </w:r>
    </w:p>
    <w:p w14:paraId="432DF4CC" w14:textId="77777777" w:rsidR="00367E23" w:rsidRDefault="00367E23" w:rsidP="00367E23">
      <w:pPr>
        <w:pStyle w:val="step3"/>
        <w:numPr>
          <w:ilvl w:val="0"/>
          <w:numId w:val="0"/>
        </w:numPr>
        <w:rPr>
          <w:szCs w:val="22"/>
        </w:rPr>
      </w:pPr>
    </w:p>
    <w:p w14:paraId="5515139E" w14:textId="77777777" w:rsidR="008A65D2" w:rsidRDefault="003F4474" w:rsidP="00083009">
      <w:pPr>
        <w:pStyle w:val="step3"/>
        <w:numPr>
          <w:ilvl w:val="0"/>
          <w:numId w:val="0"/>
        </w:numPr>
        <w:ind w:left="288" w:hanging="288"/>
        <w:rPr>
          <w:szCs w:val="22"/>
        </w:rPr>
      </w:pPr>
      <w:r>
        <w:rPr>
          <w:noProof/>
        </w:rPr>
        <w:drawing>
          <wp:inline distT="0" distB="0" distL="0" distR="0" wp14:anchorId="19982482" wp14:editId="7CBD592D">
            <wp:extent cx="3305132" cy="2782957"/>
            <wp:effectExtent l="19050" t="19050" r="10160"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14316" cy="2790690"/>
                    </a:xfrm>
                    <a:prstGeom prst="rect">
                      <a:avLst/>
                    </a:prstGeom>
                    <a:ln>
                      <a:solidFill>
                        <a:schemeClr val="tx1"/>
                      </a:solidFill>
                    </a:ln>
                  </pic:spPr>
                </pic:pic>
              </a:graphicData>
            </a:graphic>
          </wp:inline>
        </w:drawing>
      </w:r>
    </w:p>
    <w:p w14:paraId="249E889D" w14:textId="13B77BD8" w:rsidR="00A3748B" w:rsidRDefault="00A3748B" w:rsidP="00F3618E">
      <w:pPr>
        <w:pStyle w:val="step3"/>
        <w:numPr>
          <w:ilvl w:val="0"/>
          <w:numId w:val="22"/>
        </w:numPr>
        <w:rPr>
          <w:szCs w:val="22"/>
        </w:rPr>
      </w:pPr>
      <w:r>
        <w:rPr>
          <w:szCs w:val="22"/>
        </w:rPr>
        <w:t xml:space="preserve">Driver: Select the driver </w:t>
      </w:r>
      <w:r w:rsidR="003F4474">
        <w:rPr>
          <w:szCs w:val="22"/>
        </w:rPr>
        <w:t xml:space="preserve">from </w:t>
      </w:r>
      <w:r w:rsidR="007C5C38">
        <w:rPr>
          <w:szCs w:val="22"/>
        </w:rPr>
        <w:t xml:space="preserve">the </w:t>
      </w:r>
      <w:r w:rsidR="00C03172" w:rsidRPr="00C03172">
        <w:rPr>
          <w:b/>
          <w:szCs w:val="22"/>
        </w:rPr>
        <w:t>D</w:t>
      </w:r>
      <w:r w:rsidR="003F4474" w:rsidRPr="00C03172">
        <w:rPr>
          <w:b/>
          <w:szCs w:val="22"/>
        </w:rPr>
        <w:t>river</w:t>
      </w:r>
      <w:r w:rsidR="003F4474">
        <w:rPr>
          <w:szCs w:val="22"/>
        </w:rPr>
        <w:t xml:space="preserve"> list</w:t>
      </w:r>
      <w:r w:rsidR="00C03172">
        <w:rPr>
          <w:szCs w:val="22"/>
        </w:rPr>
        <w:t xml:space="preserve"> (</w:t>
      </w:r>
      <w:r>
        <w:rPr>
          <w:szCs w:val="22"/>
        </w:rPr>
        <w:t xml:space="preserve">registered in </w:t>
      </w:r>
      <w:r w:rsidR="00175DE5" w:rsidRPr="00461C7F">
        <w:rPr>
          <w:b/>
          <w:szCs w:val="22"/>
        </w:rPr>
        <w:t>Step</w:t>
      </w:r>
      <w:r w:rsidRPr="00461C7F">
        <w:rPr>
          <w:b/>
          <w:szCs w:val="22"/>
        </w:rPr>
        <w:t xml:space="preserve"> 23</w:t>
      </w:r>
      <w:r w:rsidR="00C03172">
        <w:rPr>
          <w:szCs w:val="22"/>
        </w:rPr>
        <w:t xml:space="preserve"> of this section).</w:t>
      </w:r>
      <w:r>
        <w:rPr>
          <w:szCs w:val="22"/>
        </w:rPr>
        <w:t xml:space="preserve"> </w:t>
      </w:r>
    </w:p>
    <w:p w14:paraId="70EBBE4E" w14:textId="5FD84263" w:rsidR="00A3748B" w:rsidRDefault="00A3748B" w:rsidP="00F3618E">
      <w:pPr>
        <w:pStyle w:val="step3"/>
        <w:numPr>
          <w:ilvl w:val="0"/>
          <w:numId w:val="21"/>
        </w:numPr>
        <w:rPr>
          <w:szCs w:val="22"/>
        </w:rPr>
      </w:pPr>
      <w:r>
        <w:rPr>
          <w:szCs w:val="22"/>
        </w:rPr>
        <w:lastRenderedPageBreak/>
        <w:t xml:space="preserve">URL: JDBC URL for </w:t>
      </w:r>
      <w:r w:rsidR="00C03172">
        <w:rPr>
          <w:szCs w:val="22"/>
        </w:rPr>
        <w:t>A</w:t>
      </w:r>
      <w:r>
        <w:rPr>
          <w:szCs w:val="22"/>
        </w:rPr>
        <w:t xml:space="preserve">mazon Redshift Cluster </w:t>
      </w:r>
      <w:r w:rsidR="00C03172">
        <w:rPr>
          <w:szCs w:val="22"/>
        </w:rPr>
        <w:t>(</w:t>
      </w:r>
      <w:r>
        <w:rPr>
          <w:szCs w:val="22"/>
        </w:rPr>
        <w:t xml:space="preserve">copied in </w:t>
      </w:r>
      <w:r w:rsidR="00C03172" w:rsidRPr="00461C7F">
        <w:rPr>
          <w:b/>
          <w:szCs w:val="22"/>
        </w:rPr>
        <w:t>Step</w:t>
      </w:r>
      <w:r w:rsidRPr="00461C7F">
        <w:rPr>
          <w:b/>
          <w:szCs w:val="22"/>
        </w:rPr>
        <w:t xml:space="preserve"> 16</w:t>
      </w:r>
      <w:r>
        <w:rPr>
          <w:szCs w:val="22"/>
        </w:rPr>
        <w:t xml:space="preserve"> of this section</w:t>
      </w:r>
      <w:r w:rsidR="00C03172">
        <w:rPr>
          <w:szCs w:val="22"/>
        </w:rPr>
        <w:t>)</w:t>
      </w:r>
      <w:r>
        <w:rPr>
          <w:szCs w:val="22"/>
        </w:rPr>
        <w:t>.</w:t>
      </w:r>
    </w:p>
    <w:p w14:paraId="1EF0BD49" w14:textId="644DB4F3" w:rsidR="00A3748B" w:rsidRPr="00A3748B" w:rsidRDefault="00A3748B" w:rsidP="00F3618E">
      <w:pPr>
        <w:pStyle w:val="step3"/>
        <w:numPr>
          <w:ilvl w:val="0"/>
          <w:numId w:val="21"/>
        </w:numPr>
        <w:rPr>
          <w:szCs w:val="22"/>
        </w:rPr>
      </w:pPr>
      <w:r>
        <w:rPr>
          <w:szCs w:val="22"/>
        </w:rPr>
        <w:t xml:space="preserve">Username and Password: Enter </w:t>
      </w:r>
      <w:proofErr w:type="spellStart"/>
      <w:r w:rsidRPr="00541F9C">
        <w:rPr>
          <w:b/>
        </w:rPr>
        <w:t>MasterUsername</w:t>
      </w:r>
      <w:proofErr w:type="spellEnd"/>
      <w:r>
        <w:t xml:space="preserve"> and </w:t>
      </w:r>
      <w:proofErr w:type="spellStart"/>
      <w:r w:rsidRPr="00541F9C">
        <w:rPr>
          <w:b/>
        </w:rPr>
        <w:t>MasterUserPassword</w:t>
      </w:r>
      <w:proofErr w:type="spellEnd"/>
      <w:r w:rsidR="00C03172">
        <w:t xml:space="preserve"> (</w:t>
      </w:r>
      <w:r>
        <w:t xml:space="preserve">specified while provisioning </w:t>
      </w:r>
      <w:r w:rsidR="007C5C38">
        <w:t xml:space="preserve">the </w:t>
      </w:r>
      <w:r>
        <w:t xml:space="preserve">Redshift cluster in </w:t>
      </w:r>
      <w:r w:rsidR="00C03172" w:rsidRPr="00FA4F33">
        <w:rPr>
          <w:b/>
        </w:rPr>
        <w:t>Step</w:t>
      </w:r>
      <w:r w:rsidRPr="00FA4F33">
        <w:rPr>
          <w:b/>
        </w:rPr>
        <w:t xml:space="preserve"> 7</w:t>
      </w:r>
      <w:r>
        <w:t xml:space="preserve"> of this section</w:t>
      </w:r>
      <w:r w:rsidR="00C03172">
        <w:t>)</w:t>
      </w:r>
      <w:r>
        <w:t>.</w:t>
      </w:r>
    </w:p>
    <w:p w14:paraId="149A523E" w14:textId="77777777" w:rsidR="00A3748B" w:rsidRDefault="00A3748B" w:rsidP="00A3748B">
      <w:pPr>
        <w:pStyle w:val="step3"/>
        <w:numPr>
          <w:ilvl w:val="0"/>
          <w:numId w:val="0"/>
        </w:numPr>
        <w:ind w:left="648"/>
      </w:pPr>
    </w:p>
    <w:p w14:paraId="7F51DB41" w14:textId="1423B695" w:rsidR="00A3748B" w:rsidRDefault="007C5C38" w:rsidP="00A3748B">
      <w:pPr>
        <w:pStyle w:val="step3"/>
        <w:numPr>
          <w:ilvl w:val="0"/>
          <w:numId w:val="0"/>
        </w:numPr>
        <w:ind w:left="648"/>
      </w:pPr>
      <w:r>
        <w:t xml:space="preserve">Click on the </w:t>
      </w:r>
      <w:r w:rsidR="00A3748B" w:rsidRPr="00A3748B">
        <w:rPr>
          <w:b/>
        </w:rPr>
        <w:t>Test</w:t>
      </w:r>
      <w:r w:rsidR="00A3748B">
        <w:t xml:space="preserve"> button at the bottom to confirm the connection properties.</w:t>
      </w:r>
    </w:p>
    <w:p w14:paraId="02553870" w14:textId="77777777" w:rsidR="00367E23" w:rsidRDefault="00367E23" w:rsidP="00367E23">
      <w:pPr>
        <w:pStyle w:val="step3"/>
        <w:numPr>
          <w:ilvl w:val="0"/>
          <w:numId w:val="0"/>
        </w:numPr>
        <w:ind w:left="288" w:hanging="288"/>
        <w:rPr>
          <w:szCs w:val="22"/>
        </w:rPr>
      </w:pPr>
    </w:p>
    <w:p w14:paraId="1A62E2DA" w14:textId="2D9953F0" w:rsidR="00A3748B" w:rsidRDefault="003F4474" w:rsidP="00F3618E">
      <w:pPr>
        <w:pStyle w:val="step3"/>
        <w:numPr>
          <w:ilvl w:val="0"/>
          <w:numId w:val="19"/>
        </w:numPr>
        <w:rPr>
          <w:szCs w:val="22"/>
        </w:rPr>
      </w:pPr>
      <w:r>
        <w:rPr>
          <w:szCs w:val="22"/>
        </w:rPr>
        <w:t xml:space="preserve">After </w:t>
      </w:r>
      <w:r w:rsidR="009420AF">
        <w:rPr>
          <w:szCs w:val="22"/>
        </w:rPr>
        <w:t xml:space="preserve">a </w:t>
      </w:r>
      <w:r>
        <w:rPr>
          <w:szCs w:val="22"/>
        </w:rPr>
        <w:t xml:space="preserve">successful </w:t>
      </w:r>
      <w:r w:rsidR="00C03172">
        <w:rPr>
          <w:szCs w:val="22"/>
        </w:rPr>
        <w:t xml:space="preserve">test </w:t>
      </w:r>
      <w:r>
        <w:rPr>
          <w:szCs w:val="22"/>
        </w:rPr>
        <w:t>connection</w:t>
      </w:r>
      <w:r w:rsidR="00C03172">
        <w:rPr>
          <w:szCs w:val="22"/>
        </w:rPr>
        <w:t>,</w:t>
      </w:r>
      <w:r>
        <w:rPr>
          <w:szCs w:val="22"/>
        </w:rPr>
        <w:t xml:space="preserve"> click</w:t>
      </w:r>
      <w:r w:rsidR="009420AF">
        <w:rPr>
          <w:szCs w:val="22"/>
        </w:rPr>
        <w:t xml:space="preserve"> on the</w:t>
      </w:r>
      <w:r>
        <w:rPr>
          <w:szCs w:val="22"/>
        </w:rPr>
        <w:t xml:space="preserve"> </w:t>
      </w:r>
      <w:r w:rsidRPr="003F4474">
        <w:rPr>
          <w:b/>
          <w:szCs w:val="22"/>
        </w:rPr>
        <w:t>OK</w:t>
      </w:r>
      <w:r>
        <w:rPr>
          <w:szCs w:val="22"/>
        </w:rPr>
        <w:t xml:space="preserve"> button to make </w:t>
      </w:r>
      <w:r w:rsidR="00C03172">
        <w:rPr>
          <w:szCs w:val="22"/>
        </w:rPr>
        <w:t xml:space="preserve">the </w:t>
      </w:r>
      <w:r>
        <w:rPr>
          <w:szCs w:val="22"/>
        </w:rPr>
        <w:t>connection.</w:t>
      </w:r>
    </w:p>
    <w:p w14:paraId="5EA58795" w14:textId="77777777" w:rsidR="00367E23" w:rsidRDefault="00367E23" w:rsidP="00367E23">
      <w:pPr>
        <w:pStyle w:val="step3"/>
        <w:numPr>
          <w:ilvl w:val="0"/>
          <w:numId w:val="0"/>
        </w:numPr>
        <w:ind w:left="288"/>
        <w:rPr>
          <w:szCs w:val="22"/>
        </w:rPr>
      </w:pPr>
    </w:p>
    <w:p w14:paraId="0F4F4D6D" w14:textId="39201F9C" w:rsidR="007169D2" w:rsidRPr="00367E23" w:rsidRDefault="007169D2" w:rsidP="00F3618E">
      <w:pPr>
        <w:pStyle w:val="step3"/>
        <w:numPr>
          <w:ilvl w:val="0"/>
          <w:numId w:val="19"/>
        </w:numPr>
        <w:rPr>
          <w:szCs w:val="22"/>
        </w:rPr>
      </w:pPr>
      <w:r w:rsidRPr="00367E23">
        <w:rPr>
          <w:szCs w:val="22"/>
        </w:rPr>
        <w:t>E</w:t>
      </w:r>
      <w:r w:rsidR="00040214" w:rsidRPr="00367E23">
        <w:rPr>
          <w:szCs w:val="22"/>
        </w:rPr>
        <w:t xml:space="preserve">xecute </w:t>
      </w:r>
      <w:r w:rsidR="009420AF">
        <w:rPr>
          <w:szCs w:val="22"/>
        </w:rPr>
        <w:t>the</w:t>
      </w:r>
      <w:r w:rsidR="009420AF" w:rsidRPr="00367E23">
        <w:rPr>
          <w:szCs w:val="22"/>
        </w:rPr>
        <w:t xml:space="preserve"> </w:t>
      </w:r>
      <w:r w:rsidR="00040214" w:rsidRPr="00367E23">
        <w:rPr>
          <w:szCs w:val="22"/>
        </w:rPr>
        <w:t xml:space="preserve">statements </w:t>
      </w:r>
      <w:r w:rsidR="009420AF">
        <w:rPr>
          <w:szCs w:val="22"/>
        </w:rPr>
        <w:t xml:space="preserve">below </w:t>
      </w:r>
      <w:r w:rsidR="00040214" w:rsidRPr="00367E23">
        <w:rPr>
          <w:szCs w:val="22"/>
        </w:rPr>
        <w:t xml:space="preserve">in </w:t>
      </w:r>
      <w:r w:rsidR="009420AF">
        <w:rPr>
          <w:szCs w:val="22"/>
        </w:rPr>
        <w:t xml:space="preserve">the </w:t>
      </w:r>
      <w:r w:rsidR="00040214" w:rsidRPr="00367E23">
        <w:rPr>
          <w:szCs w:val="22"/>
        </w:rPr>
        <w:t xml:space="preserve">query window to create </w:t>
      </w:r>
      <w:r w:rsidR="00C03172">
        <w:rPr>
          <w:szCs w:val="22"/>
        </w:rPr>
        <w:t xml:space="preserve">a </w:t>
      </w:r>
      <w:r w:rsidR="00040214" w:rsidRPr="00367E23">
        <w:rPr>
          <w:szCs w:val="22"/>
        </w:rPr>
        <w:t xml:space="preserve">new table in </w:t>
      </w:r>
      <w:r w:rsidR="00C03172">
        <w:rPr>
          <w:szCs w:val="22"/>
        </w:rPr>
        <w:t xml:space="preserve">the </w:t>
      </w:r>
      <w:r w:rsidR="00040214" w:rsidRPr="00367E23">
        <w:rPr>
          <w:szCs w:val="22"/>
        </w:rPr>
        <w:t>database.</w:t>
      </w:r>
    </w:p>
    <w:p w14:paraId="705A1075" w14:textId="77777777" w:rsidR="00367E23" w:rsidRPr="00A3748B" w:rsidRDefault="00367E23" w:rsidP="007169D2">
      <w:pPr>
        <w:pStyle w:val="step3"/>
        <w:numPr>
          <w:ilvl w:val="0"/>
          <w:numId w:val="0"/>
        </w:numPr>
        <w:rPr>
          <w:szCs w:val="22"/>
        </w:rPr>
      </w:pPr>
    </w:p>
    <w:tbl>
      <w:tblPr>
        <w:tblStyle w:val="TableGrid"/>
        <w:tblW w:w="0" w:type="auto"/>
        <w:tblInd w:w="8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265"/>
      </w:tblGrid>
      <w:tr w:rsidR="007169D2" w14:paraId="20049FF4" w14:textId="77777777" w:rsidTr="00083009">
        <w:trPr>
          <w:trHeight w:val="305"/>
        </w:trPr>
        <w:tc>
          <w:tcPr>
            <w:tcW w:w="9265" w:type="dxa"/>
            <w:shd w:val="clear" w:color="auto" w:fill="F2F2F2" w:themeFill="background1" w:themeFillShade="F2"/>
            <w:tcMar>
              <w:top w:w="115" w:type="dxa"/>
              <w:left w:w="115" w:type="dxa"/>
              <w:bottom w:w="115" w:type="dxa"/>
              <w:right w:w="115" w:type="dxa"/>
            </w:tcMar>
          </w:tcPr>
          <w:p w14:paraId="4A364BBE" w14:textId="77777777" w:rsidR="007169D2" w:rsidRPr="00562751" w:rsidRDefault="007169D2" w:rsidP="00110EC5">
            <w:pPr>
              <w:pStyle w:val="step3"/>
              <w:numPr>
                <w:ilvl w:val="0"/>
                <w:numId w:val="0"/>
              </w:numPr>
              <w:rPr>
                <w:rFonts w:ascii="Courier New" w:hAnsi="Courier New" w:cs="Courier New"/>
              </w:rPr>
            </w:pPr>
            <w:r w:rsidRPr="007169D2">
              <w:rPr>
                <w:rFonts w:ascii="Courier New" w:hAnsi="Courier New" w:cs="Courier New"/>
              </w:rPr>
              <w:t xml:space="preserve">create table </w:t>
            </w:r>
            <w:proofErr w:type="spellStart"/>
            <w:r w:rsidRPr="007169D2">
              <w:rPr>
                <w:rFonts w:ascii="Courier New" w:hAnsi="Courier New" w:cs="Courier New"/>
              </w:rPr>
              <w:t>MyTable</w:t>
            </w:r>
            <w:proofErr w:type="spellEnd"/>
            <w:r w:rsidRPr="007169D2">
              <w:rPr>
                <w:rFonts w:ascii="Courier New" w:hAnsi="Courier New" w:cs="Courier New"/>
              </w:rPr>
              <w:t xml:space="preserve">(id </w:t>
            </w:r>
            <w:proofErr w:type="spellStart"/>
            <w:r w:rsidRPr="007169D2">
              <w:rPr>
                <w:rFonts w:ascii="Courier New" w:hAnsi="Courier New" w:cs="Courier New"/>
              </w:rPr>
              <w:t>int</w:t>
            </w:r>
            <w:proofErr w:type="spellEnd"/>
            <w:r w:rsidRPr="007169D2">
              <w:rPr>
                <w:rFonts w:ascii="Courier New" w:hAnsi="Courier New" w:cs="Courier New"/>
              </w:rPr>
              <w:t>, name varchar(100))</w:t>
            </w:r>
          </w:p>
        </w:tc>
      </w:tr>
    </w:tbl>
    <w:p w14:paraId="6C7904A4" w14:textId="77777777" w:rsidR="00377F36" w:rsidRDefault="00377F36" w:rsidP="00377F36">
      <w:pPr>
        <w:pStyle w:val="step3"/>
        <w:numPr>
          <w:ilvl w:val="0"/>
          <w:numId w:val="0"/>
        </w:numPr>
        <w:ind w:left="288"/>
      </w:pPr>
    </w:p>
    <w:p w14:paraId="79B3FFD6" w14:textId="77777777" w:rsidR="007169D2" w:rsidRDefault="007169D2" w:rsidP="00083009">
      <w:pPr>
        <w:pStyle w:val="step3"/>
        <w:numPr>
          <w:ilvl w:val="0"/>
          <w:numId w:val="0"/>
        </w:numPr>
        <w:ind w:left="288" w:hanging="288"/>
      </w:pPr>
      <w:r>
        <w:rPr>
          <w:noProof/>
        </w:rPr>
        <w:drawing>
          <wp:inline distT="0" distB="0" distL="0" distR="0" wp14:anchorId="07131E45" wp14:editId="037CE78E">
            <wp:extent cx="2743200" cy="1574092"/>
            <wp:effectExtent l="19050" t="19050" r="19050" b="266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62743" cy="1585306"/>
                    </a:xfrm>
                    <a:prstGeom prst="rect">
                      <a:avLst/>
                    </a:prstGeom>
                    <a:ln>
                      <a:solidFill>
                        <a:schemeClr val="tx1"/>
                      </a:solidFill>
                    </a:ln>
                  </pic:spPr>
                </pic:pic>
              </a:graphicData>
            </a:graphic>
          </wp:inline>
        </w:drawing>
      </w:r>
    </w:p>
    <w:p w14:paraId="096AA31D" w14:textId="77777777" w:rsidR="00367E23" w:rsidRDefault="00367E23" w:rsidP="00377F36">
      <w:pPr>
        <w:pStyle w:val="step3"/>
        <w:numPr>
          <w:ilvl w:val="0"/>
          <w:numId w:val="0"/>
        </w:numPr>
        <w:ind w:left="288"/>
      </w:pPr>
    </w:p>
    <w:p w14:paraId="5B005870" w14:textId="01731515" w:rsidR="007169D2" w:rsidRDefault="00040214" w:rsidP="00F3618E">
      <w:pPr>
        <w:pStyle w:val="step3"/>
        <w:numPr>
          <w:ilvl w:val="0"/>
          <w:numId w:val="19"/>
        </w:numPr>
      </w:pPr>
      <w:r>
        <w:t xml:space="preserve">Insert </w:t>
      </w:r>
      <w:r w:rsidR="009420AF">
        <w:t xml:space="preserve">a </w:t>
      </w:r>
      <w:r>
        <w:t xml:space="preserve">row into </w:t>
      </w:r>
      <w:r w:rsidR="009420AF">
        <w:t xml:space="preserve">the </w:t>
      </w:r>
      <w:r>
        <w:t>table.</w:t>
      </w:r>
    </w:p>
    <w:p w14:paraId="374DB6C6" w14:textId="77777777" w:rsidR="00367E23" w:rsidRDefault="00367E23" w:rsidP="00367E23">
      <w:pPr>
        <w:pStyle w:val="step3"/>
        <w:numPr>
          <w:ilvl w:val="0"/>
          <w:numId w:val="0"/>
        </w:numPr>
        <w:ind w:left="288"/>
      </w:pPr>
    </w:p>
    <w:tbl>
      <w:tblPr>
        <w:tblStyle w:val="TableGrid"/>
        <w:tblW w:w="0" w:type="auto"/>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355"/>
      </w:tblGrid>
      <w:tr w:rsidR="00040214" w14:paraId="60437CA6" w14:textId="77777777" w:rsidTr="00083009">
        <w:trPr>
          <w:trHeight w:val="305"/>
        </w:trPr>
        <w:tc>
          <w:tcPr>
            <w:tcW w:w="9355" w:type="dxa"/>
            <w:shd w:val="clear" w:color="auto" w:fill="F2F2F2" w:themeFill="background1" w:themeFillShade="F2"/>
            <w:tcMar>
              <w:top w:w="115" w:type="dxa"/>
              <w:left w:w="115" w:type="dxa"/>
              <w:bottom w:w="115" w:type="dxa"/>
              <w:right w:w="115" w:type="dxa"/>
            </w:tcMar>
          </w:tcPr>
          <w:p w14:paraId="3B69ADF6" w14:textId="77777777" w:rsidR="00040214" w:rsidRPr="00562751" w:rsidRDefault="00040214" w:rsidP="00110EC5">
            <w:pPr>
              <w:pStyle w:val="step3"/>
              <w:numPr>
                <w:ilvl w:val="0"/>
                <w:numId w:val="0"/>
              </w:numPr>
              <w:rPr>
                <w:rFonts w:ascii="Courier New" w:hAnsi="Courier New" w:cs="Courier New"/>
              </w:rPr>
            </w:pPr>
            <w:r w:rsidRPr="00040214">
              <w:rPr>
                <w:rFonts w:ascii="Courier New" w:hAnsi="Courier New" w:cs="Courier New"/>
              </w:rPr>
              <w:t xml:space="preserve">insert into </w:t>
            </w:r>
            <w:proofErr w:type="spellStart"/>
            <w:r w:rsidRPr="00040214">
              <w:rPr>
                <w:rFonts w:ascii="Courier New" w:hAnsi="Courier New" w:cs="Courier New"/>
              </w:rPr>
              <w:t>MyTable</w:t>
            </w:r>
            <w:proofErr w:type="spellEnd"/>
            <w:r w:rsidRPr="00040214">
              <w:rPr>
                <w:rFonts w:ascii="Courier New" w:hAnsi="Courier New" w:cs="Courier New"/>
              </w:rPr>
              <w:t>(id, name) values(1, 'Joe')</w:t>
            </w:r>
          </w:p>
        </w:tc>
      </w:tr>
    </w:tbl>
    <w:p w14:paraId="1811D4AF" w14:textId="77777777" w:rsidR="00040214" w:rsidRDefault="00040214" w:rsidP="00040214">
      <w:pPr>
        <w:pStyle w:val="step3"/>
        <w:numPr>
          <w:ilvl w:val="0"/>
          <w:numId w:val="0"/>
        </w:numPr>
        <w:ind w:left="288"/>
      </w:pPr>
    </w:p>
    <w:p w14:paraId="7F18F205" w14:textId="77777777" w:rsidR="00040214" w:rsidRDefault="00040214" w:rsidP="00083009">
      <w:pPr>
        <w:pStyle w:val="step3"/>
        <w:numPr>
          <w:ilvl w:val="0"/>
          <w:numId w:val="0"/>
        </w:numPr>
        <w:ind w:left="288" w:hanging="288"/>
      </w:pPr>
      <w:r>
        <w:rPr>
          <w:noProof/>
        </w:rPr>
        <w:drawing>
          <wp:inline distT="0" distB="0" distL="0" distR="0" wp14:anchorId="69CBE5AF" wp14:editId="4E376621">
            <wp:extent cx="2846567" cy="1542553"/>
            <wp:effectExtent l="19050" t="19050" r="1143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56582" cy="1547980"/>
                    </a:xfrm>
                    <a:prstGeom prst="rect">
                      <a:avLst/>
                    </a:prstGeom>
                    <a:ln>
                      <a:solidFill>
                        <a:schemeClr val="tx1"/>
                      </a:solidFill>
                    </a:ln>
                  </pic:spPr>
                </pic:pic>
              </a:graphicData>
            </a:graphic>
          </wp:inline>
        </w:drawing>
      </w:r>
    </w:p>
    <w:p w14:paraId="7B09AFB6" w14:textId="77777777" w:rsidR="00DD36AE" w:rsidRDefault="00DD36AE">
      <w:pPr>
        <w:rPr>
          <w:rFonts w:ascii="Open Sans" w:eastAsia="Open Sans" w:hAnsi="Open Sans" w:cs="Open Sans"/>
          <w:color w:val="444444"/>
          <w:szCs w:val="24"/>
        </w:rPr>
      </w:pPr>
      <w:r>
        <w:br w:type="page"/>
      </w:r>
    </w:p>
    <w:p w14:paraId="3DA6C9BC" w14:textId="0B796B53" w:rsidR="00040214" w:rsidRDefault="009420AF" w:rsidP="00F3618E">
      <w:pPr>
        <w:pStyle w:val="step3"/>
        <w:numPr>
          <w:ilvl w:val="0"/>
          <w:numId w:val="19"/>
        </w:numPr>
      </w:pPr>
      <w:r>
        <w:lastRenderedPageBreak/>
        <w:t>Select</w:t>
      </w:r>
      <w:r w:rsidR="00040214">
        <w:t xml:space="preserve"> </w:t>
      </w:r>
      <w:r w:rsidR="00C03172">
        <w:t xml:space="preserve">a </w:t>
      </w:r>
      <w:r w:rsidR="00040214">
        <w:t xml:space="preserve">query on </w:t>
      </w:r>
      <w:r>
        <w:t xml:space="preserve">the </w:t>
      </w:r>
      <w:r w:rsidR="00040214">
        <w:t>created table.</w:t>
      </w:r>
    </w:p>
    <w:p w14:paraId="42960B70" w14:textId="77777777" w:rsidR="00040214" w:rsidRDefault="00040214" w:rsidP="00040214">
      <w:pPr>
        <w:pStyle w:val="step3"/>
        <w:numPr>
          <w:ilvl w:val="0"/>
          <w:numId w:val="0"/>
        </w:numPr>
        <w:ind w:left="576" w:hanging="288"/>
      </w:pPr>
    </w:p>
    <w:tbl>
      <w:tblPr>
        <w:tblStyle w:val="TableGrid"/>
        <w:tblW w:w="0" w:type="auto"/>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shd w:val="clear" w:color="auto" w:fill="F2F2F2" w:themeFill="background1" w:themeFillShade="F2"/>
        <w:tblLook w:val="04A0" w:firstRow="1" w:lastRow="0" w:firstColumn="1" w:lastColumn="0" w:noHBand="0" w:noVBand="1"/>
      </w:tblPr>
      <w:tblGrid>
        <w:gridCol w:w="9355"/>
      </w:tblGrid>
      <w:tr w:rsidR="00040214" w14:paraId="1B12C9EB" w14:textId="77777777" w:rsidTr="00083009">
        <w:trPr>
          <w:trHeight w:val="305"/>
        </w:trPr>
        <w:tc>
          <w:tcPr>
            <w:tcW w:w="9355" w:type="dxa"/>
            <w:shd w:val="clear" w:color="auto" w:fill="F2F2F2" w:themeFill="background1" w:themeFillShade="F2"/>
            <w:tcMar>
              <w:top w:w="115" w:type="dxa"/>
              <w:left w:w="115" w:type="dxa"/>
              <w:bottom w:w="115" w:type="dxa"/>
              <w:right w:w="115" w:type="dxa"/>
            </w:tcMar>
          </w:tcPr>
          <w:p w14:paraId="11418EDF" w14:textId="77777777" w:rsidR="00040214" w:rsidRPr="00562751" w:rsidRDefault="00040214" w:rsidP="00040214">
            <w:pPr>
              <w:pStyle w:val="step3"/>
              <w:numPr>
                <w:ilvl w:val="0"/>
                <w:numId w:val="0"/>
              </w:numPr>
              <w:rPr>
                <w:rFonts w:ascii="Courier New" w:hAnsi="Courier New" w:cs="Courier New"/>
              </w:rPr>
            </w:pPr>
            <w:r>
              <w:rPr>
                <w:rFonts w:ascii="Courier New" w:hAnsi="Courier New" w:cs="Courier New"/>
              </w:rPr>
              <w:t xml:space="preserve">select * from </w:t>
            </w:r>
            <w:proofErr w:type="spellStart"/>
            <w:r>
              <w:rPr>
                <w:rFonts w:ascii="Courier New" w:hAnsi="Courier New" w:cs="Courier New"/>
              </w:rPr>
              <w:t>MyTable</w:t>
            </w:r>
            <w:proofErr w:type="spellEnd"/>
          </w:p>
        </w:tc>
      </w:tr>
    </w:tbl>
    <w:p w14:paraId="3AD90C18" w14:textId="77777777" w:rsidR="00040214" w:rsidRDefault="00040214" w:rsidP="00040214">
      <w:pPr>
        <w:pStyle w:val="step3"/>
        <w:numPr>
          <w:ilvl w:val="0"/>
          <w:numId w:val="0"/>
        </w:numPr>
        <w:ind w:left="576" w:hanging="288"/>
      </w:pPr>
    </w:p>
    <w:p w14:paraId="33B1D8C0" w14:textId="77777777" w:rsidR="00040214" w:rsidRDefault="00040214" w:rsidP="00083009">
      <w:pPr>
        <w:pStyle w:val="step3"/>
        <w:numPr>
          <w:ilvl w:val="0"/>
          <w:numId w:val="0"/>
        </w:numPr>
        <w:ind w:left="288" w:hanging="288"/>
      </w:pPr>
      <w:r>
        <w:rPr>
          <w:noProof/>
        </w:rPr>
        <w:drawing>
          <wp:inline distT="0" distB="0" distL="0" distR="0" wp14:anchorId="3E55EDFC" wp14:editId="0197A8E7">
            <wp:extent cx="1168841" cy="1194815"/>
            <wp:effectExtent l="19050" t="19050" r="1270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80312" cy="1206541"/>
                    </a:xfrm>
                    <a:prstGeom prst="rect">
                      <a:avLst/>
                    </a:prstGeom>
                    <a:ln>
                      <a:solidFill>
                        <a:schemeClr val="tx1"/>
                      </a:solidFill>
                    </a:ln>
                  </pic:spPr>
                </pic:pic>
              </a:graphicData>
            </a:graphic>
          </wp:inline>
        </w:drawing>
      </w:r>
    </w:p>
    <w:p w14:paraId="48D50408" w14:textId="77777777" w:rsidR="00DD36AE" w:rsidRDefault="00DD36AE">
      <w:pPr>
        <w:rPr>
          <w:rFonts w:ascii="Open Sans" w:eastAsia="Open Sans" w:hAnsi="Open Sans" w:cs="Open Sans"/>
          <w:color w:val="444444"/>
          <w:szCs w:val="24"/>
        </w:rPr>
      </w:pPr>
      <w:r>
        <w:br w:type="page"/>
      </w:r>
    </w:p>
    <w:p w14:paraId="2F088F48" w14:textId="77777777" w:rsidR="0012150D" w:rsidRDefault="0012150D" w:rsidP="00F3618E">
      <w:pPr>
        <w:pStyle w:val="DocH1"/>
        <w:numPr>
          <w:ilvl w:val="0"/>
          <w:numId w:val="23"/>
        </w:numPr>
      </w:pPr>
      <w:bookmarkStart w:id="289" w:name="_Toc469413294"/>
      <w:r w:rsidRPr="003106DA">
        <w:lastRenderedPageBreak/>
        <w:t>Billing and Cost Management</w:t>
      </w:r>
      <w:bookmarkEnd w:id="289"/>
    </w:p>
    <w:p w14:paraId="766D97F7" w14:textId="77777777" w:rsidR="00367E23" w:rsidRDefault="00367E23" w:rsidP="00367E23">
      <w:pPr>
        <w:pStyle w:val="step3"/>
        <w:numPr>
          <w:ilvl w:val="0"/>
          <w:numId w:val="0"/>
        </w:numPr>
        <w:ind w:left="288"/>
      </w:pPr>
    </w:p>
    <w:p w14:paraId="656BE4A0" w14:textId="17E00259" w:rsidR="0012150D" w:rsidRDefault="0012150D" w:rsidP="00F3618E">
      <w:pPr>
        <w:pStyle w:val="step3"/>
        <w:numPr>
          <w:ilvl w:val="0"/>
          <w:numId w:val="24"/>
        </w:numPr>
      </w:pPr>
      <w:r>
        <w:t>Log</w:t>
      </w:r>
      <w:r w:rsidR="00470D3D">
        <w:t xml:space="preserve"> </w:t>
      </w:r>
      <w:r>
        <w:t xml:space="preserve">in to your </w:t>
      </w:r>
      <w:r w:rsidRPr="0053188D">
        <w:rPr>
          <w:b/>
        </w:rPr>
        <w:t>AWS Management Console</w:t>
      </w:r>
      <w:r>
        <w:t xml:space="preserve"> using your account credentials.</w:t>
      </w:r>
    </w:p>
    <w:p w14:paraId="772EBEBD" w14:textId="77777777" w:rsidR="00367E23" w:rsidRDefault="00367E23" w:rsidP="00367E23">
      <w:pPr>
        <w:pStyle w:val="step3"/>
        <w:numPr>
          <w:ilvl w:val="0"/>
          <w:numId w:val="0"/>
        </w:numPr>
        <w:ind w:left="288"/>
      </w:pPr>
    </w:p>
    <w:p w14:paraId="57585916" w14:textId="4C16FF68" w:rsidR="0012150D" w:rsidRDefault="0012150D" w:rsidP="00F3618E">
      <w:pPr>
        <w:pStyle w:val="step3"/>
        <w:numPr>
          <w:ilvl w:val="0"/>
          <w:numId w:val="24"/>
        </w:numPr>
      </w:pPr>
      <w:r>
        <w:t xml:space="preserve">Click </w:t>
      </w:r>
      <w:r w:rsidR="00470D3D">
        <w:t xml:space="preserve">on the </w:t>
      </w:r>
      <w:r>
        <w:t xml:space="preserve">drop down menu attached to your account name </w:t>
      </w:r>
      <w:r w:rsidR="00470D3D">
        <w:t xml:space="preserve">in </w:t>
      </w:r>
      <w:r>
        <w:t xml:space="preserve">the upper left corner of </w:t>
      </w:r>
      <w:r w:rsidR="00470D3D">
        <w:t xml:space="preserve">the </w:t>
      </w:r>
      <w:r>
        <w:t xml:space="preserve">page and select </w:t>
      </w:r>
      <w:r w:rsidR="00470D3D">
        <w:t xml:space="preserve">the </w:t>
      </w:r>
      <w:r w:rsidRPr="0012150D">
        <w:rPr>
          <w:b/>
        </w:rPr>
        <w:t>Billing &amp; Cost Management</w:t>
      </w:r>
      <w:r>
        <w:t xml:space="preserve"> menu.</w:t>
      </w:r>
    </w:p>
    <w:p w14:paraId="735E87B7" w14:textId="77777777" w:rsidR="00367E23" w:rsidRDefault="00367E23" w:rsidP="00367E23">
      <w:pPr>
        <w:pStyle w:val="step3"/>
        <w:numPr>
          <w:ilvl w:val="0"/>
          <w:numId w:val="0"/>
        </w:numPr>
      </w:pPr>
    </w:p>
    <w:p w14:paraId="0C8978CF" w14:textId="77777777" w:rsidR="0012150D" w:rsidRDefault="0012150D" w:rsidP="0053188D">
      <w:pPr>
        <w:pStyle w:val="step3"/>
        <w:numPr>
          <w:ilvl w:val="0"/>
          <w:numId w:val="0"/>
        </w:numPr>
        <w:ind w:left="288" w:hanging="288"/>
      </w:pPr>
      <w:r>
        <w:rPr>
          <w:noProof/>
        </w:rPr>
        <w:drawing>
          <wp:inline distT="0" distB="0" distL="0" distR="0" wp14:anchorId="32375CEB" wp14:editId="10F4634A">
            <wp:extent cx="5518205" cy="1094798"/>
            <wp:effectExtent l="19050" t="19050" r="2540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22525" cy="1095655"/>
                    </a:xfrm>
                    <a:prstGeom prst="rect">
                      <a:avLst/>
                    </a:prstGeom>
                    <a:ln>
                      <a:solidFill>
                        <a:schemeClr val="tx1"/>
                      </a:solidFill>
                    </a:ln>
                  </pic:spPr>
                </pic:pic>
              </a:graphicData>
            </a:graphic>
          </wp:inline>
        </w:drawing>
      </w:r>
    </w:p>
    <w:p w14:paraId="10EC6476" w14:textId="77777777" w:rsidR="00367E23" w:rsidRDefault="00367E23" w:rsidP="0012150D">
      <w:pPr>
        <w:pStyle w:val="step3"/>
        <w:numPr>
          <w:ilvl w:val="0"/>
          <w:numId w:val="0"/>
        </w:numPr>
        <w:ind w:left="288"/>
      </w:pPr>
    </w:p>
    <w:p w14:paraId="57D6AC60" w14:textId="20874983" w:rsidR="0012150D" w:rsidRDefault="00470D3D" w:rsidP="00F3618E">
      <w:pPr>
        <w:pStyle w:val="step3"/>
        <w:numPr>
          <w:ilvl w:val="0"/>
          <w:numId w:val="24"/>
        </w:numPr>
      </w:pPr>
      <w:r>
        <w:t xml:space="preserve">The </w:t>
      </w:r>
      <w:r w:rsidR="005E3D60">
        <w:t>Billing &amp; Cost Management Dashboard page contains two charts:</w:t>
      </w:r>
    </w:p>
    <w:p w14:paraId="619FD0D7" w14:textId="77777777" w:rsidR="005E3D60" w:rsidRDefault="005E3D60" w:rsidP="00F3618E">
      <w:pPr>
        <w:pStyle w:val="step3"/>
        <w:numPr>
          <w:ilvl w:val="0"/>
          <w:numId w:val="25"/>
        </w:numPr>
        <w:spacing w:line="360" w:lineRule="auto"/>
        <w:rPr>
          <w:b/>
        </w:rPr>
      </w:pPr>
      <w:r w:rsidRPr="005E3D60">
        <w:rPr>
          <w:b/>
        </w:rPr>
        <w:t>Spend Summary</w:t>
      </w:r>
    </w:p>
    <w:p w14:paraId="4B1BAC82" w14:textId="77777777" w:rsidR="005E3D60" w:rsidRDefault="005E3D60" w:rsidP="005E3D60">
      <w:pPr>
        <w:pStyle w:val="step3"/>
        <w:numPr>
          <w:ilvl w:val="0"/>
          <w:numId w:val="0"/>
        </w:numPr>
        <w:ind w:left="1008"/>
        <w:rPr>
          <w:b/>
        </w:rPr>
      </w:pPr>
      <w:r>
        <w:rPr>
          <w:noProof/>
        </w:rPr>
        <w:drawing>
          <wp:inline distT="0" distB="0" distL="0" distR="0" wp14:anchorId="0A91CA8A" wp14:editId="1613D841">
            <wp:extent cx="3116911" cy="2673018"/>
            <wp:effectExtent l="19050" t="19050" r="26670" b="133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34795" cy="2688355"/>
                    </a:xfrm>
                    <a:prstGeom prst="rect">
                      <a:avLst/>
                    </a:prstGeom>
                    <a:ln>
                      <a:solidFill>
                        <a:schemeClr val="tx1"/>
                      </a:solidFill>
                    </a:ln>
                  </pic:spPr>
                </pic:pic>
              </a:graphicData>
            </a:graphic>
          </wp:inline>
        </w:drawing>
      </w:r>
    </w:p>
    <w:p w14:paraId="7FB5E059" w14:textId="77777777" w:rsidR="005E3D60" w:rsidRDefault="005E3D60" w:rsidP="005E3D60">
      <w:pPr>
        <w:pStyle w:val="step3"/>
        <w:numPr>
          <w:ilvl w:val="0"/>
          <w:numId w:val="0"/>
        </w:numPr>
        <w:ind w:left="1008"/>
        <w:rPr>
          <w:b/>
        </w:rPr>
      </w:pPr>
    </w:p>
    <w:p w14:paraId="7F6CB076" w14:textId="758F9806" w:rsidR="003D700D" w:rsidRDefault="003D700D" w:rsidP="005E3D60">
      <w:pPr>
        <w:pStyle w:val="step3"/>
        <w:numPr>
          <w:ilvl w:val="0"/>
          <w:numId w:val="0"/>
        </w:numPr>
        <w:ind w:left="1008"/>
      </w:pPr>
      <w:r>
        <w:t>This chart visualizes Last Month, Month-to-Date</w:t>
      </w:r>
      <w:r w:rsidR="00470D3D">
        <w:t>,</w:t>
      </w:r>
      <w:r>
        <w:t xml:space="preserve"> and Month-End-For</w:t>
      </w:r>
      <w:r w:rsidR="00502621">
        <w:t>e</w:t>
      </w:r>
      <w:r>
        <w:t xml:space="preserve">casted costs in the form of </w:t>
      </w:r>
      <w:r w:rsidR="00470D3D">
        <w:t xml:space="preserve">a </w:t>
      </w:r>
      <w:r>
        <w:t xml:space="preserve">bar chart that helps to make </w:t>
      </w:r>
      <w:r w:rsidR="00470D3D">
        <w:t xml:space="preserve">the </w:t>
      </w:r>
      <w:r>
        <w:t>comparison with ease.</w:t>
      </w:r>
    </w:p>
    <w:p w14:paraId="07BAA212" w14:textId="77777777" w:rsidR="00367E23" w:rsidRDefault="00367E23" w:rsidP="005E3D60">
      <w:pPr>
        <w:pStyle w:val="step3"/>
        <w:numPr>
          <w:ilvl w:val="0"/>
          <w:numId w:val="0"/>
        </w:numPr>
        <w:ind w:left="1008"/>
      </w:pPr>
    </w:p>
    <w:p w14:paraId="1DE8421D" w14:textId="77777777" w:rsidR="005E3D60" w:rsidRPr="003D700D" w:rsidRDefault="003D700D" w:rsidP="00F3618E">
      <w:pPr>
        <w:pStyle w:val="step3"/>
        <w:numPr>
          <w:ilvl w:val="0"/>
          <w:numId w:val="25"/>
        </w:numPr>
        <w:spacing w:line="360" w:lineRule="auto"/>
        <w:rPr>
          <w:b/>
        </w:rPr>
      </w:pPr>
      <w:r w:rsidRPr="003D700D">
        <w:rPr>
          <w:b/>
        </w:rPr>
        <w:t>Month-to-Date Spend by Service</w:t>
      </w:r>
    </w:p>
    <w:p w14:paraId="723D2780" w14:textId="77777777" w:rsidR="003D700D" w:rsidRDefault="003D700D" w:rsidP="003D700D">
      <w:pPr>
        <w:pStyle w:val="step3"/>
        <w:numPr>
          <w:ilvl w:val="0"/>
          <w:numId w:val="0"/>
        </w:numPr>
        <w:spacing w:line="360" w:lineRule="auto"/>
        <w:ind w:left="1008"/>
      </w:pPr>
      <w:r>
        <w:rPr>
          <w:noProof/>
        </w:rPr>
        <w:lastRenderedPageBreak/>
        <w:drawing>
          <wp:inline distT="0" distB="0" distL="0" distR="0" wp14:anchorId="125BF5B8" wp14:editId="6CEE433C">
            <wp:extent cx="3236181" cy="2777377"/>
            <wp:effectExtent l="19050" t="19050" r="21590" b="234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8597" cy="2788033"/>
                    </a:xfrm>
                    <a:prstGeom prst="rect">
                      <a:avLst/>
                    </a:prstGeom>
                    <a:ln>
                      <a:solidFill>
                        <a:schemeClr val="tx1"/>
                      </a:solidFill>
                    </a:ln>
                  </pic:spPr>
                </pic:pic>
              </a:graphicData>
            </a:graphic>
          </wp:inline>
        </w:drawing>
      </w:r>
    </w:p>
    <w:p w14:paraId="2F2158F4" w14:textId="495DD354" w:rsidR="003D700D" w:rsidRDefault="003D700D" w:rsidP="003D700D">
      <w:pPr>
        <w:pStyle w:val="step3"/>
        <w:numPr>
          <w:ilvl w:val="0"/>
          <w:numId w:val="0"/>
        </w:numPr>
        <w:spacing w:line="240" w:lineRule="auto"/>
        <w:ind w:left="1008"/>
      </w:pPr>
      <w:r>
        <w:t>This pie chart shows the proportion of cost</w:t>
      </w:r>
      <w:r w:rsidR="00E868D9">
        <w:t>s</w:t>
      </w:r>
      <w:r>
        <w:t xml:space="preserve"> spent for each service in </w:t>
      </w:r>
      <w:r w:rsidR="00E868D9">
        <w:t>Month-to-Date</w:t>
      </w:r>
      <w:r>
        <w:t xml:space="preserve">. You can easily identify which service is consuming </w:t>
      </w:r>
      <w:r w:rsidR="00E868D9">
        <w:t>the most</w:t>
      </w:r>
      <w:r>
        <w:t>.</w:t>
      </w:r>
    </w:p>
    <w:p w14:paraId="2D5E616F" w14:textId="77777777" w:rsidR="003D700D" w:rsidRDefault="003D700D" w:rsidP="003D700D">
      <w:pPr>
        <w:pStyle w:val="step3"/>
        <w:numPr>
          <w:ilvl w:val="0"/>
          <w:numId w:val="0"/>
        </w:numPr>
        <w:spacing w:line="240" w:lineRule="auto"/>
        <w:ind w:left="1008"/>
      </w:pPr>
    </w:p>
    <w:p w14:paraId="18CC9C2B" w14:textId="182968E0" w:rsidR="003D700D" w:rsidRDefault="003D700D" w:rsidP="00F3618E">
      <w:pPr>
        <w:pStyle w:val="step3"/>
      </w:pPr>
      <w:r>
        <w:t xml:space="preserve">In the navigation pane, select </w:t>
      </w:r>
      <w:r w:rsidR="00E868D9">
        <w:t xml:space="preserve">the </w:t>
      </w:r>
      <w:r w:rsidRPr="00F67EEC">
        <w:rPr>
          <w:b/>
        </w:rPr>
        <w:t>Bills</w:t>
      </w:r>
      <w:r>
        <w:t xml:space="preserve"> tab to open </w:t>
      </w:r>
      <w:r w:rsidR="00E868D9">
        <w:t xml:space="preserve">the </w:t>
      </w:r>
      <w:r>
        <w:t xml:space="preserve">Bills </w:t>
      </w:r>
      <w:r w:rsidR="00482880">
        <w:t>section</w:t>
      </w:r>
      <w:r>
        <w:t>.</w:t>
      </w:r>
    </w:p>
    <w:p w14:paraId="7C8FE3FA" w14:textId="77777777" w:rsidR="00367E23" w:rsidRDefault="00367E23" w:rsidP="00367E23">
      <w:pPr>
        <w:pStyle w:val="step3"/>
        <w:numPr>
          <w:ilvl w:val="0"/>
          <w:numId w:val="0"/>
        </w:numPr>
        <w:ind w:left="288"/>
      </w:pPr>
    </w:p>
    <w:p w14:paraId="3729DD2A" w14:textId="77777777" w:rsidR="00482880" w:rsidRDefault="00482880" w:rsidP="0053188D">
      <w:pPr>
        <w:pStyle w:val="step3"/>
        <w:numPr>
          <w:ilvl w:val="0"/>
          <w:numId w:val="0"/>
        </w:numPr>
        <w:ind w:left="288" w:hanging="288"/>
      </w:pPr>
      <w:r>
        <w:rPr>
          <w:noProof/>
        </w:rPr>
        <w:drawing>
          <wp:inline distT="0" distB="0" distL="0" distR="0" wp14:anchorId="0B963D83" wp14:editId="1DC28B41">
            <wp:extent cx="1211787" cy="2417197"/>
            <wp:effectExtent l="19050" t="19050" r="2667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23608" cy="2440777"/>
                    </a:xfrm>
                    <a:prstGeom prst="rect">
                      <a:avLst/>
                    </a:prstGeom>
                    <a:ln>
                      <a:solidFill>
                        <a:schemeClr val="tx1"/>
                      </a:solidFill>
                    </a:ln>
                  </pic:spPr>
                </pic:pic>
              </a:graphicData>
            </a:graphic>
          </wp:inline>
        </w:drawing>
      </w:r>
    </w:p>
    <w:p w14:paraId="5C166B19" w14:textId="77777777" w:rsidR="00367E23" w:rsidRDefault="00367E23" w:rsidP="00482880">
      <w:pPr>
        <w:pStyle w:val="step3"/>
        <w:numPr>
          <w:ilvl w:val="0"/>
          <w:numId w:val="0"/>
        </w:numPr>
        <w:ind w:left="288"/>
      </w:pPr>
    </w:p>
    <w:p w14:paraId="63178BED" w14:textId="04730A9C" w:rsidR="003D700D" w:rsidRDefault="00E868D9" w:rsidP="0053188D">
      <w:pPr>
        <w:pStyle w:val="step3"/>
        <w:numPr>
          <w:ilvl w:val="0"/>
          <w:numId w:val="0"/>
        </w:numPr>
        <w:ind w:left="288" w:hanging="288"/>
      </w:pPr>
      <w:r>
        <w:t xml:space="preserve">The </w:t>
      </w:r>
      <w:r w:rsidR="003D700D">
        <w:t xml:space="preserve">Bills </w:t>
      </w:r>
      <w:r w:rsidR="00482880">
        <w:t>section</w:t>
      </w:r>
      <w:r w:rsidR="003D700D">
        <w:t xml:space="preserve"> provides </w:t>
      </w:r>
      <w:r w:rsidR="00482880">
        <w:t>detail</w:t>
      </w:r>
      <w:r w:rsidR="00502621">
        <w:t>ed</w:t>
      </w:r>
      <w:r w:rsidR="00482880">
        <w:t xml:space="preserve"> information of bill</w:t>
      </w:r>
      <w:r>
        <w:t>s</w:t>
      </w:r>
      <w:r w:rsidR="00482880">
        <w:t xml:space="preserve"> for </w:t>
      </w:r>
      <w:r>
        <w:t xml:space="preserve">the </w:t>
      </w:r>
      <w:r w:rsidR="00482880">
        <w:t>current month</w:t>
      </w:r>
      <w:r w:rsidR="00502621">
        <w:t>-to-</w:t>
      </w:r>
      <w:r w:rsidR="00482880">
        <w:t>date, by default.</w:t>
      </w:r>
    </w:p>
    <w:p w14:paraId="195FE7E1" w14:textId="77777777" w:rsidR="00482880" w:rsidRDefault="00482880" w:rsidP="0053188D">
      <w:pPr>
        <w:pStyle w:val="step3"/>
        <w:numPr>
          <w:ilvl w:val="0"/>
          <w:numId w:val="0"/>
        </w:numPr>
        <w:ind w:left="288" w:hanging="288"/>
      </w:pPr>
      <w:r>
        <w:rPr>
          <w:noProof/>
        </w:rPr>
        <w:lastRenderedPageBreak/>
        <w:drawing>
          <wp:inline distT="0" distB="0" distL="0" distR="0" wp14:anchorId="4B650D16" wp14:editId="7EB3E1FA">
            <wp:extent cx="4405023" cy="1436809"/>
            <wp:effectExtent l="19050" t="19050" r="14605"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53613" cy="1452658"/>
                    </a:xfrm>
                    <a:prstGeom prst="rect">
                      <a:avLst/>
                    </a:prstGeom>
                    <a:ln>
                      <a:solidFill>
                        <a:schemeClr val="tx1"/>
                      </a:solidFill>
                    </a:ln>
                  </pic:spPr>
                </pic:pic>
              </a:graphicData>
            </a:graphic>
          </wp:inline>
        </w:drawing>
      </w:r>
    </w:p>
    <w:p w14:paraId="0F4F61FB" w14:textId="77777777" w:rsidR="00367E23" w:rsidRDefault="00367E23" w:rsidP="003D700D">
      <w:pPr>
        <w:pStyle w:val="step3"/>
        <w:numPr>
          <w:ilvl w:val="0"/>
          <w:numId w:val="0"/>
        </w:numPr>
        <w:ind w:left="288"/>
      </w:pPr>
    </w:p>
    <w:p w14:paraId="736E9958" w14:textId="20E4BF64" w:rsidR="00482880" w:rsidRDefault="00482880" w:rsidP="0053188D">
      <w:pPr>
        <w:pStyle w:val="step3"/>
        <w:numPr>
          <w:ilvl w:val="0"/>
          <w:numId w:val="0"/>
        </w:numPr>
        <w:ind w:left="288" w:hanging="288"/>
      </w:pPr>
      <w:r>
        <w:t xml:space="preserve">It also provides details of bills by service, used in </w:t>
      </w:r>
      <w:r w:rsidR="00E868D9">
        <w:t xml:space="preserve">the </w:t>
      </w:r>
      <w:r>
        <w:t>current month</w:t>
      </w:r>
      <w:r w:rsidR="00502621">
        <w:t>-to-</w:t>
      </w:r>
      <w:r>
        <w:t xml:space="preserve"> date, by default.</w:t>
      </w:r>
    </w:p>
    <w:p w14:paraId="74FDC9E3" w14:textId="77777777" w:rsidR="00367E23" w:rsidRPr="003D700D" w:rsidRDefault="00367E23" w:rsidP="003D700D">
      <w:pPr>
        <w:pStyle w:val="step3"/>
        <w:numPr>
          <w:ilvl w:val="0"/>
          <w:numId w:val="0"/>
        </w:numPr>
        <w:ind w:left="288"/>
      </w:pPr>
    </w:p>
    <w:p w14:paraId="473712A9" w14:textId="77777777" w:rsidR="005E3D60" w:rsidRDefault="00482880" w:rsidP="00482880">
      <w:pPr>
        <w:pStyle w:val="step3"/>
        <w:numPr>
          <w:ilvl w:val="0"/>
          <w:numId w:val="0"/>
        </w:numPr>
        <w:ind w:left="288" w:hanging="288"/>
        <w:rPr>
          <w:b/>
        </w:rPr>
      </w:pPr>
      <w:r>
        <w:rPr>
          <w:noProof/>
        </w:rPr>
        <w:drawing>
          <wp:inline distT="0" distB="0" distL="0" distR="0" wp14:anchorId="55F11D9E" wp14:editId="1E0A2286">
            <wp:extent cx="4961614" cy="1968743"/>
            <wp:effectExtent l="19050" t="19050" r="1079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69100" cy="1971713"/>
                    </a:xfrm>
                    <a:prstGeom prst="rect">
                      <a:avLst/>
                    </a:prstGeom>
                    <a:ln>
                      <a:solidFill>
                        <a:schemeClr val="tx1"/>
                      </a:solidFill>
                    </a:ln>
                  </pic:spPr>
                </pic:pic>
              </a:graphicData>
            </a:graphic>
          </wp:inline>
        </w:drawing>
      </w:r>
    </w:p>
    <w:p w14:paraId="26D3A75A" w14:textId="77777777" w:rsidR="00367E23" w:rsidRDefault="00367E23" w:rsidP="00482880">
      <w:pPr>
        <w:pStyle w:val="step3"/>
        <w:numPr>
          <w:ilvl w:val="0"/>
          <w:numId w:val="0"/>
        </w:numPr>
        <w:ind w:left="288" w:hanging="288"/>
        <w:rPr>
          <w:b/>
        </w:rPr>
      </w:pPr>
    </w:p>
    <w:p w14:paraId="20C7E5E3" w14:textId="38B63AAF" w:rsidR="00482880" w:rsidRDefault="00482880" w:rsidP="0053188D">
      <w:pPr>
        <w:pStyle w:val="step3"/>
        <w:numPr>
          <w:ilvl w:val="0"/>
          <w:numId w:val="0"/>
        </w:numPr>
        <w:ind w:left="288" w:hanging="288"/>
      </w:pPr>
      <w:r>
        <w:t xml:space="preserve">You can get Bill information for previous months by </w:t>
      </w:r>
      <w:r w:rsidR="00F67EEC">
        <w:t xml:space="preserve">changing </w:t>
      </w:r>
      <w:r w:rsidR="00FF4DA3">
        <w:t xml:space="preserve">the </w:t>
      </w:r>
      <w:r w:rsidR="00F67EEC">
        <w:t xml:space="preserve">months in </w:t>
      </w:r>
      <w:r w:rsidR="00FF4DA3">
        <w:t xml:space="preserve">the </w:t>
      </w:r>
      <w:r w:rsidR="00F67EEC" w:rsidRPr="00F67EEC">
        <w:rPr>
          <w:b/>
        </w:rPr>
        <w:t>Date</w:t>
      </w:r>
      <w:r w:rsidR="00F67EEC">
        <w:t xml:space="preserve"> list.</w:t>
      </w:r>
    </w:p>
    <w:p w14:paraId="2FCB062A" w14:textId="77777777" w:rsidR="00367E23" w:rsidRDefault="00367E23" w:rsidP="00482880">
      <w:pPr>
        <w:pStyle w:val="step3"/>
        <w:numPr>
          <w:ilvl w:val="0"/>
          <w:numId w:val="0"/>
        </w:numPr>
        <w:ind w:left="288"/>
      </w:pPr>
    </w:p>
    <w:p w14:paraId="1AB844CA" w14:textId="77777777" w:rsidR="00F67EEC" w:rsidRDefault="00F67EEC" w:rsidP="0053188D">
      <w:pPr>
        <w:pStyle w:val="step3"/>
        <w:numPr>
          <w:ilvl w:val="0"/>
          <w:numId w:val="0"/>
        </w:numPr>
        <w:ind w:left="288" w:hanging="288"/>
      </w:pPr>
      <w:r>
        <w:rPr>
          <w:noProof/>
        </w:rPr>
        <w:drawing>
          <wp:inline distT="0" distB="0" distL="0" distR="0" wp14:anchorId="05DB2648" wp14:editId="43584317">
            <wp:extent cx="4921857" cy="1223628"/>
            <wp:effectExtent l="19050" t="19050" r="12700"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49935" cy="1230609"/>
                    </a:xfrm>
                    <a:prstGeom prst="rect">
                      <a:avLst/>
                    </a:prstGeom>
                    <a:ln>
                      <a:solidFill>
                        <a:schemeClr val="tx1"/>
                      </a:solidFill>
                    </a:ln>
                  </pic:spPr>
                </pic:pic>
              </a:graphicData>
            </a:graphic>
          </wp:inline>
        </w:drawing>
      </w:r>
    </w:p>
    <w:p w14:paraId="2A33B075" w14:textId="77777777" w:rsidR="00367E23" w:rsidRPr="00367E23" w:rsidRDefault="00367E23" w:rsidP="00367E23">
      <w:pPr>
        <w:rPr>
          <w:rFonts w:ascii="Open Sans" w:eastAsia="Open Sans" w:hAnsi="Open Sans" w:cs="Open Sans"/>
          <w:color w:val="444444"/>
          <w:szCs w:val="24"/>
        </w:rPr>
      </w:pPr>
      <w:r>
        <w:br w:type="page"/>
      </w:r>
    </w:p>
    <w:p w14:paraId="1C053F63" w14:textId="1A932A5B" w:rsidR="00F67EEC" w:rsidRDefault="00F67EEC" w:rsidP="00F3618E">
      <w:pPr>
        <w:pStyle w:val="step3"/>
      </w:pPr>
      <w:r>
        <w:lastRenderedPageBreak/>
        <w:t xml:space="preserve">Select </w:t>
      </w:r>
      <w:r w:rsidR="00FF4DA3">
        <w:t xml:space="preserve">the </w:t>
      </w:r>
      <w:r w:rsidRPr="00EB411E">
        <w:rPr>
          <w:b/>
        </w:rPr>
        <w:t>Cost Explorer</w:t>
      </w:r>
      <w:r>
        <w:t xml:space="preserve"> tab in </w:t>
      </w:r>
      <w:r w:rsidR="00FF4DA3">
        <w:t xml:space="preserve">the </w:t>
      </w:r>
      <w:r>
        <w:t>navigation pane.</w:t>
      </w:r>
    </w:p>
    <w:p w14:paraId="105D8C5D" w14:textId="77777777" w:rsidR="00367E23" w:rsidRDefault="00367E23" w:rsidP="00367E23">
      <w:pPr>
        <w:pStyle w:val="step3"/>
        <w:numPr>
          <w:ilvl w:val="0"/>
          <w:numId w:val="0"/>
        </w:numPr>
        <w:ind w:left="288"/>
      </w:pPr>
    </w:p>
    <w:p w14:paraId="6FDE85A1" w14:textId="77777777" w:rsidR="00F67EEC" w:rsidRDefault="00F67EEC" w:rsidP="0053188D">
      <w:pPr>
        <w:pStyle w:val="step3"/>
        <w:numPr>
          <w:ilvl w:val="0"/>
          <w:numId w:val="0"/>
        </w:numPr>
        <w:ind w:left="288" w:hanging="288"/>
      </w:pPr>
      <w:r>
        <w:rPr>
          <w:noProof/>
        </w:rPr>
        <w:drawing>
          <wp:inline distT="0" distB="0" distL="0" distR="0" wp14:anchorId="2C12A645" wp14:editId="62816188">
            <wp:extent cx="1142651" cy="2297927"/>
            <wp:effectExtent l="19050" t="19050" r="19685" b="266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51944" cy="2316616"/>
                    </a:xfrm>
                    <a:prstGeom prst="rect">
                      <a:avLst/>
                    </a:prstGeom>
                    <a:ln>
                      <a:solidFill>
                        <a:schemeClr val="tx1"/>
                      </a:solidFill>
                    </a:ln>
                  </pic:spPr>
                </pic:pic>
              </a:graphicData>
            </a:graphic>
          </wp:inline>
        </w:drawing>
      </w:r>
    </w:p>
    <w:p w14:paraId="46B95405" w14:textId="77777777" w:rsidR="00367E23" w:rsidRDefault="00367E23" w:rsidP="00F67EEC">
      <w:pPr>
        <w:pStyle w:val="step3"/>
        <w:numPr>
          <w:ilvl w:val="0"/>
          <w:numId w:val="0"/>
        </w:numPr>
        <w:ind w:left="288"/>
      </w:pPr>
    </w:p>
    <w:p w14:paraId="4ED91843" w14:textId="1A6FCADD" w:rsidR="00D21B24" w:rsidRDefault="00F67EEC" w:rsidP="00F3618E">
      <w:pPr>
        <w:pStyle w:val="step3"/>
        <w:numPr>
          <w:ilvl w:val="0"/>
          <w:numId w:val="26"/>
        </w:numPr>
      </w:pPr>
      <w:r>
        <w:t xml:space="preserve">Cost </w:t>
      </w:r>
      <w:r w:rsidR="00FF4DA3">
        <w:t xml:space="preserve">Explorer </w:t>
      </w:r>
      <w:r w:rsidR="00502621">
        <w:t>lets you</w:t>
      </w:r>
      <w:r w:rsidR="00D21B24">
        <w:t xml:space="preserve"> create our own chart</w:t>
      </w:r>
      <w:r w:rsidR="00EB411E">
        <w:t>s</w:t>
      </w:r>
      <w:r w:rsidR="00D21B24">
        <w:t xml:space="preserve"> to analyze cost</w:t>
      </w:r>
      <w:r w:rsidR="00FF4DA3">
        <w:t>s</w:t>
      </w:r>
      <w:r w:rsidR="00D21B24">
        <w:t xml:space="preserve"> in our </w:t>
      </w:r>
      <w:r w:rsidR="00EB411E">
        <w:t xml:space="preserve">own </w:t>
      </w:r>
      <w:r w:rsidR="00D21B24">
        <w:t xml:space="preserve">way. It </w:t>
      </w:r>
      <w:r w:rsidR="00FF4DA3">
        <w:t xml:space="preserve">provides </w:t>
      </w:r>
      <w:r w:rsidR="00D21B24">
        <w:t xml:space="preserve">various filters </w:t>
      </w:r>
      <w:r w:rsidR="00FF4DA3">
        <w:t>such</w:t>
      </w:r>
      <w:r w:rsidR="00502621">
        <w:t xml:space="preserve"> </w:t>
      </w:r>
      <w:r w:rsidR="00FF4DA3">
        <w:t xml:space="preserve">as </w:t>
      </w:r>
      <w:r w:rsidR="00D21B24">
        <w:t>date ranges, services, tags</w:t>
      </w:r>
      <w:r w:rsidR="00FF4DA3">
        <w:t>,</w:t>
      </w:r>
      <w:r w:rsidR="00D21B24">
        <w:t xml:space="preserve"> or combinations of all.</w:t>
      </w:r>
      <w:r w:rsidR="00EB411E">
        <w:t xml:space="preserve"> </w:t>
      </w:r>
      <w:r w:rsidR="00D21B24">
        <w:t xml:space="preserve">Using these </w:t>
      </w:r>
      <w:r w:rsidR="00EB411E">
        <w:t>filters</w:t>
      </w:r>
      <w:r w:rsidR="00502621">
        <w:t>,</w:t>
      </w:r>
      <w:r w:rsidR="00EB411E">
        <w:t xml:space="preserve"> </w:t>
      </w:r>
      <w:r w:rsidR="00FF4DA3">
        <w:t xml:space="preserve">a </w:t>
      </w:r>
      <w:r w:rsidR="00EB411E">
        <w:t xml:space="preserve">user can </w:t>
      </w:r>
      <w:r w:rsidR="00D21B24">
        <w:t xml:space="preserve">analyze </w:t>
      </w:r>
      <w:r w:rsidR="00EB411E">
        <w:t>cost</w:t>
      </w:r>
      <w:r w:rsidR="00FF4DA3">
        <w:t>s</w:t>
      </w:r>
      <w:r w:rsidR="00EB411E">
        <w:t xml:space="preserve"> </w:t>
      </w:r>
      <w:r w:rsidR="00502621">
        <w:t>from different perspectives</w:t>
      </w:r>
      <w:r w:rsidR="00FF4DA3">
        <w:t>.</w:t>
      </w:r>
    </w:p>
    <w:p w14:paraId="79849103" w14:textId="77777777" w:rsidR="00D21B24" w:rsidRDefault="00D21B24" w:rsidP="00F67EEC">
      <w:pPr>
        <w:pStyle w:val="step3"/>
        <w:numPr>
          <w:ilvl w:val="0"/>
          <w:numId w:val="0"/>
        </w:numPr>
        <w:ind w:left="288"/>
      </w:pPr>
    </w:p>
    <w:p w14:paraId="6DBC15A6" w14:textId="4BEFA125" w:rsidR="00D21B24" w:rsidRDefault="00D21B24" w:rsidP="00F3618E">
      <w:pPr>
        <w:pStyle w:val="step3"/>
        <w:numPr>
          <w:ilvl w:val="0"/>
          <w:numId w:val="26"/>
        </w:numPr>
      </w:pPr>
      <w:r>
        <w:t xml:space="preserve">If you are </w:t>
      </w:r>
      <w:r w:rsidR="00FF4DA3">
        <w:t xml:space="preserve">a </w:t>
      </w:r>
      <w:r>
        <w:t>first</w:t>
      </w:r>
      <w:r w:rsidR="00502621">
        <w:t>-</w:t>
      </w:r>
      <w:r>
        <w:t xml:space="preserve">time user of Cost Explorer, you can see </w:t>
      </w:r>
      <w:r w:rsidR="00FF4DA3">
        <w:t xml:space="preserve">the </w:t>
      </w:r>
      <w:r w:rsidRPr="00D21B24">
        <w:rPr>
          <w:b/>
        </w:rPr>
        <w:t>Enable Cost Explorer</w:t>
      </w:r>
      <w:r>
        <w:t xml:space="preserve"> button</w:t>
      </w:r>
      <w:r w:rsidR="00EB411E">
        <w:t xml:space="preserve"> </w:t>
      </w:r>
      <w:r w:rsidR="00FF4DA3">
        <w:t xml:space="preserve">in </w:t>
      </w:r>
      <w:r w:rsidR="00502621">
        <w:t xml:space="preserve">the </w:t>
      </w:r>
      <w:r w:rsidR="00EB411E">
        <w:t>Cost Explorer</w:t>
      </w:r>
      <w:r w:rsidR="00FF4DA3">
        <w:t xml:space="preserve"> window</w:t>
      </w:r>
      <w:r>
        <w:t>.</w:t>
      </w:r>
    </w:p>
    <w:p w14:paraId="6397815B" w14:textId="77777777" w:rsidR="00D21B24" w:rsidRDefault="00D21B24" w:rsidP="0053188D">
      <w:pPr>
        <w:pStyle w:val="step3"/>
        <w:numPr>
          <w:ilvl w:val="0"/>
          <w:numId w:val="0"/>
        </w:numPr>
        <w:spacing w:before="240" w:line="360" w:lineRule="auto"/>
        <w:ind w:left="288" w:firstLine="144"/>
      </w:pPr>
      <w:r w:rsidRPr="003106DA">
        <w:rPr>
          <w:noProof/>
          <w:color w:val="404040"/>
          <w:sz w:val="24"/>
        </w:rPr>
        <w:drawing>
          <wp:inline distT="0" distB="0" distL="0" distR="0" wp14:anchorId="18878EA7" wp14:editId="237853E4">
            <wp:extent cx="4945711" cy="2109034"/>
            <wp:effectExtent l="19050" t="19050" r="26670" b="24765"/>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4956236" cy="2113522"/>
                    </a:xfrm>
                    <a:prstGeom prst="rect">
                      <a:avLst/>
                    </a:prstGeom>
                    <a:noFill/>
                    <a:ln w="9525">
                      <a:solidFill>
                        <a:schemeClr val="tx1"/>
                      </a:solidFill>
                      <a:miter lim="800000"/>
                      <a:headEnd/>
                      <a:tailEnd/>
                    </a:ln>
                  </pic:spPr>
                </pic:pic>
              </a:graphicData>
            </a:graphic>
          </wp:inline>
        </w:drawing>
      </w:r>
    </w:p>
    <w:p w14:paraId="464A6A3B" w14:textId="2A923AA5" w:rsidR="00D21B24" w:rsidRDefault="00EB411E" w:rsidP="00F3618E">
      <w:pPr>
        <w:pStyle w:val="step3"/>
        <w:numPr>
          <w:ilvl w:val="0"/>
          <w:numId w:val="26"/>
        </w:numPr>
      </w:pPr>
      <w:r>
        <w:t xml:space="preserve">By default, </w:t>
      </w:r>
      <w:r w:rsidR="00D21B24">
        <w:t xml:space="preserve">Cost Explorer doesn’t come enabled with </w:t>
      </w:r>
      <w:r w:rsidR="00FF4DA3">
        <w:t xml:space="preserve">your </w:t>
      </w:r>
      <w:r w:rsidR="000552B2">
        <w:t>account;</w:t>
      </w:r>
      <w:r w:rsidR="00D21B24">
        <w:t xml:space="preserve"> you have to </w:t>
      </w:r>
      <w:r w:rsidR="00FF4DA3">
        <w:t xml:space="preserve">click on the </w:t>
      </w:r>
      <w:r w:rsidR="00D21B24" w:rsidRPr="00D21B24">
        <w:rPr>
          <w:b/>
        </w:rPr>
        <w:t>Enable Cost Explorer</w:t>
      </w:r>
      <w:r w:rsidR="00D21B24">
        <w:t xml:space="preserve"> button to enable it. It takes 24 hours to get it enabled after you press this button.</w:t>
      </w:r>
    </w:p>
    <w:p w14:paraId="2FDA4209" w14:textId="77777777" w:rsidR="0053188D" w:rsidRDefault="0053188D" w:rsidP="0053188D">
      <w:pPr>
        <w:pStyle w:val="step3"/>
        <w:numPr>
          <w:ilvl w:val="0"/>
          <w:numId w:val="0"/>
        </w:numPr>
        <w:ind w:left="432"/>
      </w:pPr>
    </w:p>
    <w:p w14:paraId="63241C9F" w14:textId="598AB130" w:rsidR="00EB411E" w:rsidRDefault="00EB411E" w:rsidP="00F3618E">
      <w:pPr>
        <w:pStyle w:val="step3"/>
        <w:numPr>
          <w:ilvl w:val="0"/>
          <w:numId w:val="26"/>
        </w:numPr>
      </w:pPr>
      <w:r>
        <w:t xml:space="preserve">After Cost Explorer </w:t>
      </w:r>
      <w:r w:rsidR="00FF4DA3">
        <w:t xml:space="preserve">is </w:t>
      </w:r>
      <w:r>
        <w:t xml:space="preserve">enabled, </w:t>
      </w:r>
      <w:r w:rsidR="00FF4DA3">
        <w:t xml:space="preserve">the </w:t>
      </w:r>
      <w:r w:rsidRPr="00EB411E">
        <w:rPr>
          <w:b/>
        </w:rPr>
        <w:t>Launch Cost Explorer</w:t>
      </w:r>
      <w:r>
        <w:t xml:space="preserve"> link appears </w:t>
      </w:r>
      <w:r w:rsidR="000552B2">
        <w:t xml:space="preserve">in </w:t>
      </w:r>
      <w:r>
        <w:t>Cost Explorer.</w:t>
      </w:r>
    </w:p>
    <w:p w14:paraId="7B6AF94B" w14:textId="77777777" w:rsidR="0053188D" w:rsidRDefault="0053188D" w:rsidP="0053188D">
      <w:pPr>
        <w:pStyle w:val="step3"/>
        <w:numPr>
          <w:ilvl w:val="0"/>
          <w:numId w:val="0"/>
        </w:numPr>
      </w:pPr>
    </w:p>
    <w:p w14:paraId="51EAA3E9" w14:textId="77777777" w:rsidR="00EB411E" w:rsidRDefault="00EB411E" w:rsidP="0053188D">
      <w:pPr>
        <w:pStyle w:val="step3"/>
        <w:numPr>
          <w:ilvl w:val="0"/>
          <w:numId w:val="0"/>
        </w:numPr>
        <w:spacing w:line="360" w:lineRule="auto"/>
        <w:ind w:left="288" w:firstLine="144"/>
      </w:pPr>
      <w:r>
        <w:rPr>
          <w:noProof/>
        </w:rPr>
        <w:lastRenderedPageBreak/>
        <w:drawing>
          <wp:inline distT="0" distB="0" distL="0" distR="0" wp14:anchorId="5A3726A5" wp14:editId="10D27976">
            <wp:extent cx="4603806" cy="2142540"/>
            <wp:effectExtent l="19050" t="19050" r="2540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13263" cy="2146941"/>
                    </a:xfrm>
                    <a:prstGeom prst="rect">
                      <a:avLst/>
                    </a:prstGeom>
                    <a:ln>
                      <a:solidFill>
                        <a:schemeClr val="tx1"/>
                      </a:solidFill>
                    </a:ln>
                  </pic:spPr>
                </pic:pic>
              </a:graphicData>
            </a:graphic>
          </wp:inline>
        </w:drawing>
      </w:r>
    </w:p>
    <w:p w14:paraId="319F109D" w14:textId="686BDE75" w:rsidR="00EB411E" w:rsidRDefault="002342EC" w:rsidP="00EB411E">
      <w:pPr>
        <w:pStyle w:val="step3"/>
        <w:numPr>
          <w:ilvl w:val="0"/>
          <w:numId w:val="0"/>
        </w:numPr>
        <w:ind w:left="1008"/>
      </w:pPr>
      <w:r>
        <w:t xml:space="preserve">Click on </w:t>
      </w:r>
      <w:r w:rsidR="00EB411E">
        <w:t xml:space="preserve">this link to open </w:t>
      </w:r>
      <w:r>
        <w:t xml:space="preserve">Designer </w:t>
      </w:r>
      <w:r w:rsidR="00EB411E">
        <w:t xml:space="preserve">which </w:t>
      </w:r>
      <w:r w:rsidR="000552B2">
        <w:t>lets you</w:t>
      </w:r>
      <w:r w:rsidR="00EB411E">
        <w:t xml:space="preserve"> create your own visualizations, modify existing reports</w:t>
      </w:r>
      <w:r>
        <w:t>,</w:t>
      </w:r>
      <w:r w:rsidR="00EB411E">
        <w:t xml:space="preserve"> or delete unwanted reports.</w:t>
      </w:r>
    </w:p>
    <w:p w14:paraId="3E4D3140" w14:textId="77777777" w:rsidR="006012B4" w:rsidRDefault="006012B4" w:rsidP="00EB411E">
      <w:pPr>
        <w:pStyle w:val="step3"/>
        <w:numPr>
          <w:ilvl w:val="0"/>
          <w:numId w:val="0"/>
        </w:numPr>
        <w:ind w:left="1008"/>
      </w:pPr>
    </w:p>
    <w:p w14:paraId="32673267" w14:textId="68852A64" w:rsidR="00693647" w:rsidRDefault="00693647" w:rsidP="00F3618E">
      <w:pPr>
        <w:pStyle w:val="step3"/>
      </w:pPr>
      <w:r>
        <w:t xml:space="preserve">Follow </w:t>
      </w:r>
      <w:r w:rsidR="002342EC">
        <w:t xml:space="preserve">the </w:t>
      </w:r>
      <w:r>
        <w:t>steps</w:t>
      </w:r>
      <w:r w:rsidR="002342EC">
        <w:t xml:space="preserve"> below</w:t>
      </w:r>
      <w:r>
        <w:t xml:space="preserve"> to set </w:t>
      </w:r>
      <w:r w:rsidR="000552B2">
        <w:t xml:space="preserve">your </w:t>
      </w:r>
      <w:r>
        <w:t>billing alerts.</w:t>
      </w:r>
    </w:p>
    <w:p w14:paraId="3C055E34" w14:textId="77777777" w:rsidR="00367E23" w:rsidRDefault="00367E23" w:rsidP="00367E23">
      <w:pPr>
        <w:pStyle w:val="step3"/>
        <w:numPr>
          <w:ilvl w:val="0"/>
          <w:numId w:val="0"/>
        </w:numPr>
        <w:ind w:left="288"/>
      </w:pPr>
    </w:p>
    <w:p w14:paraId="34FBC0FD" w14:textId="57B81FA9" w:rsidR="006012B4" w:rsidRDefault="006012B4" w:rsidP="00F3618E">
      <w:pPr>
        <w:pStyle w:val="step3"/>
        <w:numPr>
          <w:ilvl w:val="0"/>
          <w:numId w:val="27"/>
        </w:numPr>
      </w:pPr>
      <w:r w:rsidRPr="003106DA">
        <w:t xml:space="preserve">Click </w:t>
      </w:r>
      <w:r w:rsidR="002342EC">
        <w:t xml:space="preserve">on the </w:t>
      </w:r>
      <w:r w:rsidRPr="0053188D">
        <w:rPr>
          <w:b/>
        </w:rPr>
        <w:t>Dashboard</w:t>
      </w:r>
      <w:r>
        <w:t xml:space="preserve"> tab in </w:t>
      </w:r>
      <w:r w:rsidR="000552B2">
        <w:t xml:space="preserve">the </w:t>
      </w:r>
      <w:r>
        <w:t xml:space="preserve">navigation pane to open </w:t>
      </w:r>
      <w:r w:rsidR="000552B2">
        <w:t xml:space="preserve">the </w:t>
      </w:r>
      <w:r>
        <w:t>Dashboard again.</w:t>
      </w:r>
    </w:p>
    <w:p w14:paraId="39278A6B" w14:textId="77777777" w:rsidR="0053188D" w:rsidRDefault="0053188D" w:rsidP="0053188D">
      <w:pPr>
        <w:pStyle w:val="step3"/>
        <w:numPr>
          <w:ilvl w:val="0"/>
          <w:numId w:val="0"/>
        </w:numPr>
        <w:ind w:left="1008"/>
      </w:pPr>
    </w:p>
    <w:p w14:paraId="3CF602EA" w14:textId="3263D584" w:rsidR="006012B4" w:rsidRPr="0053188D" w:rsidRDefault="006012B4" w:rsidP="00F3618E">
      <w:pPr>
        <w:pStyle w:val="step3"/>
        <w:numPr>
          <w:ilvl w:val="0"/>
          <w:numId w:val="27"/>
        </w:numPr>
        <w:rPr>
          <w:color w:val="404040"/>
          <w:sz w:val="24"/>
        </w:rPr>
      </w:pPr>
      <w:r w:rsidRPr="003106DA">
        <w:t>Scroll down the page</w:t>
      </w:r>
      <w:r>
        <w:t xml:space="preserve"> to reach</w:t>
      </w:r>
      <w:r w:rsidR="002342EC">
        <w:t xml:space="preserve"> the</w:t>
      </w:r>
      <w:r w:rsidRPr="003106DA">
        <w:t xml:space="preserve"> </w:t>
      </w:r>
      <w:r w:rsidRPr="0053188D">
        <w:rPr>
          <w:b/>
        </w:rPr>
        <w:t xml:space="preserve">Alerts </w:t>
      </w:r>
      <w:r w:rsidR="0053188D">
        <w:rPr>
          <w:b/>
        </w:rPr>
        <w:t>&amp;</w:t>
      </w:r>
      <w:r w:rsidRPr="0053188D">
        <w:rPr>
          <w:b/>
        </w:rPr>
        <w:t xml:space="preserve"> Notifications</w:t>
      </w:r>
      <w:r>
        <w:t xml:space="preserve"> section</w:t>
      </w:r>
      <w:r w:rsidRPr="003106DA">
        <w:t>.</w:t>
      </w:r>
    </w:p>
    <w:p w14:paraId="44DA8EE5" w14:textId="77777777" w:rsidR="0053188D" w:rsidRPr="003106DA" w:rsidRDefault="0053188D" w:rsidP="0053188D">
      <w:pPr>
        <w:pStyle w:val="step3"/>
        <w:numPr>
          <w:ilvl w:val="0"/>
          <w:numId w:val="0"/>
        </w:numPr>
        <w:rPr>
          <w:color w:val="404040"/>
          <w:sz w:val="24"/>
        </w:rPr>
      </w:pPr>
    </w:p>
    <w:p w14:paraId="0FA8B066" w14:textId="77777777" w:rsidR="006012B4" w:rsidRDefault="006012B4" w:rsidP="0053188D">
      <w:pPr>
        <w:ind w:firstLine="648"/>
        <w:rPr>
          <w:rFonts w:ascii="Open Sans" w:eastAsia="Open Sans" w:hAnsi="Open Sans" w:cs="Open Sans"/>
          <w:color w:val="404040"/>
          <w:sz w:val="24"/>
          <w:szCs w:val="24"/>
        </w:rPr>
      </w:pPr>
      <w:r>
        <w:rPr>
          <w:noProof/>
        </w:rPr>
        <w:drawing>
          <wp:inline distT="0" distB="0" distL="0" distR="0" wp14:anchorId="758A5E75" wp14:editId="5856B05A">
            <wp:extent cx="3840480" cy="1827325"/>
            <wp:effectExtent l="19050" t="19050" r="26670" b="209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56917" cy="1835146"/>
                    </a:xfrm>
                    <a:prstGeom prst="rect">
                      <a:avLst/>
                    </a:prstGeom>
                    <a:ln>
                      <a:solidFill>
                        <a:schemeClr val="tx1"/>
                      </a:solidFill>
                    </a:ln>
                  </pic:spPr>
                </pic:pic>
              </a:graphicData>
            </a:graphic>
          </wp:inline>
        </w:drawing>
      </w:r>
    </w:p>
    <w:p w14:paraId="5583FE4A" w14:textId="261EFA3F" w:rsidR="006012B4" w:rsidRDefault="002342EC" w:rsidP="00F3618E">
      <w:pPr>
        <w:pStyle w:val="step3"/>
        <w:numPr>
          <w:ilvl w:val="0"/>
          <w:numId w:val="27"/>
        </w:numPr>
      </w:pPr>
      <w:r>
        <w:t xml:space="preserve">Click on the </w:t>
      </w:r>
      <w:r w:rsidR="006012B4" w:rsidRPr="006012B4">
        <w:rPr>
          <w:b/>
        </w:rPr>
        <w:t>Enable Now</w:t>
      </w:r>
      <w:r w:rsidR="006012B4">
        <w:t xml:space="preserve"> link in </w:t>
      </w:r>
      <w:r w:rsidR="000552B2">
        <w:t xml:space="preserve">the </w:t>
      </w:r>
      <w:r w:rsidR="006012B4">
        <w:t>highlighted area, to enable alerts</w:t>
      </w:r>
      <w:r>
        <w:t xml:space="preserve"> that </w:t>
      </w:r>
      <w:r w:rsidR="000552B2">
        <w:t xml:space="preserve">will </w:t>
      </w:r>
      <w:r w:rsidR="006012B4">
        <w:t xml:space="preserve">get triggered when the cost-threshold is reached. </w:t>
      </w:r>
      <w:r w:rsidR="006012B4" w:rsidRPr="006012B4">
        <w:t xml:space="preserve">The cost-threshold </w:t>
      </w:r>
      <w:r w:rsidR="006012B4">
        <w:t>can be</w:t>
      </w:r>
      <w:r w:rsidR="006012B4" w:rsidRPr="006012B4">
        <w:t xml:space="preserve"> </w:t>
      </w:r>
      <w:r w:rsidR="006012B4">
        <w:t>set</w:t>
      </w:r>
      <w:r w:rsidR="006012B4" w:rsidRPr="006012B4">
        <w:t xml:space="preserve"> </w:t>
      </w:r>
      <w:r w:rsidR="006012B4">
        <w:t xml:space="preserve">through </w:t>
      </w:r>
      <w:r>
        <w:t xml:space="preserve">the </w:t>
      </w:r>
      <w:r w:rsidR="006012B4" w:rsidRPr="006012B4">
        <w:rPr>
          <w:b/>
        </w:rPr>
        <w:t xml:space="preserve">Amazon </w:t>
      </w:r>
      <w:proofErr w:type="spellStart"/>
      <w:r w:rsidR="006012B4" w:rsidRPr="006012B4">
        <w:rPr>
          <w:b/>
        </w:rPr>
        <w:t>CloudWatch</w:t>
      </w:r>
      <w:proofErr w:type="spellEnd"/>
      <w:r w:rsidR="006012B4">
        <w:t xml:space="preserve"> service</w:t>
      </w:r>
      <w:r w:rsidR="006012B4" w:rsidRPr="006012B4">
        <w:t>.</w:t>
      </w:r>
    </w:p>
    <w:p w14:paraId="43BF306E" w14:textId="77777777" w:rsidR="0053188D" w:rsidRDefault="0053188D" w:rsidP="0053188D">
      <w:pPr>
        <w:pStyle w:val="step3"/>
        <w:numPr>
          <w:ilvl w:val="0"/>
          <w:numId w:val="0"/>
        </w:numPr>
        <w:ind w:left="1008"/>
      </w:pPr>
    </w:p>
    <w:p w14:paraId="18B1B3BF" w14:textId="10508937" w:rsidR="006012B4" w:rsidRDefault="00693647" w:rsidP="00F3618E">
      <w:pPr>
        <w:pStyle w:val="step3"/>
        <w:numPr>
          <w:ilvl w:val="0"/>
          <w:numId w:val="27"/>
        </w:numPr>
      </w:pPr>
      <w:r>
        <w:t xml:space="preserve">Once you </w:t>
      </w:r>
      <w:r w:rsidR="002342EC">
        <w:t xml:space="preserve">click on </w:t>
      </w:r>
      <w:r>
        <w:t xml:space="preserve">this link you will be asked to set </w:t>
      </w:r>
      <w:r w:rsidR="000552B2">
        <w:t xml:space="preserve">your </w:t>
      </w:r>
      <w:r>
        <w:t>preferences to receive alerts.</w:t>
      </w:r>
    </w:p>
    <w:p w14:paraId="74495A4F" w14:textId="77777777" w:rsidR="0053188D" w:rsidRPr="0053188D" w:rsidRDefault="0053188D" w:rsidP="0053188D">
      <w:pPr>
        <w:pStyle w:val="step3"/>
        <w:numPr>
          <w:ilvl w:val="0"/>
          <w:numId w:val="0"/>
        </w:numPr>
      </w:pPr>
    </w:p>
    <w:p w14:paraId="3D1A842E" w14:textId="77777777" w:rsidR="006012B4" w:rsidRPr="003106DA" w:rsidRDefault="006012B4" w:rsidP="0053188D">
      <w:pPr>
        <w:ind w:firstLine="648"/>
        <w:rPr>
          <w:rFonts w:ascii="Open Sans" w:eastAsia="Open Sans" w:hAnsi="Open Sans" w:cs="Open Sans"/>
          <w:color w:val="404040"/>
          <w:sz w:val="24"/>
          <w:szCs w:val="24"/>
        </w:rPr>
      </w:pPr>
      <w:r w:rsidRPr="003106DA">
        <w:rPr>
          <w:rFonts w:ascii="Open Sans" w:eastAsia="Open Sans" w:hAnsi="Open Sans" w:cs="Open Sans"/>
          <w:noProof/>
          <w:color w:val="404040"/>
          <w:sz w:val="24"/>
          <w:szCs w:val="24"/>
        </w:rPr>
        <w:lastRenderedPageBreak/>
        <w:drawing>
          <wp:inline distT="0" distB="0" distL="0" distR="0" wp14:anchorId="10B864A9" wp14:editId="0CFA5375">
            <wp:extent cx="4746625" cy="2292985"/>
            <wp:effectExtent l="19050" t="19050" r="15875" b="12065"/>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746625" cy="2292985"/>
                    </a:xfrm>
                    <a:prstGeom prst="rect">
                      <a:avLst/>
                    </a:prstGeom>
                    <a:noFill/>
                    <a:ln w="9525">
                      <a:solidFill>
                        <a:schemeClr val="tx1"/>
                      </a:solidFill>
                      <a:miter lim="800000"/>
                      <a:headEnd/>
                      <a:tailEnd/>
                    </a:ln>
                  </pic:spPr>
                </pic:pic>
              </a:graphicData>
            </a:graphic>
          </wp:inline>
        </w:drawing>
      </w:r>
    </w:p>
    <w:p w14:paraId="3D4DBFBD" w14:textId="7CACCA16" w:rsidR="00D21B24" w:rsidRDefault="006012B4" w:rsidP="00F3618E">
      <w:pPr>
        <w:pStyle w:val="step3"/>
        <w:numPr>
          <w:ilvl w:val="0"/>
          <w:numId w:val="27"/>
        </w:numPr>
      </w:pPr>
      <w:r w:rsidRPr="00693647">
        <w:t xml:space="preserve">Check the box </w:t>
      </w:r>
      <w:r w:rsidRPr="00693647">
        <w:rPr>
          <w:b/>
        </w:rPr>
        <w:t>Receive Billing Alerts</w:t>
      </w:r>
      <w:r w:rsidR="00693647">
        <w:t xml:space="preserve"> to receive email notifications when your charges reach a specified threshold. </w:t>
      </w:r>
    </w:p>
    <w:p w14:paraId="6AC18621" w14:textId="5C488621" w:rsidR="00693647" w:rsidRDefault="00693647" w:rsidP="00693647">
      <w:pPr>
        <w:pStyle w:val="step3"/>
        <w:numPr>
          <w:ilvl w:val="0"/>
          <w:numId w:val="0"/>
        </w:numPr>
        <w:ind w:left="288" w:firstLine="720"/>
      </w:pPr>
      <w:r>
        <w:t xml:space="preserve">Note: Once enabled, this preference </w:t>
      </w:r>
      <w:r w:rsidRPr="007C5862">
        <w:rPr>
          <w:b/>
        </w:rPr>
        <w:t>can</w:t>
      </w:r>
      <w:r w:rsidRPr="000552B2">
        <w:rPr>
          <w:b/>
        </w:rPr>
        <w:t>not</w:t>
      </w:r>
      <w:r>
        <w:t xml:space="preserve"> be disabled.</w:t>
      </w:r>
    </w:p>
    <w:p w14:paraId="1D43A357" w14:textId="77777777" w:rsidR="0053188D" w:rsidRDefault="0053188D" w:rsidP="00693647">
      <w:pPr>
        <w:pStyle w:val="step3"/>
        <w:numPr>
          <w:ilvl w:val="0"/>
          <w:numId w:val="0"/>
        </w:numPr>
        <w:ind w:left="288" w:firstLine="720"/>
      </w:pPr>
    </w:p>
    <w:p w14:paraId="46DE040A" w14:textId="0BD1964C" w:rsidR="00693647" w:rsidRDefault="00AB7138" w:rsidP="00F3618E">
      <w:pPr>
        <w:pStyle w:val="step3"/>
        <w:numPr>
          <w:ilvl w:val="0"/>
          <w:numId w:val="27"/>
        </w:numPr>
      </w:pPr>
      <w:r>
        <w:t xml:space="preserve">Click on the </w:t>
      </w:r>
      <w:r w:rsidR="00693647" w:rsidRPr="00693647">
        <w:rPr>
          <w:b/>
        </w:rPr>
        <w:t>Save</w:t>
      </w:r>
      <w:r w:rsidR="00693647">
        <w:t xml:space="preserve"> preference</w:t>
      </w:r>
      <w:r>
        <w:t>s</w:t>
      </w:r>
      <w:r w:rsidR="00693647">
        <w:t xml:space="preserve"> button at the bottom to finalize.</w:t>
      </w:r>
    </w:p>
    <w:p w14:paraId="4E4DDFC1" w14:textId="77777777" w:rsidR="00EE5F3D" w:rsidRDefault="00EE5F3D" w:rsidP="00EE5F3D">
      <w:pPr>
        <w:pStyle w:val="step3"/>
        <w:numPr>
          <w:ilvl w:val="0"/>
          <w:numId w:val="0"/>
        </w:numPr>
        <w:ind w:left="1008"/>
      </w:pPr>
    </w:p>
    <w:p w14:paraId="1C8DCD13" w14:textId="307AC1E6" w:rsidR="00EE5F3D" w:rsidRPr="003106DA" w:rsidRDefault="00AB7138" w:rsidP="00EE5F3D">
      <w:pPr>
        <w:pStyle w:val="step3"/>
        <w:numPr>
          <w:ilvl w:val="0"/>
          <w:numId w:val="0"/>
        </w:numPr>
        <w:ind w:left="288"/>
      </w:pPr>
      <w:r>
        <w:t>Y</w:t>
      </w:r>
      <w:r w:rsidRPr="003106DA">
        <w:t xml:space="preserve">ou </w:t>
      </w:r>
      <w:r w:rsidR="00EE5F3D" w:rsidRPr="003106DA">
        <w:t xml:space="preserve">are </w:t>
      </w:r>
      <w:r>
        <w:t xml:space="preserve">now </w:t>
      </w:r>
      <w:r w:rsidR="00EE5F3D" w:rsidRPr="003106DA">
        <w:t xml:space="preserve">subscribed to </w:t>
      </w:r>
      <w:r w:rsidR="00EE5F3D">
        <w:t xml:space="preserve">receive </w:t>
      </w:r>
      <w:r w:rsidR="00EE5F3D" w:rsidRPr="003106DA">
        <w:t>cost alerts for your AWS account.</w:t>
      </w:r>
    </w:p>
    <w:p w14:paraId="07012334" w14:textId="77777777" w:rsidR="00373A3C" w:rsidRDefault="00373A3C">
      <w:pPr>
        <w:rPr>
          <w:rFonts w:ascii="Open Sans" w:eastAsia="Open Sans" w:hAnsi="Open Sans" w:cs="Open Sans"/>
          <w:color w:val="444444"/>
          <w:szCs w:val="24"/>
        </w:rPr>
      </w:pPr>
      <w:r>
        <w:br w:type="page"/>
      </w:r>
    </w:p>
    <w:p w14:paraId="51B03870" w14:textId="77777777" w:rsidR="00373A3C" w:rsidRPr="000A5C35" w:rsidRDefault="00373A3C" w:rsidP="00373A3C">
      <w:pPr>
        <w:pStyle w:val="DocH1"/>
      </w:pPr>
      <w:bookmarkStart w:id="290" w:name="_Toc469413295"/>
      <w:r>
        <w:lastRenderedPageBreak/>
        <w:t xml:space="preserve">6. </w:t>
      </w:r>
      <w:r w:rsidRPr="000A5C35">
        <w:t>Next Steps</w:t>
      </w:r>
      <w:bookmarkEnd w:id="290"/>
    </w:p>
    <w:p w14:paraId="70720384" w14:textId="77777777" w:rsidR="0027750A" w:rsidRDefault="0027750A" w:rsidP="00373A3C">
      <w:pPr>
        <w:pStyle w:val="step2"/>
      </w:pPr>
    </w:p>
    <w:p w14:paraId="60FDCF32" w14:textId="1674F1AE" w:rsidR="00367E23" w:rsidRDefault="00367E23" w:rsidP="00373A3C">
      <w:pPr>
        <w:pStyle w:val="step2"/>
      </w:pPr>
      <w:r w:rsidRPr="000552B2">
        <w:rPr>
          <w:b/>
        </w:rPr>
        <w:t>Execute Project 2</w:t>
      </w:r>
      <w:r>
        <w:t xml:space="preserve">: </w:t>
      </w:r>
      <w:r w:rsidRPr="000552B2">
        <w:rPr>
          <w:b/>
        </w:rPr>
        <w:t>Data Pipeline</w:t>
      </w:r>
      <w:r w:rsidR="000552B2">
        <w:t xml:space="preserve">. </w:t>
      </w:r>
      <w:del w:id="291" w:author="Kathryn Gillett" w:date="2016-12-14T21:41:00Z">
        <w:r w:rsidR="000552B2" w:rsidDel="007C5862">
          <w:delText xml:space="preserve">It </w:delText>
        </w:r>
      </w:del>
      <w:ins w:id="292" w:author="Kathryn Gillett" w:date="2016-12-14T21:41:00Z">
        <w:r w:rsidR="007C5862">
          <w:t>This document for</w:t>
        </w:r>
      </w:ins>
      <w:ins w:id="293" w:author="Kathryn Gillett" w:date="2016-12-14T21:42:00Z">
        <w:r w:rsidR="007C5862">
          <w:t xml:space="preserve"> </w:t>
        </w:r>
      </w:ins>
      <w:ins w:id="294" w:author="Kathryn Gillett" w:date="2016-12-14T21:43:00Z">
        <w:r w:rsidR="007C5862">
          <w:t>t</w:t>
        </w:r>
      </w:ins>
      <w:ins w:id="295" w:author="Kathryn Gillett" w:date="2016-12-14T21:42:00Z">
        <w:r w:rsidR="007C5862">
          <w:t xml:space="preserve">he next </w:t>
        </w:r>
      </w:ins>
      <w:ins w:id="296" w:author="Kathryn Gillett" w:date="2016-12-14T21:43:00Z">
        <w:r w:rsidR="007C5862">
          <w:t>Project</w:t>
        </w:r>
      </w:ins>
      <w:ins w:id="297" w:author="Kathryn Gillett" w:date="2016-12-14T21:41:00Z">
        <w:r w:rsidR="007C5862">
          <w:t xml:space="preserve"> </w:t>
        </w:r>
      </w:ins>
      <w:r>
        <w:t xml:space="preserve">can be found in the </w:t>
      </w:r>
      <w:r w:rsidR="000552B2">
        <w:t xml:space="preserve">following </w:t>
      </w:r>
      <w:proofErr w:type="spellStart"/>
      <w:r w:rsidR="0053188D">
        <w:t>Git</w:t>
      </w:r>
      <w:proofErr w:type="spellEnd"/>
      <w:r>
        <w:t xml:space="preserve"> repository:</w:t>
      </w:r>
    </w:p>
    <w:p w14:paraId="04028EE7" w14:textId="5DD0AB25" w:rsidR="00367E23" w:rsidRDefault="00367E23" w:rsidP="00367E23">
      <w:pPr>
        <w:spacing w:before="280" w:after="280"/>
      </w:pPr>
      <w:commentRangeStart w:id="298"/>
      <w:commentRangeStart w:id="299"/>
      <w:commentRangeStart w:id="300"/>
      <w:del w:id="301" w:author="Abhinandan" w:date="2016-12-16T14:53:00Z">
        <w:r w:rsidRPr="0074772C" w:rsidDel="0074772C">
          <w:rPr>
            <w:rPrChange w:id="302" w:author="Abhinandan" w:date="2016-12-16T14:53:00Z">
              <w:rPr>
                <w:rStyle w:val="Hyperlink"/>
              </w:rPr>
            </w:rPrChange>
          </w:rPr>
          <w:delText>https://github.com/ThirdEyeCSS/AmazonImmersion</w:delText>
        </w:r>
        <w:r w:rsidDel="0074772C">
          <w:delText xml:space="preserve"> </w:delText>
        </w:r>
        <w:commentRangeEnd w:id="298"/>
        <w:r w:rsidR="000552B2" w:rsidDel="0074772C">
          <w:rPr>
            <w:rStyle w:val="CommentReference"/>
          </w:rPr>
          <w:commentReference w:id="298"/>
        </w:r>
        <w:commentRangeEnd w:id="299"/>
        <w:r w:rsidR="005E242E" w:rsidDel="0074772C">
          <w:rPr>
            <w:rStyle w:val="CommentReference"/>
          </w:rPr>
          <w:commentReference w:id="299"/>
        </w:r>
      </w:del>
      <w:commentRangeEnd w:id="300"/>
      <w:r w:rsidR="0074772C">
        <w:rPr>
          <w:rStyle w:val="CommentReference"/>
        </w:rPr>
        <w:commentReference w:id="300"/>
      </w:r>
    </w:p>
    <w:p w14:paraId="7130F04F" w14:textId="616FD355" w:rsidR="00367E23" w:rsidRDefault="007C5862" w:rsidP="00373A3C">
      <w:pPr>
        <w:pStyle w:val="step2"/>
      </w:pPr>
      <w:ins w:id="303" w:author="Kathryn Gillett" w:date="2016-12-14T21:43:00Z">
        <w:r>
          <w:t>The d</w:t>
        </w:r>
      </w:ins>
      <w:del w:id="304" w:author="Kathryn Gillett" w:date="2016-12-14T21:43:00Z">
        <w:r w:rsidR="00367E23" w:rsidDel="007C5862">
          <w:delText>D</w:delText>
        </w:r>
      </w:del>
      <w:r w:rsidR="00367E23">
        <w:t>ocument</w:t>
      </w:r>
      <w:ins w:id="305" w:author="Kathryn Gillett" w:date="2016-12-14T21:43:00Z">
        <w:r>
          <w:t>’s</w:t>
        </w:r>
      </w:ins>
      <w:r w:rsidR="00367E23">
        <w:t xml:space="preserve"> name</w:t>
      </w:r>
      <w:ins w:id="306" w:author="Kathryn Gillett" w:date="2016-12-14T21:43:00Z">
        <w:r>
          <w:t xml:space="preserve"> is</w:t>
        </w:r>
      </w:ins>
      <w:r w:rsidR="00367E23">
        <w:t xml:space="preserve">: </w:t>
      </w:r>
      <w:r w:rsidR="00367E23" w:rsidRPr="00367E23">
        <w:rPr>
          <w:i/>
          <w:sz w:val="18"/>
          <w:u w:val="single"/>
        </w:rPr>
        <w:t>Step</w:t>
      </w:r>
      <w:ins w:id="307" w:author="Abhinandan" w:date="2016-12-16T14:55:00Z">
        <w:r w:rsidR="0074772C">
          <w:rPr>
            <w:i/>
            <w:sz w:val="18"/>
            <w:u w:val="single"/>
          </w:rPr>
          <w:t>-</w:t>
        </w:r>
      </w:ins>
      <w:r w:rsidR="00367E23" w:rsidRPr="00367E23">
        <w:rPr>
          <w:i/>
          <w:sz w:val="18"/>
          <w:u w:val="single"/>
        </w:rPr>
        <w:t>by</w:t>
      </w:r>
      <w:ins w:id="308" w:author="Abhinandan" w:date="2016-12-16T14:55:00Z">
        <w:r w:rsidR="0074772C">
          <w:rPr>
            <w:i/>
            <w:sz w:val="18"/>
            <w:u w:val="single"/>
          </w:rPr>
          <w:t>-</w:t>
        </w:r>
      </w:ins>
      <w:r w:rsidR="00367E23" w:rsidRPr="00367E23">
        <w:rPr>
          <w:i/>
          <w:sz w:val="18"/>
          <w:u w:val="single"/>
        </w:rPr>
        <w:t>Step</w:t>
      </w:r>
      <w:ins w:id="309" w:author="Abhinandan" w:date="2016-12-16T14:55:00Z">
        <w:r w:rsidR="0074772C">
          <w:rPr>
            <w:i/>
            <w:sz w:val="18"/>
            <w:u w:val="single"/>
          </w:rPr>
          <w:t xml:space="preserve"> </w:t>
        </w:r>
      </w:ins>
      <w:r w:rsidR="00367E23" w:rsidRPr="00367E23">
        <w:rPr>
          <w:i/>
          <w:sz w:val="18"/>
          <w:u w:val="single"/>
        </w:rPr>
        <w:t>Guide</w:t>
      </w:r>
      <w:ins w:id="310" w:author="Abhinandan" w:date="2016-12-16T14:55:00Z">
        <w:r w:rsidR="0074772C">
          <w:rPr>
            <w:i/>
            <w:sz w:val="18"/>
            <w:u w:val="single"/>
          </w:rPr>
          <w:t xml:space="preserve"> for Data pipeline from AWS Marketplace</w:t>
        </w:r>
      </w:ins>
      <w:del w:id="311" w:author="Abhinandan" w:date="2016-12-16T14:54:00Z">
        <w:r w:rsidR="00367E23" w:rsidRPr="00367E23" w:rsidDel="0074772C">
          <w:rPr>
            <w:i/>
            <w:sz w:val="18"/>
            <w:u w:val="single"/>
          </w:rPr>
          <w:delText>forDataPipelinefromAWSMarketplace-IntegratingAWSServicesandMarketplaceSolutionstoDeployaBYOD-CloudBasedAnalyticalSystem-AnEndtoEndSolution</w:delText>
        </w:r>
      </w:del>
      <w:r w:rsidR="00367E23" w:rsidRPr="00367E23">
        <w:rPr>
          <w:i/>
          <w:sz w:val="18"/>
          <w:u w:val="single"/>
        </w:rPr>
        <w:t>.pdf</w:t>
      </w:r>
    </w:p>
    <w:p w14:paraId="7D7FEFF8" w14:textId="77777777" w:rsidR="00373A3C" w:rsidRDefault="00373A3C" w:rsidP="00373A3C">
      <w:pPr>
        <w:tabs>
          <w:tab w:val="left" w:pos="1800"/>
        </w:tabs>
      </w:pPr>
    </w:p>
    <w:p w14:paraId="3026053D" w14:textId="77777777" w:rsidR="00373A3C" w:rsidRDefault="00373A3C" w:rsidP="00373A3C">
      <w:pPr>
        <w:pStyle w:val="DocH1"/>
      </w:pPr>
      <w:bookmarkStart w:id="312" w:name="_Toc469413296"/>
      <w:r>
        <w:t>7. Appendix</w:t>
      </w:r>
      <w:bookmarkEnd w:id="312"/>
    </w:p>
    <w:p w14:paraId="3DA3D0A6" w14:textId="77777777" w:rsidR="00373A3C" w:rsidRPr="00373A3C" w:rsidRDefault="00373A3C" w:rsidP="00373A3C">
      <w:pPr>
        <w:pStyle w:val="step2"/>
      </w:pPr>
    </w:p>
    <w:p w14:paraId="508841D3" w14:textId="16F1BBDB" w:rsidR="00373A3C" w:rsidRPr="00373A3C" w:rsidRDefault="00373A3C" w:rsidP="00373A3C">
      <w:pPr>
        <w:spacing w:after="0"/>
        <w:rPr>
          <w:rFonts w:ascii="Open Sans" w:eastAsia="Open Sans" w:hAnsi="Open Sans" w:cs="Open Sans"/>
          <w:color w:val="404040"/>
        </w:rPr>
      </w:pPr>
      <w:r w:rsidRPr="00373A3C">
        <w:rPr>
          <w:rFonts w:ascii="Open Sans" w:eastAsia="Open Sans" w:hAnsi="Open Sans" w:cs="Open Sans"/>
          <w:color w:val="404040"/>
        </w:rPr>
        <w:t xml:space="preserve">The </w:t>
      </w:r>
      <w:r>
        <w:rPr>
          <w:rFonts w:ascii="Open Sans" w:eastAsia="Open Sans" w:hAnsi="Open Sans" w:cs="Open Sans"/>
          <w:color w:val="404040"/>
        </w:rPr>
        <w:t>following table provides</w:t>
      </w:r>
      <w:r w:rsidRPr="00373A3C">
        <w:rPr>
          <w:rFonts w:ascii="Open Sans" w:eastAsia="Open Sans" w:hAnsi="Open Sans" w:cs="Open Sans"/>
          <w:color w:val="404040"/>
        </w:rPr>
        <w:t xml:space="preserve"> </w:t>
      </w:r>
      <w:r w:rsidR="000552B2">
        <w:rPr>
          <w:rFonts w:ascii="Open Sans" w:eastAsia="Open Sans" w:hAnsi="Open Sans" w:cs="Open Sans"/>
          <w:color w:val="404040"/>
        </w:rPr>
        <w:t>cost estimates</w:t>
      </w:r>
      <w:r w:rsidRPr="00373A3C">
        <w:rPr>
          <w:rFonts w:ascii="Open Sans" w:eastAsia="Open Sans" w:hAnsi="Open Sans" w:cs="Open Sans"/>
          <w:color w:val="404040"/>
        </w:rPr>
        <w:t xml:space="preserve"> for various components. </w:t>
      </w:r>
    </w:p>
    <w:p w14:paraId="16522D79" w14:textId="381A2E40" w:rsidR="00373A3C" w:rsidRDefault="00373A3C" w:rsidP="00373A3C">
      <w:pPr>
        <w:spacing w:after="0"/>
        <w:rPr>
          <w:rFonts w:ascii="Open Sans" w:eastAsia="Open Sans" w:hAnsi="Open Sans" w:cs="Open Sans"/>
          <w:color w:val="404040"/>
        </w:rPr>
      </w:pPr>
      <w:r w:rsidRPr="00373A3C">
        <w:rPr>
          <w:rFonts w:ascii="Open Sans" w:eastAsia="Open Sans" w:hAnsi="Open Sans" w:cs="Open Sans"/>
          <w:color w:val="404040"/>
        </w:rPr>
        <w:t>However</w:t>
      </w:r>
      <w:r>
        <w:rPr>
          <w:rFonts w:ascii="Open Sans" w:eastAsia="Open Sans" w:hAnsi="Open Sans" w:cs="Open Sans"/>
          <w:color w:val="404040"/>
        </w:rPr>
        <w:t>,</w:t>
      </w:r>
      <w:r w:rsidRPr="00373A3C">
        <w:rPr>
          <w:rFonts w:ascii="Open Sans" w:eastAsia="Open Sans" w:hAnsi="Open Sans" w:cs="Open Sans"/>
          <w:color w:val="404040"/>
        </w:rPr>
        <w:t xml:space="preserve"> these are sample </w:t>
      </w:r>
      <w:r w:rsidR="00E97DCF" w:rsidRPr="00373A3C">
        <w:rPr>
          <w:rFonts w:ascii="Open Sans" w:eastAsia="Open Sans" w:hAnsi="Open Sans" w:cs="Open Sans"/>
          <w:color w:val="404040"/>
        </w:rPr>
        <w:t>pric</w:t>
      </w:r>
      <w:r w:rsidR="00E97DCF">
        <w:rPr>
          <w:rFonts w:ascii="Open Sans" w:eastAsia="Open Sans" w:hAnsi="Open Sans" w:cs="Open Sans"/>
          <w:color w:val="404040"/>
        </w:rPr>
        <w:t>es</w:t>
      </w:r>
      <w:r w:rsidR="00E97DCF" w:rsidRPr="00373A3C">
        <w:rPr>
          <w:rFonts w:ascii="Open Sans" w:eastAsia="Open Sans" w:hAnsi="Open Sans" w:cs="Open Sans"/>
          <w:color w:val="404040"/>
        </w:rPr>
        <w:t xml:space="preserve"> </w:t>
      </w:r>
      <w:r w:rsidRPr="00373A3C">
        <w:rPr>
          <w:rFonts w:ascii="Open Sans" w:eastAsia="Open Sans" w:hAnsi="Open Sans" w:cs="Open Sans"/>
          <w:color w:val="404040"/>
        </w:rPr>
        <w:t>only</w:t>
      </w:r>
      <w:r w:rsidR="000552B2">
        <w:rPr>
          <w:rFonts w:ascii="Open Sans" w:eastAsia="Open Sans" w:hAnsi="Open Sans" w:cs="Open Sans"/>
          <w:color w:val="404040"/>
        </w:rPr>
        <w:t>,</w:t>
      </w:r>
      <w:r w:rsidRPr="00373A3C">
        <w:rPr>
          <w:rFonts w:ascii="Open Sans" w:eastAsia="Open Sans" w:hAnsi="Open Sans" w:cs="Open Sans"/>
          <w:color w:val="404040"/>
        </w:rPr>
        <w:t xml:space="preserve"> which </w:t>
      </w:r>
      <w:r w:rsidR="00E97DCF">
        <w:rPr>
          <w:rFonts w:ascii="Open Sans" w:eastAsia="Open Sans" w:hAnsi="Open Sans" w:cs="Open Sans"/>
          <w:color w:val="404040"/>
        </w:rPr>
        <w:t>are</w:t>
      </w:r>
      <w:r w:rsidR="00E97DCF" w:rsidRPr="00373A3C">
        <w:rPr>
          <w:rFonts w:ascii="Open Sans" w:eastAsia="Open Sans" w:hAnsi="Open Sans" w:cs="Open Sans"/>
          <w:color w:val="404040"/>
        </w:rPr>
        <w:t xml:space="preserve"> </w:t>
      </w:r>
      <w:r w:rsidRPr="00373A3C">
        <w:rPr>
          <w:rFonts w:ascii="Open Sans" w:eastAsia="Open Sans" w:hAnsi="Open Sans" w:cs="Open Sans"/>
          <w:color w:val="404040"/>
        </w:rPr>
        <w:t>subject to change.</w:t>
      </w:r>
    </w:p>
    <w:p w14:paraId="69A72B0F" w14:textId="77777777" w:rsidR="00373A3C" w:rsidRPr="00373A3C" w:rsidRDefault="00373A3C" w:rsidP="00373A3C">
      <w:pPr>
        <w:spacing w:after="0"/>
      </w:pPr>
    </w:p>
    <w:tbl>
      <w:tblPr>
        <w:tblW w:w="9350"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1"/>
        <w:gridCol w:w="3097"/>
        <w:gridCol w:w="3102"/>
      </w:tblGrid>
      <w:tr w:rsidR="00373A3C" w14:paraId="689A04B6" w14:textId="77777777" w:rsidTr="00110EC5">
        <w:trPr>
          <w:trHeight w:val="340"/>
        </w:trPr>
        <w:tc>
          <w:tcPr>
            <w:tcW w:w="3151" w:type="dxa"/>
            <w:tcBorders>
              <w:top w:val="single" w:sz="4" w:space="0" w:color="BFBFBF"/>
              <w:left w:val="single" w:sz="4" w:space="0" w:color="BFBFBF"/>
              <w:bottom w:val="single" w:sz="4" w:space="0" w:color="BFBFBF"/>
              <w:right w:val="single" w:sz="4" w:space="0" w:color="BFBFBF"/>
            </w:tcBorders>
            <w:shd w:val="clear" w:color="auto" w:fill="9CC2E5"/>
            <w:tcMar>
              <w:left w:w="108" w:type="dxa"/>
            </w:tcMar>
          </w:tcPr>
          <w:p w14:paraId="4D2BCFD1" w14:textId="77777777" w:rsidR="00373A3C" w:rsidRDefault="00373A3C" w:rsidP="00110EC5">
            <w:pPr>
              <w:spacing w:after="0"/>
            </w:pPr>
            <w:r>
              <w:rPr>
                <w:b/>
                <w:sz w:val="24"/>
                <w:szCs w:val="24"/>
              </w:rPr>
              <w:t>Components Name</w:t>
            </w:r>
          </w:p>
        </w:tc>
        <w:tc>
          <w:tcPr>
            <w:tcW w:w="3097" w:type="dxa"/>
            <w:tcBorders>
              <w:top w:val="single" w:sz="4" w:space="0" w:color="BFBFBF"/>
              <w:left w:val="single" w:sz="4" w:space="0" w:color="BFBFBF"/>
              <w:bottom w:val="single" w:sz="4" w:space="0" w:color="BFBFBF"/>
              <w:right w:val="single" w:sz="4" w:space="0" w:color="BFBFBF"/>
            </w:tcBorders>
            <w:shd w:val="clear" w:color="auto" w:fill="9CC2E5"/>
            <w:tcMar>
              <w:left w:w="108" w:type="dxa"/>
            </w:tcMar>
          </w:tcPr>
          <w:p w14:paraId="24D057F3" w14:textId="77777777" w:rsidR="00373A3C" w:rsidRDefault="00373A3C" w:rsidP="00110EC5">
            <w:pPr>
              <w:spacing w:after="0"/>
            </w:pPr>
            <w:r>
              <w:rPr>
                <w:b/>
                <w:sz w:val="24"/>
                <w:szCs w:val="24"/>
              </w:rPr>
              <w:t>EC2 Servers</w:t>
            </w:r>
          </w:p>
        </w:tc>
        <w:tc>
          <w:tcPr>
            <w:tcW w:w="3102" w:type="dxa"/>
            <w:tcBorders>
              <w:top w:val="single" w:sz="4" w:space="0" w:color="BFBFBF"/>
              <w:left w:val="single" w:sz="4" w:space="0" w:color="BFBFBF"/>
              <w:bottom w:val="single" w:sz="4" w:space="0" w:color="BFBFBF"/>
              <w:right w:val="single" w:sz="4" w:space="0" w:color="BFBFBF"/>
            </w:tcBorders>
            <w:shd w:val="clear" w:color="auto" w:fill="9CC2E5"/>
            <w:tcMar>
              <w:left w:w="108" w:type="dxa"/>
            </w:tcMar>
          </w:tcPr>
          <w:p w14:paraId="67CAC2A4" w14:textId="77777777" w:rsidR="00373A3C" w:rsidRDefault="00373A3C" w:rsidP="00110EC5">
            <w:pPr>
              <w:spacing w:after="0"/>
            </w:pPr>
            <w:r>
              <w:rPr>
                <w:b/>
                <w:sz w:val="24"/>
                <w:szCs w:val="24"/>
              </w:rPr>
              <w:t>EC2 Charges Hourly</w:t>
            </w:r>
          </w:p>
        </w:tc>
      </w:tr>
      <w:tr w:rsidR="00373A3C" w14:paraId="3C9F3B55" w14:textId="77777777" w:rsidTr="00110EC5">
        <w:trPr>
          <w:trHeight w:val="400"/>
        </w:trPr>
        <w:tc>
          <w:tcPr>
            <w:tcW w:w="3151" w:type="dxa"/>
            <w:tcBorders>
              <w:top w:val="single" w:sz="4" w:space="0" w:color="BFBFBF"/>
              <w:left w:val="single" w:sz="4" w:space="0" w:color="BFBFBF"/>
              <w:bottom w:val="single" w:sz="4" w:space="0" w:color="BFBFBF"/>
              <w:right w:val="single" w:sz="4" w:space="0" w:color="BFBFBF"/>
            </w:tcBorders>
            <w:shd w:val="clear" w:color="auto" w:fill="F2F2F2"/>
            <w:tcMar>
              <w:left w:w="108" w:type="dxa"/>
            </w:tcMar>
          </w:tcPr>
          <w:p w14:paraId="77B3B2F9" w14:textId="77777777" w:rsidR="00373A3C" w:rsidRDefault="00373A3C" w:rsidP="00110EC5">
            <w:pPr>
              <w:spacing w:after="0"/>
            </w:pPr>
            <w:proofErr w:type="spellStart"/>
            <w:r>
              <w:rPr>
                <w:b/>
                <w:sz w:val="23"/>
                <w:szCs w:val="23"/>
              </w:rPr>
              <w:t>SoftNAS</w:t>
            </w:r>
            <w:proofErr w:type="spellEnd"/>
          </w:p>
        </w:tc>
        <w:tc>
          <w:tcPr>
            <w:tcW w:w="3097" w:type="dxa"/>
            <w:tcBorders>
              <w:top w:val="single" w:sz="4" w:space="0" w:color="BFBFBF"/>
              <w:left w:val="single" w:sz="4" w:space="0" w:color="BFBFBF"/>
              <w:bottom w:val="single" w:sz="4" w:space="0" w:color="BFBFBF"/>
              <w:right w:val="single" w:sz="4" w:space="0" w:color="BFBFBF"/>
            </w:tcBorders>
            <w:shd w:val="clear" w:color="auto" w:fill="F2F2F2"/>
            <w:tcMar>
              <w:left w:w="108" w:type="dxa"/>
            </w:tcMar>
          </w:tcPr>
          <w:p w14:paraId="43E5FA23" w14:textId="77777777" w:rsidR="00373A3C" w:rsidRDefault="00373A3C" w:rsidP="00110EC5">
            <w:pPr>
              <w:spacing w:after="0"/>
            </w:pPr>
            <w:r>
              <w:t>m3.xlarge</w:t>
            </w:r>
          </w:p>
        </w:tc>
        <w:tc>
          <w:tcPr>
            <w:tcW w:w="3102" w:type="dxa"/>
            <w:tcBorders>
              <w:top w:val="single" w:sz="4" w:space="0" w:color="BFBFBF"/>
              <w:left w:val="single" w:sz="4" w:space="0" w:color="BFBFBF"/>
              <w:bottom w:val="single" w:sz="4" w:space="0" w:color="BFBFBF"/>
              <w:right w:val="single" w:sz="4" w:space="0" w:color="BFBFBF"/>
            </w:tcBorders>
            <w:shd w:val="clear" w:color="auto" w:fill="F2F2F2"/>
            <w:tcMar>
              <w:left w:w="108" w:type="dxa"/>
            </w:tcMar>
          </w:tcPr>
          <w:p w14:paraId="68B9D7F8" w14:textId="77777777" w:rsidR="00373A3C" w:rsidRDefault="00373A3C" w:rsidP="00110EC5">
            <w:pPr>
              <w:spacing w:after="0"/>
            </w:pPr>
            <w:r>
              <w:t>$1.616/</w:t>
            </w:r>
            <w:proofErr w:type="spellStart"/>
            <w:r>
              <w:t>hr</w:t>
            </w:r>
            <w:proofErr w:type="spellEnd"/>
          </w:p>
        </w:tc>
      </w:tr>
      <w:tr w:rsidR="00373A3C" w14:paraId="312D91AB" w14:textId="77777777" w:rsidTr="00110EC5">
        <w:trPr>
          <w:trHeight w:val="420"/>
        </w:trPr>
        <w:tc>
          <w:tcPr>
            <w:tcW w:w="3151" w:type="dxa"/>
            <w:tcBorders>
              <w:top w:val="single" w:sz="4" w:space="0" w:color="BFBFBF"/>
              <w:left w:val="single" w:sz="4" w:space="0" w:color="BFBFBF"/>
              <w:bottom w:val="single" w:sz="4" w:space="0" w:color="BFBFBF"/>
              <w:right w:val="single" w:sz="4" w:space="0" w:color="BFBFBF"/>
            </w:tcBorders>
            <w:tcMar>
              <w:left w:w="108" w:type="dxa"/>
            </w:tcMar>
          </w:tcPr>
          <w:p w14:paraId="43B3F77B" w14:textId="77777777" w:rsidR="00373A3C" w:rsidRDefault="00373A3C" w:rsidP="00110EC5">
            <w:pPr>
              <w:spacing w:after="0"/>
            </w:pPr>
            <w:proofErr w:type="spellStart"/>
            <w:r>
              <w:rPr>
                <w:b/>
              </w:rPr>
              <w:t>Attunity</w:t>
            </w:r>
            <w:proofErr w:type="spellEnd"/>
            <w:r>
              <w:rPr>
                <w:b/>
              </w:rPr>
              <w:t xml:space="preserve"> </w:t>
            </w:r>
            <w:proofErr w:type="spellStart"/>
            <w:r>
              <w:rPr>
                <w:b/>
                <w:sz w:val="23"/>
                <w:szCs w:val="23"/>
              </w:rPr>
              <w:t>CloudBeam</w:t>
            </w:r>
            <w:proofErr w:type="spellEnd"/>
          </w:p>
        </w:tc>
        <w:tc>
          <w:tcPr>
            <w:tcW w:w="3097" w:type="dxa"/>
            <w:tcBorders>
              <w:top w:val="single" w:sz="4" w:space="0" w:color="BFBFBF"/>
              <w:left w:val="single" w:sz="4" w:space="0" w:color="BFBFBF"/>
              <w:bottom w:val="single" w:sz="4" w:space="0" w:color="BFBFBF"/>
              <w:right w:val="single" w:sz="4" w:space="0" w:color="BFBFBF"/>
            </w:tcBorders>
            <w:tcMar>
              <w:left w:w="108" w:type="dxa"/>
            </w:tcMar>
          </w:tcPr>
          <w:p w14:paraId="6A2A0E16" w14:textId="77777777" w:rsidR="00373A3C" w:rsidRDefault="00373A3C" w:rsidP="00110EC5">
            <w:pPr>
              <w:spacing w:after="0"/>
            </w:pPr>
            <w:r>
              <w:t>m4.large</w:t>
            </w:r>
          </w:p>
        </w:tc>
        <w:tc>
          <w:tcPr>
            <w:tcW w:w="3102" w:type="dxa"/>
            <w:tcBorders>
              <w:top w:val="single" w:sz="4" w:space="0" w:color="BFBFBF"/>
              <w:left w:val="single" w:sz="4" w:space="0" w:color="BFBFBF"/>
              <w:bottom w:val="single" w:sz="4" w:space="0" w:color="BFBFBF"/>
              <w:right w:val="single" w:sz="4" w:space="0" w:color="BFBFBF"/>
            </w:tcBorders>
            <w:tcMar>
              <w:left w:w="108" w:type="dxa"/>
            </w:tcMar>
          </w:tcPr>
          <w:p w14:paraId="6A6B4B1D" w14:textId="77777777" w:rsidR="00373A3C" w:rsidRDefault="00373A3C" w:rsidP="00110EC5">
            <w:pPr>
              <w:spacing w:after="0"/>
            </w:pPr>
            <w:r>
              <w:t>$2.646/</w:t>
            </w:r>
            <w:proofErr w:type="spellStart"/>
            <w:r>
              <w:t>hr</w:t>
            </w:r>
            <w:proofErr w:type="spellEnd"/>
          </w:p>
        </w:tc>
      </w:tr>
      <w:tr w:rsidR="00373A3C" w14:paraId="13D6161D" w14:textId="77777777" w:rsidTr="00110EC5">
        <w:trPr>
          <w:trHeight w:val="400"/>
        </w:trPr>
        <w:tc>
          <w:tcPr>
            <w:tcW w:w="3151" w:type="dxa"/>
            <w:tcBorders>
              <w:top w:val="single" w:sz="4" w:space="0" w:color="BFBFBF"/>
              <w:left w:val="single" w:sz="4" w:space="0" w:color="BFBFBF"/>
              <w:bottom w:val="single" w:sz="4" w:space="0" w:color="BFBFBF"/>
              <w:right w:val="single" w:sz="4" w:space="0" w:color="BFBFBF"/>
            </w:tcBorders>
            <w:shd w:val="clear" w:color="auto" w:fill="F2F2F2"/>
            <w:tcMar>
              <w:left w:w="108" w:type="dxa"/>
            </w:tcMar>
          </w:tcPr>
          <w:p w14:paraId="3C3A29CF" w14:textId="6B37F535" w:rsidR="00373A3C" w:rsidRDefault="00373A3C" w:rsidP="00110EC5">
            <w:pPr>
              <w:spacing w:after="0"/>
            </w:pPr>
            <w:del w:id="313" w:author="Kathryn Gillett" w:date="2016-12-15T15:38:00Z">
              <w:r w:rsidDel="001E7213">
                <w:rPr>
                  <w:b/>
                </w:rPr>
                <w:delText>Tibco</w:delText>
              </w:r>
            </w:del>
            <w:ins w:id="314" w:author="Kathryn Gillett" w:date="2016-12-15T15:38:00Z">
              <w:r w:rsidR="001E7213">
                <w:rPr>
                  <w:b/>
                </w:rPr>
                <w:t>TIBCO</w:t>
              </w:r>
            </w:ins>
            <w:r>
              <w:rPr>
                <w:b/>
              </w:rPr>
              <w:t xml:space="preserve"> </w:t>
            </w:r>
            <w:proofErr w:type="spellStart"/>
            <w:r>
              <w:rPr>
                <w:b/>
                <w:sz w:val="23"/>
                <w:szCs w:val="23"/>
              </w:rPr>
              <w:t>Spotfire</w:t>
            </w:r>
            <w:proofErr w:type="spellEnd"/>
          </w:p>
        </w:tc>
        <w:tc>
          <w:tcPr>
            <w:tcW w:w="3097" w:type="dxa"/>
            <w:tcBorders>
              <w:top w:val="single" w:sz="4" w:space="0" w:color="BFBFBF"/>
              <w:left w:val="single" w:sz="4" w:space="0" w:color="BFBFBF"/>
              <w:bottom w:val="single" w:sz="4" w:space="0" w:color="BFBFBF"/>
              <w:right w:val="single" w:sz="4" w:space="0" w:color="BFBFBF"/>
            </w:tcBorders>
            <w:shd w:val="clear" w:color="auto" w:fill="F2F2F2"/>
            <w:tcMar>
              <w:left w:w="108" w:type="dxa"/>
            </w:tcMar>
          </w:tcPr>
          <w:p w14:paraId="1E62B821" w14:textId="77777777" w:rsidR="00373A3C" w:rsidRDefault="00373A3C" w:rsidP="00110EC5">
            <w:pPr>
              <w:spacing w:after="0"/>
            </w:pPr>
            <w:r>
              <w:t>m4.large</w:t>
            </w:r>
          </w:p>
        </w:tc>
        <w:tc>
          <w:tcPr>
            <w:tcW w:w="3102" w:type="dxa"/>
            <w:tcBorders>
              <w:top w:val="single" w:sz="4" w:space="0" w:color="BFBFBF"/>
              <w:left w:val="single" w:sz="4" w:space="0" w:color="BFBFBF"/>
              <w:bottom w:val="single" w:sz="4" w:space="0" w:color="BFBFBF"/>
              <w:right w:val="single" w:sz="4" w:space="0" w:color="BFBFBF"/>
            </w:tcBorders>
            <w:shd w:val="clear" w:color="auto" w:fill="F2F2F2"/>
            <w:tcMar>
              <w:left w:w="108" w:type="dxa"/>
            </w:tcMar>
          </w:tcPr>
          <w:p w14:paraId="4C3E79DE" w14:textId="77777777" w:rsidR="00373A3C" w:rsidRDefault="00373A3C" w:rsidP="00110EC5">
            <w:pPr>
              <w:spacing w:after="0"/>
            </w:pPr>
            <w:r>
              <w:t>$2.646/</w:t>
            </w:r>
            <w:proofErr w:type="spellStart"/>
            <w:r>
              <w:t>hr</w:t>
            </w:r>
            <w:proofErr w:type="spellEnd"/>
          </w:p>
        </w:tc>
      </w:tr>
      <w:tr w:rsidR="00373A3C" w14:paraId="420EF4AA" w14:textId="77777777" w:rsidTr="00110EC5">
        <w:trPr>
          <w:trHeight w:val="420"/>
        </w:trPr>
        <w:tc>
          <w:tcPr>
            <w:tcW w:w="3151" w:type="dxa"/>
            <w:tcBorders>
              <w:top w:val="single" w:sz="4" w:space="0" w:color="BFBFBF"/>
              <w:left w:val="single" w:sz="4" w:space="0" w:color="BFBFBF"/>
              <w:bottom w:val="single" w:sz="4" w:space="0" w:color="BFBFBF"/>
              <w:right w:val="single" w:sz="4" w:space="0" w:color="BFBFBF"/>
            </w:tcBorders>
            <w:tcMar>
              <w:left w:w="108" w:type="dxa"/>
            </w:tcMar>
          </w:tcPr>
          <w:p w14:paraId="171B0F8F" w14:textId="77777777" w:rsidR="00373A3C" w:rsidRDefault="00373A3C" w:rsidP="00110EC5">
            <w:pPr>
              <w:spacing w:after="0"/>
            </w:pPr>
            <w:proofErr w:type="spellStart"/>
            <w:r>
              <w:rPr>
                <w:b/>
                <w:sz w:val="23"/>
                <w:szCs w:val="23"/>
              </w:rPr>
              <w:t>Kony</w:t>
            </w:r>
            <w:proofErr w:type="spellEnd"/>
            <w:r>
              <w:rPr>
                <w:b/>
                <w:sz w:val="23"/>
                <w:szCs w:val="23"/>
              </w:rPr>
              <w:t xml:space="preserve"> Mobile Fabric </w:t>
            </w:r>
          </w:p>
        </w:tc>
        <w:tc>
          <w:tcPr>
            <w:tcW w:w="3097" w:type="dxa"/>
            <w:tcBorders>
              <w:top w:val="single" w:sz="4" w:space="0" w:color="BFBFBF"/>
              <w:left w:val="single" w:sz="4" w:space="0" w:color="BFBFBF"/>
              <w:bottom w:val="single" w:sz="4" w:space="0" w:color="BFBFBF"/>
              <w:right w:val="single" w:sz="4" w:space="0" w:color="BFBFBF"/>
            </w:tcBorders>
            <w:tcMar>
              <w:left w:w="108" w:type="dxa"/>
            </w:tcMar>
          </w:tcPr>
          <w:p w14:paraId="04309D32" w14:textId="77777777" w:rsidR="00373A3C" w:rsidRDefault="00373A3C" w:rsidP="00110EC5">
            <w:pPr>
              <w:spacing w:after="0"/>
            </w:pPr>
            <w:r>
              <w:t>t2.large</w:t>
            </w:r>
          </w:p>
        </w:tc>
        <w:tc>
          <w:tcPr>
            <w:tcW w:w="3102" w:type="dxa"/>
            <w:tcBorders>
              <w:top w:val="single" w:sz="4" w:space="0" w:color="BFBFBF"/>
              <w:left w:val="single" w:sz="4" w:space="0" w:color="BFBFBF"/>
              <w:bottom w:val="single" w:sz="4" w:space="0" w:color="BFBFBF"/>
              <w:right w:val="single" w:sz="4" w:space="0" w:color="BFBFBF"/>
            </w:tcBorders>
            <w:tcMar>
              <w:left w:w="108" w:type="dxa"/>
            </w:tcMar>
          </w:tcPr>
          <w:p w14:paraId="580B3C23" w14:textId="77777777" w:rsidR="00373A3C" w:rsidRDefault="00373A3C" w:rsidP="00110EC5">
            <w:pPr>
              <w:spacing w:after="0"/>
            </w:pPr>
            <w:r>
              <w:t>$0.104/</w:t>
            </w:r>
            <w:proofErr w:type="spellStart"/>
            <w:r>
              <w:t>hr</w:t>
            </w:r>
            <w:proofErr w:type="spellEnd"/>
          </w:p>
        </w:tc>
      </w:tr>
      <w:tr w:rsidR="00373A3C" w14:paraId="4646E8F6" w14:textId="77777777" w:rsidTr="00110EC5">
        <w:trPr>
          <w:trHeight w:val="400"/>
        </w:trPr>
        <w:tc>
          <w:tcPr>
            <w:tcW w:w="3151" w:type="dxa"/>
            <w:tcBorders>
              <w:top w:val="single" w:sz="4" w:space="0" w:color="BFBFBF"/>
              <w:left w:val="single" w:sz="4" w:space="0" w:color="BFBFBF"/>
              <w:bottom w:val="single" w:sz="4" w:space="0" w:color="BFBFBF"/>
              <w:right w:val="single" w:sz="4" w:space="0" w:color="BFBFBF"/>
            </w:tcBorders>
            <w:shd w:val="clear" w:color="auto" w:fill="F2F2F2"/>
            <w:tcMar>
              <w:left w:w="108" w:type="dxa"/>
            </w:tcMar>
          </w:tcPr>
          <w:p w14:paraId="52CCF174" w14:textId="77777777" w:rsidR="00373A3C" w:rsidRDefault="00373A3C" w:rsidP="00110EC5">
            <w:pPr>
              <w:spacing w:after="0"/>
            </w:pPr>
            <w:r>
              <w:rPr>
                <w:b/>
                <w:sz w:val="23"/>
                <w:szCs w:val="23"/>
              </w:rPr>
              <w:t>Trend Micro</w:t>
            </w:r>
          </w:p>
        </w:tc>
        <w:tc>
          <w:tcPr>
            <w:tcW w:w="3097" w:type="dxa"/>
            <w:tcBorders>
              <w:top w:val="single" w:sz="4" w:space="0" w:color="BFBFBF"/>
              <w:left w:val="single" w:sz="4" w:space="0" w:color="BFBFBF"/>
              <w:bottom w:val="single" w:sz="4" w:space="0" w:color="BFBFBF"/>
              <w:right w:val="single" w:sz="4" w:space="0" w:color="BFBFBF"/>
            </w:tcBorders>
            <w:shd w:val="clear" w:color="auto" w:fill="F2F2F2"/>
            <w:tcMar>
              <w:left w:w="108" w:type="dxa"/>
            </w:tcMar>
          </w:tcPr>
          <w:p w14:paraId="1B57C4DC" w14:textId="77777777" w:rsidR="00373A3C" w:rsidRDefault="00373A3C" w:rsidP="00110EC5">
            <w:pPr>
              <w:spacing w:after="0"/>
            </w:pPr>
            <w:r>
              <w:t>m4.large</w:t>
            </w:r>
          </w:p>
        </w:tc>
        <w:tc>
          <w:tcPr>
            <w:tcW w:w="3102" w:type="dxa"/>
            <w:tcBorders>
              <w:top w:val="single" w:sz="4" w:space="0" w:color="BFBFBF"/>
              <w:left w:val="single" w:sz="4" w:space="0" w:color="BFBFBF"/>
              <w:bottom w:val="single" w:sz="4" w:space="0" w:color="BFBFBF"/>
              <w:right w:val="single" w:sz="4" w:space="0" w:color="BFBFBF"/>
            </w:tcBorders>
            <w:shd w:val="clear" w:color="auto" w:fill="F2F2F2"/>
            <w:tcMar>
              <w:left w:w="108" w:type="dxa"/>
            </w:tcMar>
          </w:tcPr>
          <w:p w14:paraId="1127FDF9" w14:textId="77777777" w:rsidR="00373A3C" w:rsidRDefault="00373A3C" w:rsidP="00110EC5">
            <w:pPr>
              <w:spacing w:after="0"/>
            </w:pPr>
            <w:r>
              <w:t>$1.62/</w:t>
            </w:r>
            <w:proofErr w:type="spellStart"/>
            <w:r>
              <w:t>hr</w:t>
            </w:r>
            <w:proofErr w:type="spellEnd"/>
          </w:p>
        </w:tc>
      </w:tr>
      <w:tr w:rsidR="00373A3C" w14:paraId="27A35057" w14:textId="77777777" w:rsidTr="00110EC5">
        <w:trPr>
          <w:trHeight w:val="380"/>
        </w:trPr>
        <w:tc>
          <w:tcPr>
            <w:tcW w:w="3151" w:type="dxa"/>
            <w:tcBorders>
              <w:top w:val="single" w:sz="4" w:space="0" w:color="BFBFBF"/>
              <w:left w:val="single" w:sz="4" w:space="0" w:color="BFBFBF"/>
              <w:bottom w:val="single" w:sz="4" w:space="0" w:color="BFBFBF"/>
              <w:right w:val="single" w:sz="4" w:space="0" w:color="BFBFBF"/>
            </w:tcBorders>
            <w:tcMar>
              <w:left w:w="108" w:type="dxa"/>
            </w:tcMar>
          </w:tcPr>
          <w:p w14:paraId="2964055A" w14:textId="77777777" w:rsidR="00373A3C" w:rsidRDefault="00373A3C" w:rsidP="00110EC5">
            <w:pPr>
              <w:spacing w:after="0"/>
            </w:pPr>
            <w:r>
              <w:rPr>
                <w:b/>
              </w:rPr>
              <w:t>AWS RedShift</w:t>
            </w:r>
          </w:p>
        </w:tc>
        <w:tc>
          <w:tcPr>
            <w:tcW w:w="3097" w:type="dxa"/>
            <w:tcBorders>
              <w:top w:val="single" w:sz="4" w:space="0" w:color="BFBFBF"/>
              <w:left w:val="single" w:sz="4" w:space="0" w:color="BFBFBF"/>
              <w:bottom w:val="single" w:sz="4" w:space="0" w:color="BFBFBF"/>
              <w:right w:val="single" w:sz="4" w:space="0" w:color="BFBFBF"/>
            </w:tcBorders>
            <w:tcMar>
              <w:left w:w="108" w:type="dxa"/>
            </w:tcMar>
          </w:tcPr>
          <w:p w14:paraId="7D2E1B51" w14:textId="77777777" w:rsidR="00373A3C" w:rsidRDefault="00373A3C" w:rsidP="00110EC5">
            <w:pPr>
              <w:spacing w:after="0"/>
            </w:pPr>
            <w:r>
              <w:t>NA</w:t>
            </w:r>
          </w:p>
        </w:tc>
        <w:tc>
          <w:tcPr>
            <w:tcW w:w="3102" w:type="dxa"/>
            <w:tcBorders>
              <w:top w:val="single" w:sz="4" w:space="0" w:color="BFBFBF"/>
              <w:left w:val="single" w:sz="4" w:space="0" w:color="BFBFBF"/>
              <w:bottom w:val="single" w:sz="4" w:space="0" w:color="BFBFBF"/>
              <w:right w:val="single" w:sz="4" w:space="0" w:color="BFBFBF"/>
            </w:tcBorders>
            <w:tcMar>
              <w:left w:w="108" w:type="dxa"/>
            </w:tcMar>
          </w:tcPr>
          <w:p w14:paraId="6CDAF985" w14:textId="28E1446C" w:rsidR="00373A3C" w:rsidRDefault="00373A3C" w:rsidP="00110EC5">
            <w:pPr>
              <w:spacing w:after="0"/>
            </w:pPr>
            <w:r>
              <w:rPr>
                <w:rFonts w:ascii="Arial" w:eastAsia="Arial" w:hAnsi="Arial" w:cs="Arial"/>
                <w:sz w:val="20"/>
                <w:szCs w:val="20"/>
              </w:rPr>
              <w:t>$0.250</w:t>
            </w:r>
            <w:ins w:id="315" w:author="Abhinandan" w:date="2016-12-13T15:56:00Z">
              <w:r w:rsidR="005E242E">
                <w:rPr>
                  <w:rFonts w:ascii="Arial" w:eastAsia="Arial" w:hAnsi="Arial" w:cs="Arial"/>
                  <w:sz w:val="20"/>
                  <w:szCs w:val="20"/>
                </w:rPr>
                <w:t>/</w:t>
              </w:r>
              <w:commentRangeStart w:id="316"/>
              <w:proofErr w:type="spellStart"/>
              <w:r w:rsidR="005E242E">
                <w:rPr>
                  <w:rFonts w:ascii="Arial" w:eastAsia="Arial" w:hAnsi="Arial" w:cs="Arial"/>
                  <w:sz w:val="20"/>
                  <w:szCs w:val="20"/>
                </w:rPr>
                <w:t>hr</w:t>
              </w:r>
              <w:commentRangeEnd w:id="316"/>
              <w:proofErr w:type="spellEnd"/>
              <w:r w:rsidR="005E242E">
                <w:rPr>
                  <w:rStyle w:val="CommentReference"/>
                </w:rPr>
                <w:commentReference w:id="316"/>
              </w:r>
            </w:ins>
          </w:p>
        </w:tc>
      </w:tr>
    </w:tbl>
    <w:p w14:paraId="3F4DD82C" w14:textId="77777777" w:rsidR="00367E23" w:rsidRDefault="00367E23" w:rsidP="00373A3C">
      <w:pPr>
        <w:pStyle w:val="step2"/>
        <w:rPr>
          <w:rFonts w:ascii="Calibri" w:eastAsia="Calibri" w:hAnsi="Calibri" w:cs="Calibri"/>
          <w:color w:val="000000"/>
          <w:szCs w:val="22"/>
        </w:rPr>
      </w:pPr>
    </w:p>
    <w:p w14:paraId="286ADD2A" w14:textId="05F95FDA" w:rsidR="00373A3C" w:rsidRDefault="00E97DCF" w:rsidP="00373A3C">
      <w:pPr>
        <w:pStyle w:val="step2"/>
      </w:pPr>
      <w:r>
        <w:t>The following links are</w:t>
      </w:r>
      <w:r w:rsidR="00373A3C">
        <w:t xml:space="preserve"> for </w:t>
      </w:r>
      <w:r>
        <w:t xml:space="preserve">the </w:t>
      </w:r>
      <w:r w:rsidR="00373A3C">
        <w:t>Amazon market place components</w:t>
      </w:r>
      <w:r>
        <w:t>.</w:t>
      </w:r>
      <w:r w:rsidR="00373A3C">
        <w:t xml:space="preserve"> </w:t>
      </w:r>
      <w:r>
        <w:t xml:space="preserve">Please </w:t>
      </w:r>
      <w:r w:rsidR="00373A3C">
        <w:t xml:space="preserve">go through </w:t>
      </w:r>
      <w:r>
        <w:t xml:space="preserve">the list </w:t>
      </w:r>
      <w:r w:rsidR="00373A3C">
        <w:t xml:space="preserve">to </w:t>
      </w:r>
      <w:r w:rsidR="006C7667">
        <w:t>get</w:t>
      </w:r>
      <w:r w:rsidR="00373A3C">
        <w:t xml:space="preserve"> more details</w:t>
      </w:r>
      <w:r>
        <w:t>.</w:t>
      </w:r>
    </w:p>
    <w:p w14:paraId="26B34B2F" w14:textId="77777777" w:rsidR="00367E23" w:rsidRDefault="00367E23" w:rsidP="00373A3C">
      <w:pPr>
        <w:pStyle w:val="step2"/>
      </w:pPr>
    </w:p>
    <w:tbl>
      <w:tblPr>
        <w:tblW w:w="9350" w:type="dxa"/>
        <w:tblInd w:w="-10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00" w:firstRow="0" w:lastRow="0" w:firstColumn="0" w:lastColumn="0" w:noHBand="0" w:noVBand="1"/>
      </w:tblPr>
      <w:tblGrid>
        <w:gridCol w:w="1271"/>
        <w:gridCol w:w="1276"/>
        <w:gridCol w:w="6803"/>
      </w:tblGrid>
      <w:tr w:rsidR="00373A3C" w14:paraId="00F53629" w14:textId="77777777" w:rsidTr="00110EC5">
        <w:trPr>
          <w:trHeight w:val="320"/>
        </w:trPr>
        <w:tc>
          <w:tcPr>
            <w:tcW w:w="1271" w:type="dxa"/>
            <w:tcBorders>
              <w:top w:val="single" w:sz="4" w:space="0" w:color="00000A"/>
              <w:left w:val="single" w:sz="4" w:space="0" w:color="00000A"/>
              <w:bottom w:val="single" w:sz="4" w:space="0" w:color="00000A"/>
              <w:right w:val="single" w:sz="4" w:space="0" w:color="00000A"/>
            </w:tcBorders>
            <w:shd w:val="clear" w:color="auto" w:fill="E7E6E6"/>
            <w:tcMar>
              <w:left w:w="108" w:type="dxa"/>
            </w:tcMar>
          </w:tcPr>
          <w:p w14:paraId="47580305" w14:textId="77777777" w:rsidR="00373A3C" w:rsidRDefault="00373A3C" w:rsidP="00110EC5">
            <w:pPr>
              <w:spacing w:after="0"/>
              <w:jc w:val="center"/>
            </w:pPr>
            <w:r>
              <w:rPr>
                <w:b/>
                <w:sz w:val="20"/>
                <w:szCs w:val="20"/>
              </w:rPr>
              <w:t>Component #</w:t>
            </w:r>
          </w:p>
        </w:tc>
        <w:tc>
          <w:tcPr>
            <w:tcW w:w="1276" w:type="dxa"/>
            <w:tcBorders>
              <w:top w:val="single" w:sz="4" w:space="0" w:color="00000A"/>
              <w:left w:val="single" w:sz="4" w:space="0" w:color="00000A"/>
              <w:bottom w:val="single" w:sz="4" w:space="0" w:color="00000A"/>
              <w:right w:val="single" w:sz="4" w:space="0" w:color="00000A"/>
            </w:tcBorders>
            <w:shd w:val="clear" w:color="auto" w:fill="E7E6E6"/>
            <w:tcMar>
              <w:left w:w="108" w:type="dxa"/>
            </w:tcMar>
          </w:tcPr>
          <w:p w14:paraId="1678B275" w14:textId="77777777" w:rsidR="00373A3C" w:rsidRDefault="00373A3C" w:rsidP="00110EC5">
            <w:pPr>
              <w:spacing w:after="0"/>
              <w:jc w:val="center"/>
            </w:pPr>
            <w:r>
              <w:rPr>
                <w:b/>
                <w:sz w:val="20"/>
                <w:szCs w:val="20"/>
              </w:rPr>
              <w:t>Component Name</w:t>
            </w:r>
          </w:p>
        </w:tc>
        <w:tc>
          <w:tcPr>
            <w:tcW w:w="6803" w:type="dxa"/>
            <w:tcBorders>
              <w:top w:val="single" w:sz="4" w:space="0" w:color="00000A"/>
              <w:left w:val="single" w:sz="4" w:space="0" w:color="00000A"/>
              <w:bottom w:val="single" w:sz="4" w:space="0" w:color="00000A"/>
              <w:right w:val="single" w:sz="4" w:space="0" w:color="00000A"/>
            </w:tcBorders>
            <w:shd w:val="clear" w:color="auto" w:fill="E7E6E6"/>
            <w:tcMar>
              <w:left w:w="108" w:type="dxa"/>
            </w:tcMar>
          </w:tcPr>
          <w:p w14:paraId="2F62EB9A" w14:textId="77777777" w:rsidR="00373A3C" w:rsidRDefault="00373A3C" w:rsidP="00110EC5">
            <w:pPr>
              <w:spacing w:after="0"/>
              <w:jc w:val="center"/>
            </w:pPr>
            <w:r>
              <w:rPr>
                <w:b/>
                <w:sz w:val="20"/>
                <w:szCs w:val="20"/>
              </w:rPr>
              <w:t>EC2 Server Type</w:t>
            </w:r>
          </w:p>
        </w:tc>
      </w:tr>
      <w:tr w:rsidR="00373A3C" w14:paraId="20169893" w14:textId="77777777" w:rsidTr="00110EC5">
        <w:trPr>
          <w:trHeight w:val="400"/>
        </w:trPr>
        <w:tc>
          <w:tcPr>
            <w:tcW w:w="1271" w:type="dxa"/>
            <w:tcBorders>
              <w:top w:val="single" w:sz="4" w:space="0" w:color="00000A"/>
              <w:left w:val="single" w:sz="4" w:space="0" w:color="00000A"/>
              <w:bottom w:val="single" w:sz="4" w:space="0" w:color="00000A"/>
              <w:right w:val="single" w:sz="4" w:space="0" w:color="00000A"/>
            </w:tcBorders>
            <w:tcMar>
              <w:left w:w="108" w:type="dxa"/>
            </w:tcMar>
            <w:vAlign w:val="center"/>
          </w:tcPr>
          <w:p w14:paraId="5A2B73BF" w14:textId="77777777" w:rsidR="00373A3C" w:rsidRDefault="00373A3C" w:rsidP="00110EC5">
            <w:pPr>
              <w:spacing w:after="0"/>
            </w:pPr>
            <w:r>
              <w:rPr>
                <w:sz w:val="20"/>
                <w:szCs w:val="20"/>
              </w:rPr>
              <w:t>B</w:t>
            </w:r>
          </w:p>
        </w:tc>
        <w:tc>
          <w:tcPr>
            <w:tcW w:w="1276" w:type="dxa"/>
            <w:tcBorders>
              <w:top w:val="single" w:sz="4" w:space="0" w:color="00000A"/>
              <w:left w:val="single" w:sz="4" w:space="0" w:color="00000A"/>
              <w:bottom w:val="single" w:sz="4" w:space="0" w:color="00000A"/>
              <w:right w:val="single" w:sz="4" w:space="0" w:color="00000A"/>
            </w:tcBorders>
            <w:tcMar>
              <w:left w:w="108" w:type="dxa"/>
            </w:tcMar>
            <w:vAlign w:val="center"/>
          </w:tcPr>
          <w:p w14:paraId="500450B6" w14:textId="77777777" w:rsidR="00373A3C" w:rsidRDefault="00373A3C" w:rsidP="00110EC5">
            <w:pPr>
              <w:spacing w:after="0"/>
            </w:pPr>
            <w:proofErr w:type="spellStart"/>
            <w:r>
              <w:rPr>
                <w:sz w:val="20"/>
                <w:szCs w:val="20"/>
              </w:rPr>
              <w:t>SoftNAS</w:t>
            </w:r>
            <w:proofErr w:type="spellEnd"/>
          </w:p>
        </w:tc>
        <w:tc>
          <w:tcPr>
            <w:tcW w:w="6803" w:type="dxa"/>
            <w:tcBorders>
              <w:top w:val="single" w:sz="4" w:space="0" w:color="00000A"/>
              <w:left w:val="single" w:sz="4" w:space="0" w:color="00000A"/>
              <w:bottom w:val="single" w:sz="4" w:space="0" w:color="00000A"/>
              <w:right w:val="single" w:sz="4" w:space="0" w:color="00000A"/>
            </w:tcBorders>
            <w:tcMar>
              <w:left w:w="108" w:type="dxa"/>
            </w:tcMar>
            <w:vAlign w:val="center"/>
          </w:tcPr>
          <w:p w14:paraId="509931C1" w14:textId="77777777" w:rsidR="00373A3C" w:rsidRDefault="007B45D4" w:rsidP="00110EC5">
            <w:pPr>
              <w:spacing w:after="0"/>
            </w:pPr>
            <w:hyperlink r:id="rId162">
              <w:r w:rsidR="00373A3C">
                <w:rPr>
                  <w:color w:val="000080"/>
                  <w:sz w:val="20"/>
                  <w:szCs w:val="20"/>
                  <w:u w:val="single"/>
                </w:rPr>
                <w:t>https://aws.amazon.com/marketplace/pp/B00PJ9FGVU?qid=1475145771249&amp;sr=0-2&amp;ref_=srh_res_product_title</w:t>
              </w:r>
            </w:hyperlink>
            <w:r w:rsidR="00373A3C">
              <w:rPr>
                <w:sz w:val="20"/>
                <w:szCs w:val="20"/>
              </w:rPr>
              <w:t xml:space="preserve"> </w:t>
            </w:r>
          </w:p>
        </w:tc>
      </w:tr>
      <w:tr w:rsidR="00373A3C" w14:paraId="11818C94" w14:textId="77777777" w:rsidTr="00110EC5">
        <w:trPr>
          <w:trHeight w:val="380"/>
        </w:trPr>
        <w:tc>
          <w:tcPr>
            <w:tcW w:w="1271" w:type="dxa"/>
            <w:tcBorders>
              <w:top w:val="single" w:sz="4" w:space="0" w:color="00000A"/>
              <w:left w:val="single" w:sz="4" w:space="0" w:color="00000A"/>
              <w:bottom w:val="single" w:sz="4" w:space="0" w:color="00000A"/>
              <w:right w:val="single" w:sz="4" w:space="0" w:color="00000A"/>
            </w:tcBorders>
            <w:tcMar>
              <w:left w:w="108" w:type="dxa"/>
            </w:tcMar>
            <w:vAlign w:val="center"/>
          </w:tcPr>
          <w:p w14:paraId="1DE8029E" w14:textId="77777777" w:rsidR="00373A3C" w:rsidRDefault="00373A3C" w:rsidP="00110EC5">
            <w:pPr>
              <w:spacing w:after="0"/>
            </w:pPr>
            <w:r>
              <w:rPr>
                <w:sz w:val="20"/>
                <w:szCs w:val="20"/>
              </w:rPr>
              <w:t>C</w:t>
            </w:r>
          </w:p>
        </w:tc>
        <w:tc>
          <w:tcPr>
            <w:tcW w:w="1276" w:type="dxa"/>
            <w:tcBorders>
              <w:top w:val="single" w:sz="4" w:space="0" w:color="00000A"/>
              <w:left w:val="single" w:sz="4" w:space="0" w:color="00000A"/>
              <w:bottom w:val="single" w:sz="4" w:space="0" w:color="00000A"/>
              <w:right w:val="single" w:sz="4" w:space="0" w:color="00000A"/>
            </w:tcBorders>
            <w:tcMar>
              <w:left w:w="108" w:type="dxa"/>
            </w:tcMar>
            <w:vAlign w:val="center"/>
          </w:tcPr>
          <w:p w14:paraId="68B91840" w14:textId="77777777" w:rsidR="00373A3C" w:rsidRDefault="00373A3C" w:rsidP="00110EC5">
            <w:pPr>
              <w:spacing w:after="0"/>
            </w:pPr>
            <w:proofErr w:type="spellStart"/>
            <w:r>
              <w:rPr>
                <w:sz w:val="20"/>
                <w:szCs w:val="20"/>
              </w:rPr>
              <w:t>Attunity</w:t>
            </w:r>
            <w:proofErr w:type="spellEnd"/>
            <w:r>
              <w:rPr>
                <w:sz w:val="20"/>
                <w:szCs w:val="20"/>
              </w:rPr>
              <w:t xml:space="preserve"> </w:t>
            </w:r>
            <w:proofErr w:type="spellStart"/>
            <w:r>
              <w:rPr>
                <w:sz w:val="20"/>
                <w:szCs w:val="20"/>
              </w:rPr>
              <w:t>CloudBeam</w:t>
            </w:r>
            <w:proofErr w:type="spellEnd"/>
          </w:p>
        </w:tc>
        <w:tc>
          <w:tcPr>
            <w:tcW w:w="6803" w:type="dxa"/>
            <w:tcBorders>
              <w:top w:val="single" w:sz="4" w:space="0" w:color="00000A"/>
              <w:left w:val="single" w:sz="4" w:space="0" w:color="00000A"/>
              <w:bottom w:val="single" w:sz="4" w:space="0" w:color="00000A"/>
              <w:right w:val="single" w:sz="4" w:space="0" w:color="00000A"/>
            </w:tcBorders>
            <w:tcMar>
              <w:left w:w="108" w:type="dxa"/>
            </w:tcMar>
            <w:vAlign w:val="center"/>
          </w:tcPr>
          <w:p w14:paraId="1FE43993" w14:textId="77777777" w:rsidR="00373A3C" w:rsidRDefault="007B45D4" w:rsidP="00110EC5">
            <w:pPr>
              <w:spacing w:after="0"/>
            </w:pPr>
            <w:hyperlink r:id="rId163">
              <w:r w:rsidR="00373A3C">
                <w:rPr>
                  <w:color w:val="000080"/>
                  <w:sz w:val="20"/>
                  <w:szCs w:val="20"/>
                  <w:u w:val="single"/>
                </w:rPr>
                <w:t>https://aws.amazon.com/marketplace/pp/B00LBH6GCC?qid=1475145807428&amp;sr=0-3&amp;ref_=srh_res_product_title</w:t>
              </w:r>
            </w:hyperlink>
            <w:r w:rsidR="00373A3C">
              <w:rPr>
                <w:sz w:val="20"/>
                <w:szCs w:val="20"/>
              </w:rPr>
              <w:t xml:space="preserve"> </w:t>
            </w:r>
          </w:p>
        </w:tc>
      </w:tr>
      <w:tr w:rsidR="00373A3C" w14:paraId="6E4662C9" w14:textId="77777777" w:rsidTr="00110EC5">
        <w:trPr>
          <w:trHeight w:val="360"/>
        </w:trPr>
        <w:tc>
          <w:tcPr>
            <w:tcW w:w="1271" w:type="dxa"/>
            <w:tcBorders>
              <w:top w:val="single" w:sz="4" w:space="0" w:color="00000A"/>
              <w:left w:val="single" w:sz="4" w:space="0" w:color="00000A"/>
              <w:bottom w:val="single" w:sz="4" w:space="0" w:color="00000A"/>
              <w:right w:val="single" w:sz="4" w:space="0" w:color="00000A"/>
            </w:tcBorders>
            <w:tcMar>
              <w:left w:w="108" w:type="dxa"/>
            </w:tcMar>
            <w:vAlign w:val="center"/>
          </w:tcPr>
          <w:p w14:paraId="31FACAE1" w14:textId="77777777" w:rsidR="00373A3C" w:rsidRDefault="00373A3C" w:rsidP="00110EC5">
            <w:pPr>
              <w:spacing w:after="0"/>
            </w:pPr>
            <w:r>
              <w:rPr>
                <w:sz w:val="20"/>
                <w:szCs w:val="20"/>
              </w:rPr>
              <w:t>G</w:t>
            </w:r>
          </w:p>
        </w:tc>
        <w:tc>
          <w:tcPr>
            <w:tcW w:w="1276" w:type="dxa"/>
            <w:tcBorders>
              <w:top w:val="single" w:sz="4" w:space="0" w:color="00000A"/>
              <w:left w:val="single" w:sz="4" w:space="0" w:color="00000A"/>
              <w:bottom w:val="single" w:sz="4" w:space="0" w:color="00000A"/>
              <w:right w:val="single" w:sz="4" w:space="0" w:color="00000A"/>
            </w:tcBorders>
            <w:tcMar>
              <w:left w:w="108" w:type="dxa"/>
            </w:tcMar>
            <w:vAlign w:val="center"/>
          </w:tcPr>
          <w:p w14:paraId="7D45EDA8" w14:textId="1CB33C23" w:rsidR="00373A3C" w:rsidRDefault="00373A3C" w:rsidP="00110EC5">
            <w:pPr>
              <w:spacing w:after="0"/>
            </w:pPr>
            <w:del w:id="317" w:author="Kathryn Gillett" w:date="2016-12-15T15:40:00Z">
              <w:r w:rsidDel="001E7213">
                <w:rPr>
                  <w:sz w:val="20"/>
                  <w:szCs w:val="20"/>
                </w:rPr>
                <w:delText>Tibco</w:delText>
              </w:r>
            </w:del>
            <w:ins w:id="318" w:author="Kathryn Gillett" w:date="2016-12-15T15:40:00Z">
              <w:r w:rsidR="001E7213">
                <w:rPr>
                  <w:sz w:val="20"/>
                  <w:szCs w:val="20"/>
                </w:rPr>
                <w:t>TIBCO</w:t>
              </w:r>
            </w:ins>
            <w:r>
              <w:rPr>
                <w:sz w:val="20"/>
                <w:szCs w:val="20"/>
              </w:rPr>
              <w:t xml:space="preserve"> </w:t>
            </w:r>
            <w:proofErr w:type="spellStart"/>
            <w:r>
              <w:rPr>
                <w:sz w:val="20"/>
                <w:szCs w:val="20"/>
              </w:rPr>
              <w:t>Spotfire</w:t>
            </w:r>
            <w:proofErr w:type="spellEnd"/>
          </w:p>
        </w:tc>
        <w:tc>
          <w:tcPr>
            <w:tcW w:w="6803" w:type="dxa"/>
            <w:tcBorders>
              <w:top w:val="single" w:sz="4" w:space="0" w:color="00000A"/>
              <w:left w:val="single" w:sz="4" w:space="0" w:color="00000A"/>
              <w:bottom w:val="single" w:sz="4" w:space="0" w:color="00000A"/>
              <w:right w:val="single" w:sz="4" w:space="0" w:color="00000A"/>
            </w:tcBorders>
            <w:tcMar>
              <w:left w:w="108" w:type="dxa"/>
            </w:tcMar>
            <w:vAlign w:val="center"/>
          </w:tcPr>
          <w:p w14:paraId="7EBB30A7" w14:textId="77777777" w:rsidR="00373A3C" w:rsidRDefault="007B45D4" w:rsidP="00110EC5">
            <w:pPr>
              <w:spacing w:after="0"/>
            </w:pPr>
            <w:hyperlink r:id="rId164">
              <w:r w:rsidR="00373A3C">
                <w:rPr>
                  <w:color w:val="000080"/>
                  <w:sz w:val="20"/>
                  <w:szCs w:val="20"/>
                  <w:u w:val="single"/>
                </w:rPr>
                <w:t>https://aws.amazon.com/marketplace/pp/B00PB74KYY?qid=1475145882225&amp;sr=0-9&amp;ref_=srh_res_product_title</w:t>
              </w:r>
            </w:hyperlink>
            <w:r w:rsidR="00373A3C">
              <w:rPr>
                <w:sz w:val="20"/>
                <w:szCs w:val="20"/>
              </w:rPr>
              <w:t xml:space="preserve"> </w:t>
            </w:r>
          </w:p>
        </w:tc>
      </w:tr>
      <w:tr w:rsidR="00373A3C" w14:paraId="5D54E22C" w14:textId="77777777" w:rsidTr="00110EC5">
        <w:trPr>
          <w:trHeight w:val="360"/>
        </w:trPr>
        <w:tc>
          <w:tcPr>
            <w:tcW w:w="1271" w:type="dxa"/>
            <w:tcBorders>
              <w:top w:val="single" w:sz="4" w:space="0" w:color="00000A"/>
              <w:left w:val="single" w:sz="4" w:space="0" w:color="00000A"/>
              <w:bottom w:val="single" w:sz="4" w:space="0" w:color="00000A"/>
              <w:right w:val="single" w:sz="4" w:space="0" w:color="00000A"/>
            </w:tcBorders>
            <w:tcMar>
              <w:left w:w="108" w:type="dxa"/>
            </w:tcMar>
            <w:vAlign w:val="center"/>
          </w:tcPr>
          <w:p w14:paraId="1D48BD6C" w14:textId="77777777" w:rsidR="00373A3C" w:rsidRDefault="00373A3C" w:rsidP="00110EC5">
            <w:pPr>
              <w:spacing w:after="0"/>
            </w:pPr>
            <w:r>
              <w:rPr>
                <w:sz w:val="20"/>
                <w:szCs w:val="20"/>
              </w:rPr>
              <w:t>H</w:t>
            </w:r>
          </w:p>
        </w:tc>
        <w:tc>
          <w:tcPr>
            <w:tcW w:w="1276" w:type="dxa"/>
            <w:tcBorders>
              <w:top w:val="single" w:sz="4" w:space="0" w:color="00000A"/>
              <w:left w:val="single" w:sz="4" w:space="0" w:color="00000A"/>
              <w:bottom w:val="single" w:sz="4" w:space="0" w:color="00000A"/>
              <w:right w:val="single" w:sz="4" w:space="0" w:color="00000A"/>
            </w:tcBorders>
            <w:tcMar>
              <w:left w:w="108" w:type="dxa"/>
            </w:tcMar>
            <w:vAlign w:val="center"/>
          </w:tcPr>
          <w:p w14:paraId="0A978A37" w14:textId="77777777" w:rsidR="00373A3C" w:rsidRDefault="00373A3C" w:rsidP="00110EC5">
            <w:pPr>
              <w:spacing w:after="0"/>
            </w:pPr>
            <w:proofErr w:type="spellStart"/>
            <w:r>
              <w:rPr>
                <w:sz w:val="20"/>
                <w:szCs w:val="20"/>
              </w:rPr>
              <w:t>Kony</w:t>
            </w:r>
            <w:proofErr w:type="spellEnd"/>
            <w:r>
              <w:rPr>
                <w:sz w:val="20"/>
                <w:szCs w:val="20"/>
              </w:rPr>
              <w:t xml:space="preserve"> Mobile Fabric</w:t>
            </w:r>
          </w:p>
        </w:tc>
        <w:tc>
          <w:tcPr>
            <w:tcW w:w="6803" w:type="dxa"/>
            <w:tcBorders>
              <w:top w:val="single" w:sz="4" w:space="0" w:color="00000A"/>
              <w:left w:val="single" w:sz="4" w:space="0" w:color="00000A"/>
              <w:bottom w:val="single" w:sz="4" w:space="0" w:color="00000A"/>
              <w:right w:val="single" w:sz="4" w:space="0" w:color="00000A"/>
            </w:tcBorders>
            <w:tcMar>
              <w:left w:w="108" w:type="dxa"/>
            </w:tcMar>
            <w:vAlign w:val="center"/>
          </w:tcPr>
          <w:p w14:paraId="729E195F" w14:textId="77777777" w:rsidR="00373A3C" w:rsidRDefault="00373A3C" w:rsidP="00110EC5">
            <w:pPr>
              <w:spacing w:after="0"/>
            </w:pPr>
            <w:r>
              <w:rPr>
                <w:sz w:val="20"/>
                <w:szCs w:val="20"/>
              </w:rPr>
              <w:t xml:space="preserve">Developer: </w:t>
            </w:r>
            <w:hyperlink r:id="rId165">
              <w:r>
                <w:rPr>
                  <w:color w:val="000080"/>
                  <w:sz w:val="20"/>
                  <w:szCs w:val="20"/>
                  <w:u w:val="single"/>
                </w:rPr>
                <w:t>https://aws.amazon.com/marketplace/pp/B010TV3U2E?qid=1475145908555&amp;sr=0-2&amp;ref_=srh_res_product_title</w:t>
              </w:r>
            </w:hyperlink>
          </w:p>
          <w:p w14:paraId="364056F6" w14:textId="77777777" w:rsidR="00373A3C" w:rsidRDefault="00373A3C" w:rsidP="00110EC5">
            <w:pPr>
              <w:spacing w:after="0"/>
            </w:pPr>
            <w:r>
              <w:rPr>
                <w:sz w:val="20"/>
                <w:szCs w:val="20"/>
              </w:rPr>
              <w:lastRenderedPageBreak/>
              <w:t xml:space="preserve">Express: </w:t>
            </w:r>
            <w:hyperlink r:id="rId166">
              <w:r>
                <w:rPr>
                  <w:color w:val="000080"/>
                  <w:sz w:val="20"/>
                  <w:szCs w:val="20"/>
                  <w:u w:val="single"/>
                </w:rPr>
                <w:t>https://aws.amazon.com/marketplace/pp/B010PHCVO0?qid=1475145908555&amp;sr=0-1&amp;ref_=srh_res_product_title</w:t>
              </w:r>
            </w:hyperlink>
            <w:r>
              <w:rPr>
                <w:sz w:val="20"/>
                <w:szCs w:val="20"/>
              </w:rPr>
              <w:t xml:space="preserve"> </w:t>
            </w:r>
          </w:p>
        </w:tc>
      </w:tr>
      <w:tr w:rsidR="00373A3C" w14:paraId="26E3223F" w14:textId="77777777" w:rsidTr="00110EC5">
        <w:trPr>
          <w:trHeight w:val="360"/>
        </w:trPr>
        <w:tc>
          <w:tcPr>
            <w:tcW w:w="1271" w:type="dxa"/>
            <w:tcBorders>
              <w:top w:val="single" w:sz="4" w:space="0" w:color="00000A"/>
              <w:left w:val="single" w:sz="4" w:space="0" w:color="00000A"/>
              <w:bottom w:val="single" w:sz="4" w:space="0" w:color="00000A"/>
              <w:right w:val="single" w:sz="4" w:space="0" w:color="00000A"/>
            </w:tcBorders>
            <w:tcMar>
              <w:left w:w="108" w:type="dxa"/>
            </w:tcMar>
            <w:vAlign w:val="center"/>
          </w:tcPr>
          <w:p w14:paraId="1C75A4C7" w14:textId="77777777" w:rsidR="00373A3C" w:rsidRDefault="00373A3C" w:rsidP="00110EC5">
            <w:pPr>
              <w:spacing w:after="0"/>
            </w:pPr>
            <w:r>
              <w:rPr>
                <w:sz w:val="20"/>
                <w:szCs w:val="20"/>
              </w:rPr>
              <w:lastRenderedPageBreak/>
              <w:t>I</w:t>
            </w:r>
          </w:p>
        </w:tc>
        <w:tc>
          <w:tcPr>
            <w:tcW w:w="1276" w:type="dxa"/>
            <w:tcBorders>
              <w:top w:val="single" w:sz="4" w:space="0" w:color="00000A"/>
              <w:left w:val="single" w:sz="4" w:space="0" w:color="00000A"/>
              <w:bottom w:val="single" w:sz="4" w:space="0" w:color="00000A"/>
              <w:right w:val="single" w:sz="4" w:space="0" w:color="00000A"/>
            </w:tcBorders>
            <w:tcMar>
              <w:left w:w="108" w:type="dxa"/>
            </w:tcMar>
            <w:vAlign w:val="center"/>
          </w:tcPr>
          <w:p w14:paraId="683F2442" w14:textId="77777777" w:rsidR="00373A3C" w:rsidRDefault="00373A3C" w:rsidP="00110EC5">
            <w:pPr>
              <w:spacing w:after="0"/>
            </w:pPr>
            <w:r>
              <w:rPr>
                <w:sz w:val="20"/>
                <w:szCs w:val="20"/>
              </w:rPr>
              <w:t>Trend Micro Security</w:t>
            </w:r>
          </w:p>
        </w:tc>
        <w:tc>
          <w:tcPr>
            <w:tcW w:w="6803" w:type="dxa"/>
            <w:tcBorders>
              <w:top w:val="single" w:sz="4" w:space="0" w:color="00000A"/>
              <w:left w:val="single" w:sz="4" w:space="0" w:color="00000A"/>
              <w:bottom w:val="single" w:sz="4" w:space="0" w:color="00000A"/>
              <w:right w:val="single" w:sz="4" w:space="0" w:color="00000A"/>
            </w:tcBorders>
            <w:tcMar>
              <w:left w:w="108" w:type="dxa"/>
            </w:tcMar>
            <w:vAlign w:val="center"/>
          </w:tcPr>
          <w:p w14:paraId="595EDA22" w14:textId="77777777" w:rsidR="00373A3C" w:rsidRDefault="007B45D4" w:rsidP="00110EC5">
            <w:pPr>
              <w:spacing w:after="0"/>
            </w:pPr>
            <w:hyperlink r:id="rId167">
              <w:r w:rsidR="00373A3C">
                <w:rPr>
                  <w:color w:val="000080"/>
                  <w:sz w:val="20"/>
                  <w:szCs w:val="20"/>
                  <w:u w:val="single"/>
                </w:rPr>
                <w:t>https://aws.amazon.com/marketplace/pp/B01AVYHVHO?qid=1475145958660&amp;sr=0-2&amp;ref_=srh_res_product_title</w:t>
              </w:r>
            </w:hyperlink>
            <w:r w:rsidR="00373A3C">
              <w:rPr>
                <w:sz w:val="20"/>
                <w:szCs w:val="20"/>
              </w:rPr>
              <w:t xml:space="preserve"> </w:t>
            </w:r>
          </w:p>
        </w:tc>
      </w:tr>
    </w:tbl>
    <w:p w14:paraId="72A580D5" w14:textId="77777777" w:rsidR="00373A3C" w:rsidRDefault="00373A3C" w:rsidP="00373A3C">
      <w:pPr>
        <w:tabs>
          <w:tab w:val="left" w:pos="1800"/>
        </w:tabs>
      </w:pPr>
    </w:p>
    <w:p w14:paraId="524C6330" w14:textId="77777777" w:rsidR="00373A3C" w:rsidRDefault="00373A3C" w:rsidP="00373A3C">
      <w:pPr>
        <w:tabs>
          <w:tab w:val="left" w:pos="1800"/>
        </w:tabs>
      </w:pPr>
    </w:p>
    <w:p w14:paraId="5786135C" w14:textId="77777777" w:rsidR="00373A3C" w:rsidRDefault="00373A3C" w:rsidP="00373A3C">
      <w:pPr>
        <w:tabs>
          <w:tab w:val="left" w:pos="1800"/>
        </w:tabs>
      </w:pPr>
    </w:p>
    <w:p w14:paraId="4DA191FA" w14:textId="77777777" w:rsidR="00373A3C" w:rsidRDefault="00373A3C" w:rsidP="00373A3C">
      <w:pPr>
        <w:tabs>
          <w:tab w:val="left" w:pos="1800"/>
        </w:tabs>
      </w:pPr>
    </w:p>
    <w:tbl>
      <w:tblPr>
        <w:tblW w:w="0" w:type="auto"/>
        <w:tblCellMar>
          <w:left w:w="0" w:type="dxa"/>
          <w:right w:w="0" w:type="dxa"/>
        </w:tblCellMar>
        <w:tblLook w:val="04A0" w:firstRow="1" w:lastRow="0" w:firstColumn="1" w:lastColumn="0" w:noHBand="0" w:noVBand="1"/>
      </w:tblPr>
      <w:tblGrid>
        <w:gridCol w:w="1136"/>
        <w:gridCol w:w="2564"/>
        <w:gridCol w:w="5490"/>
      </w:tblGrid>
      <w:tr w:rsidR="00373A3C" w14:paraId="5C6DCB67" w14:textId="77777777" w:rsidTr="00110EC5">
        <w:trPr>
          <w:trHeight w:val="900"/>
        </w:trPr>
        <w:tc>
          <w:tcPr>
            <w:tcW w:w="1136" w:type="dxa"/>
            <w:tcBorders>
              <w:top w:val="single" w:sz="8" w:space="0" w:color="auto"/>
              <w:left w:val="single" w:sz="8" w:space="0" w:color="auto"/>
              <w:bottom w:val="single" w:sz="8" w:space="0" w:color="auto"/>
              <w:right w:val="single" w:sz="8" w:space="0" w:color="auto"/>
            </w:tcBorders>
          </w:tcPr>
          <w:p w14:paraId="4A6A10B1" w14:textId="77777777" w:rsidR="00373A3C" w:rsidRPr="00B674B4" w:rsidRDefault="00373A3C" w:rsidP="00110EC5">
            <w:pPr>
              <w:spacing w:after="0"/>
              <w:jc w:val="center"/>
              <w:rPr>
                <w:b/>
                <w:sz w:val="20"/>
                <w:szCs w:val="20"/>
              </w:rPr>
            </w:pPr>
            <w:r w:rsidRPr="00B674B4">
              <w:rPr>
                <w:b/>
                <w:sz w:val="20"/>
                <w:szCs w:val="20"/>
              </w:rPr>
              <w:t>Seller / ISV Name</w:t>
            </w:r>
          </w:p>
        </w:tc>
        <w:tc>
          <w:tcPr>
            <w:tcW w:w="256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20F2D37" w14:textId="77777777" w:rsidR="00373A3C" w:rsidRPr="00B674B4" w:rsidRDefault="00373A3C" w:rsidP="00110EC5">
            <w:pPr>
              <w:spacing w:after="0"/>
              <w:jc w:val="center"/>
              <w:rPr>
                <w:b/>
                <w:sz w:val="20"/>
                <w:szCs w:val="20"/>
              </w:rPr>
            </w:pPr>
            <w:r w:rsidRPr="00B674B4">
              <w:rPr>
                <w:b/>
                <w:sz w:val="20"/>
                <w:szCs w:val="20"/>
              </w:rPr>
              <w:t>Listing Title</w:t>
            </w:r>
          </w:p>
        </w:tc>
        <w:tc>
          <w:tcPr>
            <w:tcW w:w="549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B468BCA" w14:textId="77777777" w:rsidR="00373A3C" w:rsidRPr="00B674B4" w:rsidRDefault="00373A3C" w:rsidP="00110EC5">
            <w:pPr>
              <w:spacing w:after="0"/>
              <w:jc w:val="center"/>
              <w:rPr>
                <w:b/>
                <w:sz w:val="20"/>
                <w:szCs w:val="20"/>
              </w:rPr>
            </w:pPr>
            <w:r w:rsidRPr="00B674B4">
              <w:rPr>
                <w:b/>
                <w:sz w:val="20"/>
                <w:szCs w:val="20"/>
              </w:rPr>
              <w:t>Marketplace URL</w:t>
            </w:r>
          </w:p>
        </w:tc>
      </w:tr>
      <w:tr w:rsidR="00373A3C" w14:paraId="0F9515E3" w14:textId="77777777" w:rsidTr="00110EC5">
        <w:trPr>
          <w:trHeight w:val="300"/>
        </w:trPr>
        <w:tc>
          <w:tcPr>
            <w:tcW w:w="1136" w:type="dxa"/>
            <w:tcBorders>
              <w:top w:val="nil"/>
              <w:left w:val="single" w:sz="8" w:space="0" w:color="auto"/>
              <w:bottom w:val="single" w:sz="8" w:space="0" w:color="auto"/>
              <w:right w:val="single" w:sz="8" w:space="0" w:color="auto"/>
            </w:tcBorders>
          </w:tcPr>
          <w:p w14:paraId="7B21148B" w14:textId="77777777" w:rsidR="00373A3C" w:rsidRDefault="00373A3C" w:rsidP="00110EC5">
            <w:pPr>
              <w:spacing w:before="100" w:beforeAutospacing="1" w:after="100" w:afterAutospacing="1"/>
            </w:pPr>
            <w:proofErr w:type="spellStart"/>
            <w:r>
              <w:rPr>
                <w:color w:val="1F497D"/>
              </w:rPr>
              <w:t>MapR</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3F1E0870" w14:textId="77777777" w:rsidR="00373A3C" w:rsidRDefault="00373A3C" w:rsidP="00110EC5">
            <w:pPr>
              <w:spacing w:before="100" w:beforeAutospacing="1" w:after="100" w:afterAutospacing="1"/>
            </w:pPr>
            <w:proofErr w:type="spellStart"/>
            <w:r>
              <w:rPr>
                <w:color w:val="1F497D"/>
              </w:rPr>
              <w:t>MapR</w:t>
            </w:r>
            <w:proofErr w:type="spellEnd"/>
            <w:r>
              <w:rPr>
                <w:color w:val="1F497D"/>
              </w:rPr>
              <w:t xml:space="preserve"> Enterprise Database Edition Plus</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7E3698E9" w14:textId="77777777" w:rsidR="00373A3C" w:rsidRDefault="007B45D4" w:rsidP="00110EC5">
            <w:pPr>
              <w:spacing w:before="100" w:beforeAutospacing="1" w:after="100" w:afterAutospacing="1"/>
            </w:pPr>
            <w:hyperlink r:id="rId168" w:tgtFrame="_blank" w:history="1">
              <w:r w:rsidR="00373A3C">
                <w:rPr>
                  <w:rStyle w:val="Hyperlink"/>
                </w:rPr>
                <w:t>https://aws.amazon.com/marketplace/pp/B01256C2XE</w:t>
              </w:r>
            </w:hyperlink>
          </w:p>
        </w:tc>
      </w:tr>
      <w:tr w:rsidR="00373A3C" w14:paraId="05A2266E" w14:textId="77777777" w:rsidTr="00110EC5">
        <w:trPr>
          <w:trHeight w:val="300"/>
        </w:trPr>
        <w:tc>
          <w:tcPr>
            <w:tcW w:w="1136" w:type="dxa"/>
            <w:tcBorders>
              <w:top w:val="nil"/>
              <w:left w:val="single" w:sz="8" w:space="0" w:color="auto"/>
              <w:bottom w:val="single" w:sz="8" w:space="0" w:color="auto"/>
              <w:right w:val="single" w:sz="8" w:space="0" w:color="auto"/>
            </w:tcBorders>
          </w:tcPr>
          <w:p w14:paraId="65756706" w14:textId="77777777" w:rsidR="00373A3C" w:rsidRDefault="00373A3C" w:rsidP="00110EC5">
            <w:pPr>
              <w:spacing w:before="100" w:beforeAutospacing="1" w:after="100" w:afterAutospacing="1"/>
            </w:pPr>
            <w:proofErr w:type="spellStart"/>
            <w:r>
              <w:rPr>
                <w:color w:val="1F497D"/>
              </w:rPr>
              <w:t>MapR</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63FE4EE8" w14:textId="77777777" w:rsidR="00373A3C" w:rsidRDefault="00373A3C" w:rsidP="00110EC5">
            <w:pPr>
              <w:spacing w:before="100" w:beforeAutospacing="1" w:after="100" w:afterAutospacing="1"/>
            </w:pPr>
            <w:proofErr w:type="spellStart"/>
            <w:r>
              <w:rPr>
                <w:color w:val="1F497D"/>
              </w:rPr>
              <w:t>MapR</w:t>
            </w:r>
            <w:proofErr w:type="spellEnd"/>
            <w:r>
              <w:rPr>
                <w:color w:val="1F497D"/>
              </w:rPr>
              <w:t xml:space="preserve"> Enterprise Database Edition Plus Spark</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2E26128B" w14:textId="77777777" w:rsidR="00373A3C" w:rsidRDefault="007B45D4" w:rsidP="00110EC5">
            <w:pPr>
              <w:spacing w:before="100" w:beforeAutospacing="1" w:after="100" w:afterAutospacing="1"/>
            </w:pPr>
            <w:hyperlink r:id="rId169" w:tgtFrame="_blank" w:history="1">
              <w:r w:rsidR="00373A3C">
                <w:rPr>
                  <w:rStyle w:val="Hyperlink"/>
                </w:rPr>
                <w:t>https://aws.amazon.com/marketplace/pp/B01256C07M</w:t>
              </w:r>
            </w:hyperlink>
          </w:p>
        </w:tc>
      </w:tr>
      <w:tr w:rsidR="00373A3C" w14:paraId="1405D5B9" w14:textId="77777777" w:rsidTr="00110EC5">
        <w:trPr>
          <w:trHeight w:val="300"/>
        </w:trPr>
        <w:tc>
          <w:tcPr>
            <w:tcW w:w="1136" w:type="dxa"/>
            <w:tcBorders>
              <w:top w:val="nil"/>
              <w:left w:val="single" w:sz="8" w:space="0" w:color="auto"/>
              <w:bottom w:val="single" w:sz="8" w:space="0" w:color="auto"/>
              <w:right w:val="single" w:sz="8" w:space="0" w:color="auto"/>
            </w:tcBorders>
          </w:tcPr>
          <w:p w14:paraId="38A90BD3" w14:textId="77777777" w:rsidR="00373A3C" w:rsidRDefault="00373A3C" w:rsidP="00110EC5">
            <w:pPr>
              <w:spacing w:before="100" w:beforeAutospacing="1" w:after="100" w:afterAutospacing="1"/>
            </w:pPr>
            <w:proofErr w:type="spellStart"/>
            <w:r>
              <w:rPr>
                <w:color w:val="1F497D"/>
              </w:rPr>
              <w:t>MapR</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48376A87" w14:textId="77777777" w:rsidR="00373A3C" w:rsidRDefault="00373A3C" w:rsidP="00110EC5">
            <w:pPr>
              <w:spacing w:before="100" w:beforeAutospacing="1" w:after="100" w:afterAutospacing="1"/>
            </w:pPr>
            <w:proofErr w:type="spellStart"/>
            <w:r>
              <w:rPr>
                <w:color w:val="1F497D"/>
              </w:rPr>
              <w:t>MapR</w:t>
            </w:r>
            <w:proofErr w:type="spellEnd"/>
            <w:r>
              <w:rPr>
                <w:color w:val="1F497D"/>
              </w:rPr>
              <w:t xml:space="preserve"> Enterprise Edition Plus</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10FEA4D2" w14:textId="77777777" w:rsidR="00373A3C" w:rsidRDefault="007B45D4" w:rsidP="00110EC5">
            <w:pPr>
              <w:spacing w:before="100" w:beforeAutospacing="1" w:after="100" w:afterAutospacing="1"/>
            </w:pPr>
            <w:hyperlink r:id="rId170" w:tgtFrame="_blank" w:history="1">
              <w:r w:rsidR="00373A3C">
                <w:rPr>
                  <w:rStyle w:val="Hyperlink"/>
                </w:rPr>
                <w:t>https://aws.amazon.com/marketplace/pp/B01256BSVQ</w:t>
              </w:r>
            </w:hyperlink>
          </w:p>
        </w:tc>
      </w:tr>
      <w:tr w:rsidR="00373A3C" w14:paraId="19C438D5" w14:textId="77777777" w:rsidTr="00110EC5">
        <w:trPr>
          <w:trHeight w:val="300"/>
        </w:trPr>
        <w:tc>
          <w:tcPr>
            <w:tcW w:w="1136" w:type="dxa"/>
            <w:tcBorders>
              <w:top w:val="nil"/>
              <w:left w:val="single" w:sz="8" w:space="0" w:color="auto"/>
              <w:bottom w:val="single" w:sz="8" w:space="0" w:color="auto"/>
              <w:right w:val="single" w:sz="8" w:space="0" w:color="auto"/>
            </w:tcBorders>
          </w:tcPr>
          <w:p w14:paraId="3EE4CDFC" w14:textId="77777777" w:rsidR="00373A3C" w:rsidRDefault="00373A3C" w:rsidP="00110EC5">
            <w:pPr>
              <w:spacing w:before="100" w:beforeAutospacing="1" w:after="100" w:afterAutospacing="1"/>
            </w:pPr>
            <w:proofErr w:type="spellStart"/>
            <w:r>
              <w:rPr>
                <w:color w:val="1F497D"/>
              </w:rPr>
              <w:t>MapR</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6ABF03BA" w14:textId="77777777" w:rsidR="00373A3C" w:rsidRDefault="00373A3C" w:rsidP="00110EC5">
            <w:pPr>
              <w:spacing w:before="100" w:beforeAutospacing="1" w:after="100" w:afterAutospacing="1"/>
            </w:pPr>
            <w:proofErr w:type="spellStart"/>
            <w:r>
              <w:rPr>
                <w:color w:val="1F497D"/>
              </w:rPr>
              <w:t>MapR</w:t>
            </w:r>
            <w:proofErr w:type="spellEnd"/>
            <w:r>
              <w:rPr>
                <w:color w:val="1F497D"/>
              </w:rPr>
              <w:t xml:space="preserve"> Enterprise Edition Plus Spark</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3CFEE5D7" w14:textId="77777777" w:rsidR="00373A3C" w:rsidRDefault="007B45D4" w:rsidP="00110EC5">
            <w:pPr>
              <w:spacing w:before="100" w:beforeAutospacing="1" w:after="100" w:afterAutospacing="1"/>
            </w:pPr>
            <w:hyperlink r:id="rId171" w:tgtFrame="_blank" w:history="1">
              <w:r w:rsidR="00373A3C">
                <w:rPr>
                  <w:rStyle w:val="Hyperlink"/>
                </w:rPr>
                <w:t>https://aws.amazon.com/marketplace/pp/B01255WKW8</w:t>
              </w:r>
            </w:hyperlink>
          </w:p>
        </w:tc>
      </w:tr>
      <w:tr w:rsidR="00373A3C" w14:paraId="28ECC188" w14:textId="77777777" w:rsidTr="00110EC5">
        <w:trPr>
          <w:trHeight w:val="300"/>
        </w:trPr>
        <w:tc>
          <w:tcPr>
            <w:tcW w:w="1136" w:type="dxa"/>
            <w:tcBorders>
              <w:top w:val="nil"/>
              <w:left w:val="single" w:sz="8" w:space="0" w:color="auto"/>
              <w:bottom w:val="single" w:sz="8" w:space="0" w:color="auto"/>
              <w:right w:val="single" w:sz="8" w:space="0" w:color="auto"/>
            </w:tcBorders>
          </w:tcPr>
          <w:p w14:paraId="17C5010C" w14:textId="77777777" w:rsidR="00373A3C" w:rsidRDefault="00373A3C" w:rsidP="00110EC5">
            <w:pPr>
              <w:spacing w:before="100" w:beforeAutospacing="1" w:after="100" w:afterAutospacing="1"/>
            </w:pPr>
            <w:r>
              <w:rPr>
                <w:color w:val="1F497D"/>
              </w:rPr>
              <w:t>NetApp</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7BC5EFA4" w14:textId="77777777" w:rsidR="00373A3C" w:rsidRDefault="00373A3C" w:rsidP="00110EC5">
            <w:pPr>
              <w:spacing w:before="100" w:beforeAutospacing="1" w:after="100" w:afterAutospacing="1"/>
            </w:pPr>
            <w:proofErr w:type="spellStart"/>
            <w:r>
              <w:rPr>
                <w:color w:val="1F497D"/>
              </w:rPr>
              <w:t>OnCommand</w:t>
            </w:r>
            <w:proofErr w:type="spellEnd"/>
            <w:r>
              <w:rPr>
                <w:color w:val="1F497D"/>
              </w:rPr>
              <w:t xml:space="preserve"> Cloud Manager on Linux</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73874EF3" w14:textId="77777777" w:rsidR="00373A3C" w:rsidRDefault="007B45D4" w:rsidP="00110EC5">
            <w:pPr>
              <w:spacing w:before="100" w:beforeAutospacing="1" w:after="100" w:afterAutospacing="1"/>
            </w:pPr>
            <w:hyperlink r:id="rId172" w:tgtFrame="_blank" w:history="1">
              <w:r w:rsidR="00373A3C">
                <w:rPr>
                  <w:rStyle w:val="Hyperlink"/>
                </w:rPr>
                <w:t>https://aws.amazon.com/marketplace/pp/B018REK8QG</w:t>
              </w:r>
            </w:hyperlink>
          </w:p>
        </w:tc>
      </w:tr>
      <w:tr w:rsidR="00373A3C" w14:paraId="0007077D" w14:textId="77777777" w:rsidTr="00110EC5">
        <w:trPr>
          <w:trHeight w:val="300"/>
        </w:trPr>
        <w:tc>
          <w:tcPr>
            <w:tcW w:w="1136" w:type="dxa"/>
            <w:tcBorders>
              <w:top w:val="nil"/>
              <w:left w:val="single" w:sz="8" w:space="0" w:color="auto"/>
              <w:bottom w:val="single" w:sz="8" w:space="0" w:color="auto"/>
              <w:right w:val="single" w:sz="8" w:space="0" w:color="auto"/>
            </w:tcBorders>
          </w:tcPr>
          <w:p w14:paraId="1DC93E9F" w14:textId="77777777" w:rsidR="00373A3C" w:rsidRDefault="00373A3C" w:rsidP="00110EC5">
            <w:pPr>
              <w:spacing w:before="100" w:beforeAutospacing="1" w:after="100" w:afterAutospacing="1"/>
            </w:pPr>
            <w:r>
              <w:rPr>
                <w:color w:val="1F497D"/>
              </w:rPr>
              <w:t>Sophos</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4C7426CA" w14:textId="77777777" w:rsidR="00373A3C" w:rsidRDefault="00373A3C" w:rsidP="00110EC5">
            <w:pPr>
              <w:spacing w:before="100" w:beforeAutospacing="1" w:after="100" w:afterAutospacing="1"/>
            </w:pPr>
            <w:r>
              <w:rPr>
                <w:color w:val="1F497D"/>
              </w:rPr>
              <w:t xml:space="preserve">Sophos UTM 9 </w:t>
            </w:r>
            <w:proofErr w:type="spellStart"/>
            <w:r>
              <w:rPr>
                <w:color w:val="1F497D"/>
              </w:rPr>
              <w:t>Autoscaling</w:t>
            </w:r>
            <w:proofErr w:type="spellEnd"/>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1F00E2BC" w14:textId="77777777" w:rsidR="00373A3C" w:rsidRDefault="007B45D4" w:rsidP="00110EC5">
            <w:pPr>
              <w:spacing w:before="100" w:beforeAutospacing="1" w:after="100" w:afterAutospacing="1"/>
            </w:pPr>
            <w:hyperlink r:id="rId173" w:tgtFrame="_blank" w:history="1">
              <w:r w:rsidR="00373A3C">
                <w:rPr>
                  <w:rStyle w:val="Hyperlink"/>
                </w:rPr>
                <w:t>https://aws.amazon.com/marketplace/pp/B0166NB8RI</w:t>
              </w:r>
            </w:hyperlink>
          </w:p>
        </w:tc>
      </w:tr>
      <w:tr w:rsidR="00373A3C" w14:paraId="5F4A0055" w14:textId="77777777" w:rsidTr="00110EC5">
        <w:trPr>
          <w:trHeight w:val="300"/>
        </w:trPr>
        <w:tc>
          <w:tcPr>
            <w:tcW w:w="1136" w:type="dxa"/>
            <w:tcBorders>
              <w:top w:val="nil"/>
              <w:left w:val="single" w:sz="8" w:space="0" w:color="auto"/>
              <w:bottom w:val="single" w:sz="8" w:space="0" w:color="auto"/>
              <w:right w:val="single" w:sz="8" w:space="0" w:color="auto"/>
            </w:tcBorders>
          </w:tcPr>
          <w:p w14:paraId="28B6FAF0" w14:textId="77777777" w:rsidR="00373A3C" w:rsidRDefault="00373A3C" w:rsidP="00110EC5">
            <w:pPr>
              <w:spacing w:before="100" w:beforeAutospacing="1" w:after="100" w:afterAutospacing="1"/>
            </w:pPr>
            <w:r>
              <w:rPr>
                <w:color w:val="1F497D"/>
              </w:rPr>
              <w:t>Sophos</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0EC58955" w14:textId="77777777" w:rsidR="00373A3C" w:rsidRDefault="00373A3C" w:rsidP="00110EC5">
            <w:pPr>
              <w:spacing w:before="100" w:beforeAutospacing="1" w:after="100" w:afterAutospacing="1"/>
            </w:pPr>
            <w:r>
              <w:rPr>
                <w:color w:val="1F497D"/>
              </w:rPr>
              <w:t xml:space="preserve">Sophos UTM 9 </w:t>
            </w:r>
            <w:proofErr w:type="spellStart"/>
            <w:r>
              <w:rPr>
                <w:color w:val="1F497D"/>
              </w:rPr>
              <w:t>Autoscaling</w:t>
            </w:r>
            <w:proofErr w:type="spellEnd"/>
            <w:r>
              <w:rPr>
                <w:color w:val="1F497D"/>
              </w:rPr>
              <w:t xml:space="preserve"> (BYOL)</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4B322F36" w14:textId="77777777" w:rsidR="00373A3C" w:rsidRDefault="007B45D4" w:rsidP="00110EC5">
            <w:pPr>
              <w:spacing w:before="100" w:beforeAutospacing="1" w:after="100" w:afterAutospacing="1"/>
            </w:pPr>
            <w:hyperlink r:id="rId174" w:tgtFrame="_blank" w:history="1">
              <w:r w:rsidR="00373A3C">
                <w:rPr>
                  <w:rStyle w:val="Hyperlink"/>
                </w:rPr>
                <w:t>https://aws.amazon.com/marketplace/pp/B0166P65JW</w:t>
              </w:r>
            </w:hyperlink>
          </w:p>
        </w:tc>
      </w:tr>
      <w:tr w:rsidR="00373A3C" w14:paraId="081EBFED" w14:textId="77777777" w:rsidTr="00110EC5">
        <w:trPr>
          <w:trHeight w:val="300"/>
        </w:trPr>
        <w:tc>
          <w:tcPr>
            <w:tcW w:w="1136" w:type="dxa"/>
            <w:tcBorders>
              <w:top w:val="nil"/>
              <w:left w:val="single" w:sz="8" w:space="0" w:color="auto"/>
              <w:bottom w:val="single" w:sz="8" w:space="0" w:color="auto"/>
              <w:right w:val="single" w:sz="8" w:space="0" w:color="auto"/>
            </w:tcBorders>
          </w:tcPr>
          <w:p w14:paraId="34FBB54A" w14:textId="5D9095AD" w:rsidR="00373A3C" w:rsidRDefault="00373A3C" w:rsidP="00110EC5">
            <w:pPr>
              <w:spacing w:before="100" w:beforeAutospacing="1" w:after="100" w:afterAutospacing="1"/>
            </w:pPr>
            <w:del w:id="319" w:author="Kathryn Gillett" w:date="2016-12-15T15:38:00Z">
              <w:r w:rsidDel="001E7213">
                <w:rPr>
                  <w:color w:val="1F497D"/>
                </w:rPr>
                <w:delText>Tibco</w:delText>
              </w:r>
            </w:del>
            <w:ins w:id="320" w:author="Kathryn Gillett" w:date="2016-12-15T15:38:00Z">
              <w:r w:rsidR="001E7213">
                <w:rPr>
                  <w:color w:val="1F497D"/>
                </w:rPr>
                <w:t>TIBCO</w:t>
              </w:r>
            </w:ins>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3766ADC0" w14:textId="77777777" w:rsidR="00373A3C" w:rsidRDefault="00373A3C" w:rsidP="00110EC5">
            <w:pPr>
              <w:spacing w:before="100" w:beforeAutospacing="1" w:after="100" w:afterAutospacing="1"/>
            </w:pPr>
            <w:r>
              <w:rPr>
                <w:color w:val="1F497D"/>
              </w:rPr>
              <w:t xml:space="preserve">TIBCO </w:t>
            </w:r>
            <w:proofErr w:type="spellStart"/>
            <w:r>
              <w:rPr>
                <w:color w:val="1F497D"/>
              </w:rPr>
              <w:t>Jaspersoft</w:t>
            </w:r>
            <w:proofErr w:type="spellEnd"/>
            <w:r>
              <w:rPr>
                <w:color w:val="1F497D"/>
              </w:rPr>
              <w:t xml:space="preserve"> for AWS with Multi-Tenancy (Hourly)</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79247EBB" w14:textId="77777777" w:rsidR="00373A3C" w:rsidRDefault="007B45D4" w:rsidP="00110EC5">
            <w:pPr>
              <w:spacing w:before="100" w:beforeAutospacing="1" w:after="100" w:afterAutospacing="1"/>
            </w:pPr>
            <w:hyperlink r:id="rId175" w:tgtFrame="_blank" w:history="1">
              <w:r w:rsidR="00373A3C">
                <w:rPr>
                  <w:rStyle w:val="Hyperlink"/>
                </w:rPr>
                <w:t>https://aws.amazon.com/marketplace/pp/B00G9PRRDS</w:t>
              </w:r>
            </w:hyperlink>
          </w:p>
        </w:tc>
      </w:tr>
      <w:tr w:rsidR="00373A3C" w14:paraId="4B11EB20" w14:textId="77777777" w:rsidTr="00110EC5">
        <w:trPr>
          <w:trHeight w:val="300"/>
        </w:trPr>
        <w:tc>
          <w:tcPr>
            <w:tcW w:w="1136" w:type="dxa"/>
            <w:tcBorders>
              <w:top w:val="nil"/>
              <w:left w:val="single" w:sz="8" w:space="0" w:color="auto"/>
              <w:bottom w:val="single" w:sz="8" w:space="0" w:color="auto"/>
              <w:right w:val="single" w:sz="8" w:space="0" w:color="auto"/>
            </w:tcBorders>
          </w:tcPr>
          <w:p w14:paraId="1EB5A178" w14:textId="61E55403" w:rsidR="00373A3C" w:rsidRDefault="00373A3C" w:rsidP="00110EC5">
            <w:pPr>
              <w:spacing w:before="100" w:beforeAutospacing="1" w:after="100" w:afterAutospacing="1"/>
            </w:pPr>
            <w:del w:id="321" w:author="Kathryn Gillett" w:date="2016-12-15T15:38:00Z">
              <w:r w:rsidDel="001E7213">
                <w:rPr>
                  <w:color w:val="1F497D"/>
                </w:rPr>
                <w:delText>Tibco</w:delText>
              </w:r>
            </w:del>
            <w:ins w:id="322" w:author="Kathryn Gillett" w:date="2016-12-15T15:38:00Z">
              <w:r w:rsidR="001E7213">
                <w:rPr>
                  <w:color w:val="1F497D"/>
                </w:rPr>
                <w:t>TIBCO</w:t>
              </w:r>
            </w:ins>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39003F2D" w14:textId="77777777" w:rsidR="00373A3C" w:rsidRDefault="00373A3C" w:rsidP="00110EC5">
            <w:pPr>
              <w:spacing w:before="100" w:beforeAutospacing="1" w:after="100" w:afterAutospacing="1"/>
            </w:pPr>
            <w:r>
              <w:rPr>
                <w:color w:val="1F497D"/>
              </w:rPr>
              <w:t xml:space="preserve">TIBCO </w:t>
            </w:r>
            <w:proofErr w:type="spellStart"/>
            <w:r>
              <w:rPr>
                <w:color w:val="1F497D"/>
              </w:rPr>
              <w:t>Jaspersoft</w:t>
            </w:r>
            <w:proofErr w:type="spellEnd"/>
            <w:r>
              <w:rPr>
                <w:color w:val="1F497D"/>
              </w:rPr>
              <w:t xml:space="preserve"> Reporting and Analytics for AWS</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59847F3B" w14:textId="77777777" w:rsidR="00373A3C" w:rsidRDefault="007B45D4" w:rsidP="00110EC5">
            <w:pPr>
              <w:spacing w:before="100" w:beforeAutospacing="1" w:after="100" w:afterAutospacing="1"/>
            </w:pPr>
            <w:hyperlink r:id="rId176" w:tgtFrame="_blank" w:history="1">
              <w:r w:rsidR="00373A3C">
                <w:rPr>
                  <w:rStyle w:val="Hyperlink"/>
                </w:rPr>
                <w:t>https://aws.amazon.com/marketplace/pp/B00B527JQ0</w:t>
              </w:r>
            </w:hyperlink>
          </w:p>
        </w:tc>
      </w:tr>
      <w:tr w:rsidR="00373A3C" w14:paraId="37AB5D64" w14:textId="77777777" w:rsidTr="00110EC5">
        <w:trPr>
          <w:trHeight w:val="300"/>
        </w:trPr>
        <w:tc>
          <w:tcPr>
            <w:tcW w:w="1136" w:type="dxa"/>
            <w:tcBorders>
              <w:top w:val="nil"/>
              <w:left w:val="single" w:sz="8" w:space="0" w:color="auto"/>
              <w:bottom w:val="single" w:sz="8" w:space="0" w:color="auto"/>
              <w:right w:val="single" w:sz="8" w:space="0" w:color="auto"/>
            </w:tcBorders>
          </w:tcPr>
          <w:p w14:paraId="09760BA9" w14:textId="5D517D09" w:rsidR="00373A3C" w:rsidRDefault="00373A3C" w:rsidP="00110EC5">
            <w:pPr>
              <w:spacing w:before="100" w:beforeAutospacing="1" w:after="100" w:afterAutospacing="1"/>
            </w:pPr>
            <w:del w:id="323" w:author="Kathryn Gillett" w:date="2016-12-15T15:38:00Z">
              <w:r w:rsidDel="001E7213">
                <w:rPr>
                  <w:color w:val="1F497D"/>
                </w:rPr>
                <w:delText>Tibco</w:delText>
              </w:r>
            </w:del>
            <w:ins w:id="324" w:author="Kathryn Gillett" w:date="2016-12-15T15:38:00Z">
              <w:r w:rsidR="001E7213">
                <w:rPr>
                  <w:color w:val="1F497D"/>
                </w:rPr>
                <w:t>TIBCO</w:t>
              </w:r>
            </w:ins>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10AA0E7E" w14:textId="77777777" w:rsidR="00373A3C" w:rsidRDefault="00373A3C" w:rsidP="00110EC5">
            <w:pPr>
              <w:spacing w:before="100" w:beforeAutospacing="1" w:after="100" w:afterAutospacing="1"/>
            </w:pPr>
            <w:r>
              <w:rPr>
                <w:color w:val="1F497D"/>
              </w:rPr>
              <w:t xml:space="preserve">TIBCO </w:t>
            </w:r>
            <w:proofErr w:type="spellStart"/>
            <w:r>
              <w:rPr>
                <w:color w:val="1F497D"/>
              </w:rPr>
              <w:t>Jaspersoft</w:t>
            </w:r>
            <w:proofErr w:type="spellEnd"/>
            <w:r>
              <w:rPr>
                <w:color w:val="1F497D"/>
              </w:rPr>
              <w:t xml:space="preserve"> Reporting and Analytics for AWS (BYOL)</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66FA9ECF" w14:textId="77777777" w:rsidR="00373A3C" w:rsidRDefault="007B45D4" w:rsidP="00110EC5">
            <w:pPr>
              <w:spacing w:before="100" w:beforeAutospacing="1" w:after="100" w:afterAutospacing="1"/>
            </w:pPr>
            <w:hyperlink r:id="rId177" w:tgtFrame="_blank" w:history="1">
              <w:r w:rsidR="00373A3C">
                <w:rPr>
                  <w:rStyle w:val="Hyperlink"/>
                </w:rPr>
                <w:t>https://aws.amazon.com/marketplace/pp/B00E8ON93Y</w:t>
              </w:r>
            </w:hyperlink>
          </w:p>
        </w:tc>
      </w:tr>
      <w:tr w:rsidR="00373A3C" w14:paraId="7C601CC8" w14:textId="77777777" w:rsidTr="00110EC5">
        <w:trPr>
          <w:trHeight w:val="300"/>
        </w:trPr>
        <w:tc>
          <w:tcPr>
            <w:tcW w:w="1136" w:type="dxa"/>
            <w:tcBorders>
              <w:top w:val="nil"/>
              <w:left w:val="single" w:sz="8" w:space="0" w:color="auto"/>
              <w:bottom w:val="single" w:sz="8" w:space="0" w:color="auto"/>
              <w:right w:val="single" w:sz="8" w:space="0" w:color="auto"/>
            </w:tcBorders>
          </w:tcPr>
          <w:p w14:paraId="442A9846" w14:textId="77777777" w:rsidR="00373A3C" w:rsidRDefault="00373A3C" w:rsidP="00110EC5">
            <w:pPr>
              <w:spacing w:before="100" w:beforeAutospacing="1" w:after="100" w:afterAutospacing="1"/>
            </w:pPr>
            <w:proofErr w:type="spellStart"/>
            <w:r>
              <w:rPr>
                <w:color w:val="1F497D"/>
              </w:rPr>
              <w:t>MapR</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31209231" w14:textId="77777777" w:rsidR="00373A3C" w:rsidRDefault="00373A3C" w:rsidP="00110EC5">
            <w:pPr>
              <w:spacing w:before="100" w:beforeAutospacing="1" w:after="100" w:afterAutospacing="1"/>
            </w:pPr>
            <w:proofErr w:type="spellStart"/>
            <w:r>
              <w:rPr>
                <w:color w:val="1F497D"/>
              </w:rPr>
              <w:t>MapR</w:t>
            </w:r>
            <w:proofErr w:type="spellEnd"/>
            <w:r>
              <w:rPr>
                <w:color w:val="1F497D"/>
              </w:rPr>
              <w:t xml:space="preserve"> Community Edition</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499536B2" w14:textId="77777777" w:rsidR="00373A3C" w:rsidRDefault="007B45D4" w:rsidP="00110EC5">
            <w:pPr>
              <w:spacing w:before="100" w:beforeAutospacing="1" w:after="100" w:afterAutospacing="1"/>
            </w:pPr>
            <w:hyperlink r:id="rId178" w:tgtFrame="_blank" w:history="1">
              <w:r w:rsidR="00373A3C">
                <w:rPr>
                  <w:rStyle w:val="Hyperlink"/>
                </w:rPr>
                <w:t>https://aws.amazon.com/marketplace/pp/B010GJS5WO</w:t>
              </w:r>
            </w:hyperlink>
          </w:p>
        </w:tc>
      </w:tr>
      <w:tr w:rsidR="00373A3C" w14:paraId="05B1C5E7" w14:textId="77777777" w:rsidTr="00110EC5">
        <w:trPr>
          <w:trHeight w:val="300"/>
        </w:trPr>
        <w:tc>
          <w:tcPr>
            <w:tcW w:w="1136" w:type="dxa"/>
            <w:tcBorders>
              <w:top w:val="nil"/>
              <w:left w:val="single" w:sz="8" w:space="0" w:color="auto"/>
              <w:bottom w:val="single" w:sz="8" w:space="0" w:color="auto"/>
              <w:right w:val="single" w:sz="8" w:space="0" w:color="auto"/>
            </w:tcBorders>
          </w:tcPr>
          <w:p w14:paraId="0E3D27DC" w14:textId="77777777" w:rsidR="00373A3C" w:rsidRDefault="00373A3C" w:rsidP="00110EC5">
            <w:pPr>
              <w:spacing w:before="100" w:beforeAutospacing="1" w:after="100" w:afterAutospacing="1"/>
            </w:pPr>
            <w:r>
              <w:rPr>
                <w:color w:val="1F497D"/>
              </w:rPr>
              <w:lastRenderedPageBreak/>
              <w:t>Barracuda</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5B2ED87F" w14:textId="77777777" w:rsidR="00373A3C" w:rsidRDefault="00373A3C" w:rsidP="00110EC5">
            <w:pPr>
              <w:spacing w:before="100" w:beforeAutospacing="1" w:after="100" w:afterAutospacing="1"/>
            </w:pPr>
            <w:r>
              <w:rPr>
                <w:color w:val="1F497D"/>
              </w:rPr>
              <w:t>Barracuda Web Application Firewall</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2F34551B" w14:textId="77777777" w:rsidR="00373A3C" w:rsidRDefault="007B45D4" w:rsidP="00110EC5">
            <w:pPr>
              <w:spacing w:before="100" w:beforeAutospacing="1" w:after="100" w:afterAutospacing="1"/>
            </w:pPr>
            <w:hyperlink r:id="rId179" w:tgtFrame="_blank" w:history="1">
              <w:r w:rsidR="00373A3C">
                <w:rPr>
                  <w:rStyle w:val="Hyperlink"/>
                </w:rPr>
                <w:t>https://aws.amazon.com/marketplace/pp/B014GEC526</w:t>
              </w:r>
            </w:hyperlink>
          </w:p>
        </w:tc>
      </w:tr>
      <w:tr w:rsidR="00373A3C" w14:paraId="42DBDC88" w14:textId="77777777" w:rsidTr="00110EC5">
        <w:trPr>
          <w:trHeight w:val="300"/>
        </w:trPr>
        <w:tc>
          <w:tcPr>
            <w:tcW w:w="1136" w:type="dxa"/>
            <w:tcBorders>
              <w:top w:val="nil"/>
              <w:left w:val="single" w:sz="8" w:space="0" w:color="auto"/>
              <w:bottom w:val="single" w:sz="8" w:space="0" w:color="auto"/>
              <w:right w:val="single" w:sz="8" w:space="0" w:color="auto"/>
            </w:tcBorders>
          </w:tcPr>
          <w:p w14:paraId="1001E146" w14:textId="77777777" w:rsidR="00373A3C" w:rsidRDefault="00373A3C" w:rsidP="00110EC5">
            <w:pPr>
              <w:spacing w:before="100" w:beforeAutospacing="1" w:after="100" w:afterAutospacing="1"/>
            </w:pPr>
            <w:proofErr w:type="spellStart"/>
            <w:r>
              <w:rPr>
                <w:color w:val="1F497D"/>
              </w:rPr>
              <w:t>MapR</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332BF04E" w14:textId="77777777" w:rsidR="00373A3C" w:rsidRDefault="00373A3C" w:rsidP="00110EC5">
            <w:pPr>
              <w:spacing w:before="100" w:beforeAutospacing="1" w:after="100" w:afterAutospacing="1"/>
            </w:pPr>
            <w:proofErr w:type="spellStart"/>
            <w:r>
              <w:rPr>
                <w:color w:val="1F497D"/>
              </w:rPr>
              <w:t>MapR</w:t>
            </w:r>
            <w:proofErr w:type="spellEnd"/>
            <w:r>
              <w:rPr>
                <w:color w:val="1F497D"/>
              </w:rPr>
              <w:t xml:space="preserve"> Enterprise Edition Plus BYOL</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37AEAAD1" w14:textId="77777777" w:rsidR="00373A3C" w:rsidRDefault="007B45D4" w:rsidP="00110EC5">
            <w:pPr>
              <w:spacing w:before="100" w:beforeAutospacing="1" w:after="100" w:afterAutospacing="1"/>
            </w:pPr>
            <w:hyperlink r:id="rId180" w:tgtFrame="_blank" w:history="1">
              <w:r w:rsidR="00373A3C">
                <w:rPr>
                  <w:rStyle w:val="Hyperlink"/>
                </w:rPr>
                <w:t>https://aws.amazon.com/marketplace/pp/B018T2N8P4</w:t>
              </w:r>
            </w:hyperlink>
            <w:bookmarkStart w:id="325" w:name="_GoBack"/>
            <w:bookmarkEnd w:id="325"/>
          </w:p>
        </w:tc>
      </w:tr>
      <w:tr w:rsidR="00373A3C" w14:paraId="3889C8D8" w14:textId="77777777" w:rsidTr="00110EC5">
        <w:trPr>
          <w:trHeight w:val="300"/>
        </w:trPr>
        <w:tc>
          <w:tcPr>
            <w:tcW w:w="1136" w:type="dxa"/>
            <w:tcBorders>
              <w:top w:val="nil"/>
              <w:left w:val="single" w:sz="8" w:space="0" w:color="auto"/>
              <w:bottom w:val="single" w:sz="8" w:space="0" w:color="auto"/>
              <w:right w:val="single" w:sz="8" w:space="0" w:color="auto"/>
            </w:tcBorders>
          </w:tcPr>
          <w:p w14:paraId="07A827A0" w14:textId="77777777" w:rsidR="00373A3C" w:rsidRDefault="00373A3C" w:rsidP="00110EC5">
            <w:pPr>
              <w:spacing w:before="100" w:beforeAutospacing="1" w:after="100" w:afterAutospacing="1"/>
            </w:pPr>
            <w:r>
              <w:rPr>
                <w:color w:val="1F497D"/>
              </w:rPr>
              <w:t>Unisys</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5904CCE9" w14:textId="77777777" w:rsidR="00373A3C" w:rsidRDefault="00373A3C" w:rsidP="00110EC5">
            <w:pPr>
              <w:spacing w:before="100" w:beforeAutospacing="1" w:after="100" w:afterAutospacing="1"/>
            </w:pPr>
            <w:r>
              <w:rPr>
                <w:color w:val="1F497D"/>
              </w:rPr>
              <w:t>Unisys Stealth(cloud) Enterprise Manager</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2835F1CB" w14:textId="77777777" w:rsidR="00373A3C" w:rsidRDefault="007B45D4" w:rsidP="00110EC5">
            <w:pPr>
              <w:spacing w:before="100" w:beforeAutospacing="1" w:after="100" w:afterAutospacing="1"/>
            </w:pPr>
            <w:hyperlink r:id="rId181" w:tgtFrame="_blank" w:history="1">
              <w:r w:rsidR="00373A3C">
                <w:rPr>
                  <w:rStyle w:val="Hyperlink"/>
                </w:rPr>
                <w:t>https://aws.amazon.com/marketplace/pp/B018JDUT9G</w:t>
              </w:r>
            </w:hyperlink>
          </w:p>
        </w:tc>
      </w:tr>
      <w:tr w:rsidR="00373A3C" w14:paraId="0CA63731" w14:textId="77777777" w:rsidTr="00110EC5">
        <w:trPr>
          <w:trHeight w:val="300"/>
        </w:trPr>
        <w:tc>
          <w:tcPr>
            <w:tcW w:w="1136" w:type="dxa"/>
            <w:tcBorders>
              <w:top w:val="nil"/>
              <w:left w:val="single" w:sz="8" w:space="0" w:color="auto"/>
              <w:bottom w:val="single" w:sz="8" w:space="0" w:color="auto"/>
              <w:right w:val="single" w:sz="8" w:space="0" w:color="auto"/>
            </w:tcBorders>
          </w:tcPr>
          <w:p w14:paraId="18EAE6FB" w14:textId="77777777" w:rsidR="00373A3C" w:rsidRDefault="00373A3C" w:rsidP="00110EC5">
            <w:pPr>
              <w:spacing w:before="100" w:beforeAutospacing="1" w:after="100" w:afterAutospacing="1"/>
            </w:pPr>
            <w:r>
              <w:rPr>
                <w:color w:val="1F497D"/>
              </w:rPr>
              <w:t>Unisys</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06ABDCDD" w14:textId="77777777" w:rsidR="00373A3C" w:rsidRDefault="00373A3C" w:rsidP="00110EC5">
            <w:pPr>
              <w:spacing w:before="100" w:beforeAutospacing="1" w:after="100" w:afterAutospacing="1"/>
            </w:pPr>
            <w:r>
              <w:rPr>
                <w:color w:val="1F497D"/>
              </w:rPr>
              <w:t>Unisys Stealth(cloud) on Red Hat Enterprise Linux 6</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0A44CE2C" w14:textId="77777777" w:rsidR="00373A3C" w:rsidRDefault="007B45D4" w:rsidP="00110EC5">
            <w:pPr>
              <w:spacing w:before="100" w:beforeAutospacing="1" w:after="100" w:afterAutospacing="1"/>
            </w:pPr>
            <w:hyperlink r:id="rId182" w:tgtFrame="_blank" w:history="1">
              <w:r w:rsidR="00373A3C">
                <w:rPr>
                  <w:rStyle w:val="Hyperlink"/>
                </w:rPr>
                <w:t>https://aws.amazon.com/marketplace/pp/B018JEE9NW</w:t>
              </w:r>
            </w:hyperlink>
          </w:p>
        </w:tc>
      </w:tr>
      <w:tr w:rsidR="00373A3C" w14:paraId="4760130B" w14:textId="77777777" w:rsidTr="00110EC5">
        <w:trPr>
          <w:trHeight w:val="300"/>
        </w:trPr>
        <w:tc>
          <w:tcPr>
            <w:tcW w:w="1136" w:type="dxa"/>
            <w:tcBorders>
              <w:top w:val="nil"/>
              <w:left w:val="single" w:sz="8" w:space="0" w:color="auto"/>
              <w:bottom w:val="single" w:sz="8" w:space="0" w:color="auto"/>
              <w:right w:val="single" w:sz="8" w:space="0" w:color="auto"/>
            </w:tcBorders>
          </w:tcPr>
          <w:p w14:paraId="5FA01808" w14:textId="77777777" w:rsidR="00373A3C" w:rsidRDefault="00373A3C" w:rsidP="00110EC5">
            <w:pPr>
              <w:spacing w:before="100" w:beforeAutospacing="1" w:after="100" w:afterAutospacing="1"/>
            </w:pPr>
            <w:r>
              <w:rPr>
                <w:color w:val="1F497D"/>
              </w:rPr>
              <w:t>Unisys</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1BC6E4D1" w14:textId="77777777" w:rsidR="00373A3C" w:rsidRDefault="00373A3C" w:rsidP="00110EC5">
            <w:pPr>
              <w:spacing w:before="100" w:beforeAutospacing="1" w:after="100" w:afterAutospacing="1"/>
            </w:pPr>
            <w:r>
              <w:rPr>
                <w:color w:val="1F497D"/>
              </w:rPr>
              <w:t>Unisys Stealth(cloud) on Red Hat Enterprise Linux 7</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3844EDB5" w14:textId="77777777" w:rsidR="00373A3C" w:rsidRDefault="007B45D4" w:rsidP="00110EC5">
            <w:pPr>
              <w:spacing w:before="100" w:beforeAutospacing="1" w:after="100" w:afterAutospacing="1"/>
            </w:pPr>
            <w:hyperlink r:id="rId183" w:tgtFrame="_blank" w:history="1">
              <w:r w:rsidR="00373A3C">
                <w:rPr>
                  <w:rStyle w:val="Hyperlink"/>
                </w:rPr>
                <w:t>https://aws.amazon.com/marketplace/pp/B0195P1O7S</w:t>
              </w:r>
            </w:hyperlink>
          </w:p>
        </w:tc>
      </w:tr>
      <w:tr w:rsidR="00373A3C" w14:paraId="1403B102" w14:textId="77777777" w:rsidTr="00110EC5">
        <w:trPr>
          <w:trHeight w:val="300"/>
        </w:trPr>
        <w:tc>
          <w:tcPr>
            <w:tcW w:w="1136" w:type="dxa"/>
            <w:tcBorders>
              <w:top w:val="nil"/>
              <w:left w:val="single" w:sz="8" w:space="0" w:color="auto"/>
              <w:bottom w:val="single" w:sz="8" w:space="0" w:color="auto"/>
              <w:right w:val="single" w:sz="8" w:space="0" w:color="auto"/>
            </w:tcBorders>
          </w:tcPr>
          <w:p w14:paraId="4BC7621D" w14:textId="77777777" w:rsidR="00373A3C" w:rsidRDefault="00373A3C" w:rsidP="00110EC5">
            <w:pPr>
              <w:spacing w:before="100" w:beforeAutospacing="1" w:after="100" w:afterAutospacing="1"/>
            </w:pPr>
            <w:r>
              <w:rPr>
                <w:color w:val="1F497D"/>
              </w:rPr>
              <w:t>Unisys</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3B0BD990" w14:textId="77777777" w:rsidR="00373A3C" w:rsidRDefault="00373A3C" w:rsidP="00110EC5">
            <w:pPr>
              <w:spacing w:before="100" w:beforeAutospacing="1" w:after="100" w:afterAutospacing="1"/>
            </w:pPr>
            <w:r>
              <w:rPr>
                <w:color w:val="1F497D"/>
              </w:rPr>
              <w:t>Unisys Stealth(cloud) on SUSE Linux Enterprise Server 11</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50A639C9" w14:textId="77777777" w:rsidR="00373A3C" w:rsidRDefault="007B45D4" w:rsidP="00110EC5">
            <w:pPr>
              <w:spacing w:before="100" w:beforeAutospacing="1" w:after="100" w:afterAutospacing="1"/>
            </w:pPr>
            <w:hyperlink r:id="rId184" w:tgtFrame="_blank" w:history="1">
              <w:r w:rsidR="00373A3C">
                <w:rPr>
                  <w:rStyle w:val="Hyperlink"/>
                </w:rPr>
                <w:t>https://aws.amazon.com/marketplace/pp/B0195OWOKK</w:t>
              </w:r>
            </w:hyperlink>
          </w:p>
        </w:tc>
      </w:tr>
      <w:tr w:rsidR="00373A3C" w14:paraId="522EF8AD" w14:textId="77777777" w:rsidTr="00110EC5">
        <w:trPr>
          <w:trHeight w:val="300"/>
        </w:trPr>
        <w:tc>
          <w:tcPr>
            <w:tcW w:w="1136" w:type="dxa"/>
            <w:tcBorders>
              <w:top w:val="nil"/>
              <w:left w:val="single" w:sz="8" w:space="0" w:color="auto"/>
              <w:bottom w:val="single" w:sz="8" w:space="0" w:color="auto"/>
              <w:right w:val="single" w:sz="8" w:space="0" w:color="auto"/>
            </w:tcBorders>
          </w:tcPr>
          <w:p w14:paraId="6CAA5D29" w14:textId="77777777" w:rsidR="00373A3C" w:rsidRDefault="00373A3C" w:rsidP="00110EC5">
            <w:pPr>
              <w:spacing w:before="100" w:beforeAutospacing="1" w:after="100" w:afterAutospacing="1"/>
            </w:pPr>
            <w:r>
              <w:rPr>
                <w:color w:val="1F497D"/>
              </w:rPr>
              <w:t>Unisys</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5EC4DA04" w14:textId="77777777" w:rsidR="00373A3C" w:rsidRDefault="00373A3C" w:rsidP="00110EC5">
            <w:pPr>
              <w:spacing w:before="100" w:beforeAutospacing="1" w:after="100" w:afterAutospacing="1"/>
            </w:pPr>
            <w:r>
              <w:rPr>
                <w:color w:val="1F497D"/>
              </w:rPr>
              <w:t>Unisys Stealth(cloud) on Ubuntu Linux 14.04</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40ECA97D" w14:textId="77777777" w:rsidR="00373A3C" w:rsidRDefault="007B45D4" w:rsidP="00110EC5">
            <w:pPr>
              <w:spacing w:before="100" w:beforeAutospacing="1" w:after="100" w:afterAutospacing="1"/>
            </w:pPr>
            <w:hyperlink r:id="rId185" w:tgtFrame="_blank" w:history="1">
              <w:r w:rsidR="00373A3C">
                <w:rPr>
                  <w:rStyle w:val="Hyperlink"/>
                </w:rPr>
                <w:t>https://aws.amazon.com/marketplace/pp/B0195PEU0G</w:t>
              </w:r>
            </w:hyperlink>
          </w:p>
        </w:tc>
      </w:tr>
      <w:tr w:rsidR="00373A3C" w14:paraId="7C2CB245" w14:textId="77777777" w:rsidTr="00110EC5">
        <w:trPr>
          <w:trHeight w:val="300"/>
        </w:trPr>
        <w:tc>
          <w:tcPr>
            <w:tcW w:w="1136" w:type="dxa"/>
            <w:tcBorders>
              <w:top w:val="nil"/>
              <w:left w:val="single" w:sz="8" w:space="0" w:color="auto"/>
              <w:bottom w:val="single" w:sz="8" w:space="0" w:color="auto"/>
              <w:right w:val="single" w:sz="8" w:space="0" w:color="auto"/>
            </w:tcBorders>
          </w:tcPr>
          <w:p w14:paraId="6F06DDA3" w14:textId="77777777" w:rsidR="00373A3C" w:rsidRDefault="00373A3C" w:rsidP="00110EC5">
            <w:pPr>
              <w:spacing w:before="100" w:beforeAutospacing="1" w:after="100" w:afterAutospacing="1"/>
            </w:pPr>
            <w:r>
              <w:rPr>
                <w:color w:val="1F497D"/>
              </w:rPr>
              <w:t>Unisys</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7571996B" w14:textId="77777777" w:rsidR="00373A3C" w:rsidRDefault="00373A3C" w:rsidP="00110EC5">
            <w:pPr>
              <w:spacing w:before="100" w:beforeAutospacing="1" w:after="100" w:afterAutospacing="1"/>
            </w:pPr>
            <w:r>
              <w:rPr>
                <w:color w:val="1F497D"/>
              </w:rPr>
              <w:t>Unisys Stealth(cloud) on Windows Server 2008 R2</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22178A98" w14:textId="77777777" w:rsidR="00373A3C" w:rsidRDefault="007B45D4" w:rsidP="00110EC5">
            <w:pPr>
              <w:spacing w:before="100" w:beforeAutospacing="1" w:after="100" w:afterAutospacing="1"/>
            </w:pPr>
            <w:hyperlink r:id="rId186" w:tgtFrame="_blank" w:history="1">
              <w:r w:rsidR="00373A3C">
                <w:rPr>
                  <w:rStyle w:val="Hyperlink"/>
                </w:rPr>
                <w:t>https://aws.amazon.com/marketplace/pp/B0195OPMAE</w:t>
              </w:r>
            </w:hyperlink>
          </w:p>
        </w:tc>
      </w:tr>
      <w:tr w:rsidR="00373A3C" w14:paraId="648AF811" w14:textId="77777777" w:rsidTr="00110EC5">
        <w:trPr>
          <w:trHeight w:val="300"/>
        </w:trPr>
        <w:tc>
          <w:tcPr>
            <w:tcW w:w="1136" w:type="dxa"/>
            <w:tcBorders>
              <w:top w:val="nil"/>
              <w:left w:val="single" w:sz="8" w:space="0" w:color="auto"/>
              <w:bottom w:val="single" w:sz="8" w:space="0" w:color="auto"/>
              <w:right w:val="single" w:sz="8" w:space="0" w:color="auto"/>
            </w:tcBorders>
          </w:tcPr>
          <w:p w14:paraId="59C00517" w14:textId="77777777" w:rsidR="00373A3C" w:rsidRDefault="00373A3C" w:rsidP="00110EC5">
            <w:pPr>
              <w:spacing w:before="100" w:beforeAutospacing="1" w:after="100" w:afterAutospacing="1"/>
            </w:pPr>
            <w:r>
              <w:rPr>
                <w:color w:val="1F497D"/>
              </w:rPr>
              <w:t>Unisys</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36901F4B" w14:textId="77777777" w:rsidR="00373A3C" w:rsidRDefault="00373A3C" w:rsidP="00110EC5">
            <w:pPr>
              <w:spacing w:before="100" w:beforeAutospacing="1" w:after="100" w:afterAutospacing="1"/>
            </w:pPr>
            <w:r>
              <w:rPr>
                <w:color w:val="1F497D"/>
              </w:rPr>
              <w:t>Unisys Stealth(cloud) on Windows Server 2012 R2</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520D5537" w14:textId="77777777" w:rsidR="00373A3C" w:rsidRDefault="007B45D4" w:rsidP="00110EC5">
            <w:pPr>
              <w:spacing w:before="100" w:beforeAutospacing="1" w:after="100" w:afterAutospacing="1"/>
            </w:pPr>
            <w:hyperlink r:id="rId187" w:tgtFrame="_blank" w:history="1">
              <w:r w:rsidR="00373A3C">
                <w:rPr>
                  <w:rStyle w:val="Hyperlink"/>
                </w:rPr>
                <w:t>https://aws.amazon.com/marketplace/pp/B018JEEDVU</w:t>
              </w:r>
            </w:hyperlink>
          </w:p>
        </w:tc>
      </w:tr>
      <w:tr w:rsidR="00373A3C" w14:paraId="10DD8675" w14:textId="77777777" w:rsidTr="00110EC5">
        <w:trPr>
          <w:trHeight w:val="300"/>
        </w:trPr>
        <w:tc>
          <w:tcPr>
            <w:tcW w:w="1136" w:type="dxa"/>
            <w:tcBorders>
              <w:top w:val="nil"/>
              <w:left w:val="single" w:sz="8" w:space="0" w:color="auto"/>
              <w:bottom w:val="single" w:sz="8" w:space="0" w:color="auto"/>
              <w:right w:val="single" w:sz="8" w:space="0" w:color="auto"/>
            </w:tcBorders>
          </w:tcPr>
          <w:p w14:paraId="425BA341" w14:textId="77777777" w:rsidR="00373A3C" w:rsidRDefault="00373A3C" w:rsidP="00110EC5">
            <w:pPr>
              <w:spacing w:before="100" w:beforeAutospacing="1" w:after="100" w:afterAutospacing="1"/>
            </w:pPr>
            <w:r>
              <w:rPr>
                <w:color w:val="1F497D"/>
              </w:rPr>
              <w:t>Aerospike</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5092D0D9" w14:textId="77777777" w:rsidR="00373A3C" w:rsidRDefault="00373A3C" w:rsidP="00110EC5">
            <w:pPr>
              <w:spacing w:before="100" w:beforeAutospacing="1" w:after="100" w:afterAutospacing="1"/>
            </w:pPr>
            <w:r>
              <w:rPr>
                <w:color w:val="1F497D"/>
              </w:rPr>
              <w:t>Aerospike 3 Database</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2B6305AD" w14:textId="77777777" w:rsidR="00373A3C" w:rsidRDefault="007B45D4" w:rsidP="00110EC5">
            <w:pPr>
              <w:spacing w:before="100" w:beforeAutospacing="1" w:after="100" w:afterAutospacing="1"/>
            </w:pPr>
            <w:hyperlink r:id="rId188" w:tgtFrame="_blank" w:history="1">
              <w:r w:rsidR="00373A3C">
                <w:rPr>
                  <w:rStyle w:val="Hyperlink"/>
                </w:rPr>
                <w:t>https://aws.amazon.com/marketplace/pp/B00LW9382A</w:t>
              </w:r>
            </w:hyperlink>
          </w:p>
        </w:tc>
      </w:tr>
      <w:tr w:rsidR="00373A3C" w14:paraId="66C37684" w14:textId="77777777" w:rsidTr="00110EC5">
        <w:trPr>
          <w:trHeight w:val="300"/>
        </w:trPr>
        <w:tc>
          <w:tcPr>
            <w:tcW w:w="1136" w:type="dxa"/>
            <w:tcBorders>
              <w:top w:val="nil"/>
              <w:left w:val="single" w:sz="8" w:space="0" w:color="auto"/>
              <w:bottom w:val="single" w:sz="8" w:space="0" w:color="auto"/>
              <w:right w:val="single" w:sz="8" w:space="0" w:color="auto"/>
            </w:tcBorders>
          </w:tcPr>
          <w:p w14:paraId="1D7BEA5B" w14:textId="77777777" w:rsidR="00373A3C" w:rsidRDefault="00373A3C" w:rsidP="00110EC5">
            <w:pPr>
              <w:spacing w:before="100" w:beforeAutospacing="1" w:after="100" w:afterAutospacing="1"/>
            </w:pPr>
            <w:r>
              <w:rPr>
                <w:color w:val="1F497D"/>
              </w:rPr>
              <w:t>Zend</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35DA7336" w14:textId="77777777" w:rsidR="00373A3C" w:rsidRDefault="00373A3C" w:rsidP="00110EC5">
            <w:pPr>
              <w:spacing w:before="100" w:beforeAutospacing="1" w:after="100" w:afterAutospacing="1"/>
            </w:pPr>
            <w:r>
              <w:rPr>
                <w:color w:val="1F497D"/>
              </w:rPr>
              <w:t>Zend PHP 5.6 Enterprise RHEL</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1882A367" w14:textId="77777777" w:rsidR="00373A3C" w:rsidRDefault="007B45D4" w:rsidP="00110EC5">
            <w:pPr>
              <w:spacing w:before="100" w:beforeAutospacing="1" w:after="100" w:afterAutospacing="1"/>
            </w:pPr>
            <w:hyperlink r:id="rId189" w:tgtFrame="_blank" w:history="1">
              <w:r w:rsidR="00373A3C">
                <w:rPr>
                  <w:rStyle w:val="Hyperlink"/>
                </w:rPr>
                <w:t>https://aws.amazon.com/marketplace/pp/B00SG8YOFK</w:t>
              </w:r>
            </w:hyperlink>
          </w:p>
        </w:tc>
      </w:tr>
      <w:tr w:rsidR="00373A3C" w14:paraId="2A20147C" w14:textId="77777777" w:rsidTr="00110EC5">
        <w:trPr>
          <w:trHeight w:val="300"/>
        </w:trPr>
        <w:tc>
          <w:tcPr>
            <w:tcW w:w="1136" w:type="dxa"/>
            <w:tcBorders>
              <w:top w:val="nil"/>
              <w:left w:val="single" w:sz="8" w:space="0" w:color="auto"/>
              <w:bottom w:val="single" w:sz="8" w:space="0" w:color="auto"/>
              <w:right w:val="single" w:sz="8" w:space="0" w:color="auto"/>
            </w:tcBorders>
          </w:tcPr>
          <w:p w14:paraId="73A68675" w14:textId="77777777" w:rsidR="00373A3C" w:rsidRDefault="00373A3C" w:rsidP="00110EC5">
            <w:pPr>
              <w:spacing w:before="100" w:beforeAutospacing="1" w:after="100" w:afterAutospacing="1"/>
            </w:pPr>
            <w:r>
              <w:rPr>
                <w:color w:val="1F497D"/>
              </w:rPr>
              <w:t>Zend</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568134E8" w14:textId="77777777" w:rsidR="00373A3C" w:rsidRDefault="00373A3C" w:rsidP="00110EC5">
            <w:pPr>
              <w:spacing w:before="100" w:beforeAutospacing="1" w:after="100" w:afterAutospacing="1"/>
            </w:pPr>
            <w:r>
              <w:rPr>
                <w:color w:val="1F497D"/>
              </w:rPr>
              <w:t>Zend PHP 5.6 Enterprise Ubuntu</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35D7929B" w14:textId="77777777" w:rsidR="00373A3C" w:rsidRDefault="007B45D4" w:rsidP="00110EC5">
            <w:pPr>
              <w:spacing w:before="100" w:beforeAutospacing="1" w:after="100" w:afterAutospacing="1"/>
            </w:pPr>
            <w:hyperlink r:id="rId190" w:tgtFrame="_blank" w:history="1">
              <w:r w:rsidR="00373A3C">
                <w:rPr>
                  <w:rStyle w:val="Hyperlink"/>
                </w:rPr>
                <w:t>https://aws.amazon.com/marketplace/pp/B00SG8MHWW</w:t>
              </w:r>
            </w:hyperlink>
          </w:p>
        </w:tc>
      </w:tr>
      <w:tr w:rsidR="00373A3C" w14:paraId="0161AF20" w14:textId="77777777" w:rsidTr="00110EC5">
        <w:trPr>
          <w:trHeight w:val="300"/>
        </w:trPr>
        <w:tc>
          <w:tcPr>
            <w:tcW w:w="1136" w:type="dxa"/>
            <w:tcBorders>
              <w:top w:val="nil"/>
              <w:left w:val="single" w:sz="8" w:space="0" w:color="auto"/>
              <w:bottom w:val="single" w:sz="8" w:space="0" w:color="auto"/>
              <w:right w:val="single" w:sz="8" w:space="0" w:color="auto"/>
            </w:tcBorders>
          </w:tcPr>
          <w:p w14:paraId="2BBE9A29" w14:textId="77777777" w:rsidR="00373A3C" w:rsidRDefault="00373A3C" w:rsidP="00110EC5">
            <w:pPr>
              <w:spacing w:before="100" w:beforeAutospacing="1" w:after="100" w:afterAutospacing="1"/>
            </w:pPr>
            <w:r>
              <w:rPr>
                <w:color w:val="1F497D"/>
              </w:rPr>
              <w:t>Zend</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4A2CEAD0" w14:textId="77777777" w:rsidR="00373A3C" w:rsidRDefault="00373A3C" w:rsidP="00110EC5">
            <w:pPr>
              <w:spacing w:before="100" w:beforeAutospacing="1" w:after="100" w:afterAutospacing="1"/>
            </w:pPr>
            <w:r>
              <w:rPr>
                <w:color w:val="1F497D"/>
              </w:rPr>
              <w:t>Zend PHP 5.6 Professional RHEL</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38391830" w14:textId="77777777" w:rsidR="00373A3C" w:rsidRDefault="007B45D4" w:rsidP="00110EC5">
            <w:pPr>
              <w:spacing w:before="100" w:beforeAutospacing="1" w:after="100" w:afterAutospacing="1"/>
            </w:pPr>
            <w:hyperlink r:id="rId191" w:tgtFrame="_blank" w:history="1">
              <w:r w:rsidR="00373A3C">
                <w:rPr>
                  <w:rStyle w:val="Hyperlink"/>
                </w:rPr>
                <w:t>https://aws.amazon.com/marketplace/pp/B00SG8SDO8</w:t>
              </w:r>
            </w:hyperlink>
          </w:p>
        </w:tc>
      </w:tr>
      <w:tr w:rsidR="00373A3C" w14:paraId="55CD3A96" w14:textId="77777777" w:rsidTr="00110EC5">
        <w:trPr>
          <w:trHeight w:val="300"/>
        </w:trPr>
        <w:tc>
          <w:tcPr>
            <w:tcW w:w="1136" w:type="dxa"/>
            <w:tcBorders>
              <w:top w:val="nil"/>
              <w:left w:val="single" w:sz="8" w:space="0" w:color="auto"/>
              <w:bottom w:val="single" w:sz="8" w:space="0" w:color="auto"/>
              <w:right w:val="single" w:sz="8" w:space="0" w:color="auto"/>
            </w:tcBorders>
          </w:tcPr>
          <w:p w14:paraId="1B880F42" w14:textId="77777777" w:rsidR="00373A3C" w:rsidRDefault="00373A3C" w:rsidP="00110EC5">
            <w:pPr>
              <w:spacing w:before="100" w:beforeAutospacing="1" w:after="100" w:afterAutospacing="1"/>
            </w:pPr>
            <w:r>
              <w:rPr>
                <w:color w:val="1F497D"/>
              </w:rPr>
              <w:t>Zend</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4DBE0608" w14:textId="77777777" w:rsidR="00373A3C" w:rsidRDefault="00373A3C" w:rsidP="00110EC5">
            <w:pPr>
              <w:spacing w:before="100" w:beforeAutospacing="1" w:after="100" w:afterAutospacing="1"/>
            </w:pPr>
            <w:r>
              <w:rPr>
                <w:color w:val="1F497D"/>
              </w:rPr>
              <w:t>Zend PHP 5.6 Professional Ubuntu</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0DFA48F3" w14:textId="77777777" w:rsidR="00373A3C" w:rsidRDefault="007B45D4" w:rsidP="00110EC5">
            <w:pPr>
              <w:spacing w:before="100" w:beforeAutospacing="1" w:after="100" w:afterAutospacing="1"/>
            </w:pPr>
            <w:hyperlink r:id="rId192" w:tgtFrame="_blank" w:history="1">
              <w:r w:rsidR="00373A3C">
                <w:rPr>
                  <w:rStyle w:val="Hyperlink"/>
                </w:rPr>
                <w:t>https://aws.amazon.com/marketplace/pp/B00SG8MCR2</w:t>
              </w:r>
            </w:hyperlink>
          </w:p>
        </w:tc>
      </w:tr>
      <w:tr w:rsidR="00373A3C" w14:paraId="18FD8E49" w14:textId="77777777" w:rsidTr="00110EC5">
        <w:trPr>
          <w:trHeight w:val="315"/>
        </w:trPr>
        <w:tc>
          <w:tcPr>
            <w:tcW w:w="1136" w:type="dxa"/>
            <w:tcBorders>
              <w:top w:val="nil"/>
              <w:left w:val="single" w:sz="8" w:space="0" w:color="auto"/>
              <w:bottom w:val="single" w:sz="8" w:space="0" w:color="auto"/>
              <w:right w:val="single" w:sz="8" w:space="0" w:color="auto"/>
            </w:tcBorders>
          </w:tcPr>
          <w:p w14:paraId="3D4D820E" w14:textId="77777777" w:rsidR="00373A3C" w:rsidRDefault="00373A3C" w:rsidP="00110EC5">
            <w:pPr>
              <w:spacing w:before="100" w:beforeAutospacing="1" w:after="100" w:afterAutospacing="1"/>
            </w:pPr>
            <w:r>
              <w:rPr>
                <w:color w:val="1F497D"/>
              </w:rPr>
              <w:t>HP Vertica</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61832CB3" w14:textId="77777777" w:rsidR="00373A3C" w:rsidRDefault="00373A3C" w:rsidP="00110EC5">
            <w:pPr>
              <w:spacing w:before="100" w:beforeAutospacing="1" w:after="100" w:afterAutospacing="1"/>
            </w:pPr>
            <w:r>
              <w:rPr>
                <w:color w:val="1F497D"/>
              </w:rPr>
              <w:t>HP Vertica Analytics Platform</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0056B229" w14:textId="77777777" w:rsidR="00373A3C" w:rsidRDefault="007B45D4" w:rsidP="00110EC5">
            <w:pPr>
              <w:spacing w:before="100" w:beforeAutospacing="1" w:after="100" w:afterAutospacing="1"/>
            </w:pPr>
            <w:hyperlink r:id="rId193" w:tgtFrame="_blank" w:history="1">
              <w:r w:rsidR="00373A3C">
                <w:rPr>
                  <w:rStyle w:val="Hyperlink"/>
                </w:rPr>
                <w:t>https://aws.amazon.com/marketplace/pp/B010ETKZKG</w:t>
              </w:r>
            </w:hyperlink>
          </w:p>
        </w:tc>
      </w:tr>
      <w:tr w:rsidR="00373A3C" w14:paraId="2144436E" w14:textId="77777777" w:rsidTr="00110EC5">
        <w:trPr>
          <w:trHeight w:val="300"/>
        </w:trPr>
        <w:tc>
          <w:tcPr>
            <w:tcW w:w="1136" w:type="dxa"/>
            <w:tcBorders>
              <w:top w:val="nil"/>
              <w:left w:val="single" w:sz="8" w:space="0" w:color="auto"/>
              <w:bottom w:val="single" w:sz="8" w:space="0" w:color="auto"/>
              <w:right w:val="single" w:sz="8" w:space="0" w:color="auto"/>
            </w:tcBorders>
          </w:tcPr>
          <w:p w14:paraId="5248539F" w14:textId="77777777" w:rsidR="00373A3C" w:rsidRDefault="00373A3C" w:rsidP="00110EC5">
            <w:pPr>
              <w:spacing w:before="100" w:beforeAutospacing="1" w:after="100" w:afterAutospacing="1"/>
            </w:pPr>
            <w:proofErr w:type="spellStart"/>
            <w:r>
              <w:rPr>
                <w:color w:val="1F497D"/>
              </w:rPr>
              <w:t>Sirqul</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3BBCDF72" w14:textId="77777777" w:rsidR="00373A3C" w:rsidRDefault="00373A3C" w:rsidP="00110EC5">
            <w:pPr>
              <w:spacing w:before="100" w:beforeAutospacing="1" w:after="100" w:afterAutospacing="1"/>
            </w:pPr>
            <w:proofErr w:type="spellStart"/>
            <w:r>
              <w:rPr>
                <w:color w:val="1F497D"/>
              </w:rPr>
              <w:t>Sirqul</w:t>
            </w:r>
            <w:proofErr w:type="spellEnd"/>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57D4FEEA" w14:textId="77777777" w:rsidR="00373A3C" w:rsidRDefault="007B45D4" w:rsidP="00110EC5">
            <w:pPr>
              <w:spacing w:before="100" w:beforeAutospacing="1" w:after="100" w:afterAutospacing="1"/>
            </w:pPr>
            <w:hyperlink r:id="rId194" w:tgtFrame="_blank" w:history="1">
              <w:r w:rsidR="00373A3C">
                <w:rPr>
                  <w:rStyle w:val="Hyperlink"/>
                </w:rPr>
                <w:t>https://aws.amazon.com/marketplace/pp/B01BZEABOE</w:t>
              </w:r>
            </w:hyperlink>
          </w:p>
        </w:tc>
      </w:tr>
      <w:tr w:rsidR="00373A3C" w14:paraId="0418225F" w14:textId="77777777" w:rsidTr="00110EC5">
        <w:trPr>
          <w:trHeight w:val="315"/>
        </w:trPr>
        <w:tc>
          <w:tcPr>
            <w:tcW w:w="1136" w:type="dxa"/>
            <w:tcBorders>
              <w:top w:val="nil"/>
              <w:left w:val="single" w:sz="8" w:space="0" w:color="auto"/>
              <w:bottom w:val="single" w:sz="8" w:space="0" w:color="auto"/>
              <w:right w:val="single" w:sz="8" w:space="0" w:color="auto"/>
            </w:tcBorders>
          </w:tcPr>
          <w:p w14:paraId="52DBA66E" w14:textId="77777777" w:rsidR="00373A3C" w:rsidRDefault="00373A3C" w:rsidP="00110EC5">
            <w:pPr>
              <w:spacing w:before="100" w:beforeAutospacing="1" w:after="100" w:afterAutospacing="1"/>
            </w:pPr>
            <w:r>
              <w:rPr>
                <w:color w:val="1F497D"/>
              </w:rPr>
              <w:t>Data Resolution</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4F8CB123" w14:textId="77777777" w:rsidR="00373A3C" w:rsidRDefault="00373A3C" w:rsidP="00110EC5">
            <w:pPr>
              <w:spacing w:before="100" w:beforeAutospacing="1" w:after="100" w:afterAutospacing="1"/>
            </w:pPr>
            <w:r>
              <w:rPr>
                <w:color w:val="1F497D"/>
              </w:rPr>
              <w:t>SharePoint Enterprise 2013 for AWS Advanced - BYOL</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63746A1F" w14:textId="77777777" w:rsidR="00373A3C" w:rsidRDefault="007B45D4" w:rsidP="00110EC5">
            <w:pPr>
              <w:spacing w:before="100" w:beforeAutospacing="1" w:after="100" w:afterAutospacing="1"/>
            </w:pPr>
            <w:hyperlink r:id="rId195" w:tgtFrame="_blank" w:history="1">
              <w:r w:rsidR="00373A3C">
                <w:rPr>
                  <w:rStyle w:val="Hyperlink"/>
                </w:rPr>
                <w:t>https://aws.amazon.com/marketplace/pp/B01C0VFNZI</w:t>
              </w:r>
            </w:hyperlink>
          </w:p>
        </w:tc>
      </w:tr>
      <w:tr w:rsidR="00373A3C" w14:paraId="3F9432C2" w14:textId="77777777" w:rsidTr="00110EC5">
        <w:trPr>
          <w:trHeight w:val="315"/>
        </w:trPr>
        <w:tc>
          <w:tcPr>
            <w:tcW w:w="1136" w:type="dxa"/>
            <w:tcBorders>
              <w:top w:val="nil"/>
              <w:left w:val="single" w:sz="8" w:space="0" w:color="auto"/>
              <w:bottom w:val="single" w:sz="8" w:space="0" w:color="auto"/>
              <w:right w:val="single" w:sz="8" w:space="0" w:color="auto"/>
            </w:tcBorders>
          </w:tcPr>
          <w:p w14:paraId="2CEB5AB3" w14:textId="77777777" w:rsidR="00373A3C" w:rsidRDefault="00373A3C" w:rsidP="00110EC5">
            <w:pPr>
              <w:spacing w:before="100" w:beforeAutospacing="1" w:after="100" w:afterAutospacing="1"/>
            </w:pPr>
            <w:r>
              <w:rPr>
                <w:color w:val="1F497D"/>
              </w:rPr>
              <w:t>Data Resolution</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5C0343BE" w14:textId="77777777" w:rsidR="00373A3C" w:rsidRDefault="00373A3C" w:rsidP="00110EC5">
            <w:pPr>
              <w:spacing w:before="100" w:beforeAutospacing="1" w:after="100" w:afterAutospacing="1"/>
            </w:pPr>
            <w:r>
              <w:rPr>
                <w:color w:val="1F497D"/>
              </w:rPr>
              <w:t>SharePoint Enterprise 2013 for AWS Advanced</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044AAB24" w14:textId="77777777" w:rsidR="00373A3C" w:rsidRDefault="007B45D4" w:rsidP="00110EC5">
            <w:pPr>
              <w:spacing w:before="100" w:beforeAutospacing="1" w:after="100" w:afterAutospacing="1"/>
            </w:pPr>
            <w:hyperlink r:id="rId196" w:tgtFrame="_blank" w:history="1">
              <w:r w:rsidR="00373A3C">
                <w:rPr>
                  <w:rStyle w:val="Hyperlink"/>
                </w:rPr>
                <w:t>https://aws.amazon.com/marketplace/pp/B01C0VAZMO</w:t>
              </w:r>
            </w:hyperlink>
          </w:p>
        </w:tc>
      </w:tr>
      <w:tr w:rsidR="00373A3C" w14:paraId="0B39F404" w14:textId="77777777" w:rsidTr="00110EC5">
        <w:trPr>
          <w:trHeight w:val="315"/>
        </w:trPr>
        <w:tc>
          <w:tcPr>
            <w:tcW w:w="1136" w:type="dxa"/>
            <w:tcBorders>
              <w:top w:val="nil"/>
              <w:left w:val="single" w:sz="8" w:space="0" w:color="auto"/>
              <w:bottom w:val="single" w:sz="8" w:space="0" w:color="auto"/>
              <w:right w:val="single" w:sz="8" w:space="0" w:color="auto"/>
            </w:tcBorders>
          </w:tcPr>
          <w:p w14:paraId="336C1C89" w14:textId="77777777" w:rsidR="00373A3C" w:rsidRDefault="00373A3C" w:rsidP="00110EC5">
            <w:pPr>
              <w:spacing w:before="100" w:beforeAutospacing="1" w:after="100" w:afterAutospacing="1"/>
            </w:pPr>
            <w:r>
              <w:rPr>
                <w:color w:val="1F497D"/>
              </w:rPr>
              <w:lastRenderedPageBreak/>
              <w:t>Data Resolution</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558F885D" w14:textId="77777777" w:rsidR="00373A3C" w:rsidRDefault="00373A3C" w:rsidP="00110EC5">
            <w:pPr>
              <w:spacing w:before="100" w:beforeAutospacing="1" w:after="100" w:afterAutospacing="1"/>
            </w:pPr>
            <w:r>
              <w:rPr>
                <w:color w:val="1F497D"/>
              </w:rPr>
              <w:t>SharePoint Enterprise 2013 for AWS Business - BYOL</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7E6F3465" w14:textId="77777777" w:rsidR="00373A3C" w:rsidRDefault="007B45D4" w:rsidP="00110EC5">
            <w:pPr>
              <w:spacing w:before="100" w:beforeAutospacing="1" w:after="100" w:afterAutospacing="1"/>
            </w:pPr>
            <w:hyperlink r:id="rId197" w:tgtFrame="_blank" w:history="1">
              <w:r w:rsidR="00373A3C">
                <w:rPr>
                  <w:rStyle w:val="Hyperlink"/>
                </w:rPr>
                <w:t>https://aws.amazon.com/marketplace/pp/B01C0VFP9W</w:t>
              </w:r>
            </w:hyperlink>
          </w:p>
        </w:tc>
      </w:tr>
      <w:tr w:rsidR="00373A3C" w14:paraId="679261DE" w14:textId="77777777" w:rsidTr="00110EC5">
        <w:trPr>
          <w:trHeight w:val="330"/>
        </w:trPr>
        <w:tc>
          <w:tcPr>
            <w:tcW w:w="1136" w:type="dxa"/>
            <w:tcBorders>
              <w:top w:val="nil"/>
              <w:left w:val="single" w:sz="8" w:space="0" w:color="auto"/>
              <w:bottom w:val="single" w:sz="8" w:space="0" w:color="auto"/>
              <w:right w:val="single" w:sz="8" w:space="0" w:color="auto"/>
            </w:tcBorders>
          </w:tcPr>
          <w:p w14:paraId="4952F187" w14:textId="77777777" w:rsidR="00373A3C" w:rsidRDefault="00373A3C" w:rsidP="00110EC5">
            <w:pPr>
              <w:spacing w:before="100" w:beforeAutospacing="1" w:after="100" w:afterAutospacing="1"/>
            </w:pPr>
            <w:r>
              <w:rPr>
                <w:color w:val="1F497D"/>
              </w:rPr>
              <w:t>Data Resolution</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0E08AB1A" w14:textId="77777777" w:rsidR="00373A3C" w:rsidRDefault="00373A3C" w:rsidP="00110EC5">
            <w:pPr>
              <w:spacing w:before="100" w:beforeAutospacing="1" w:after="100" w:afterAutospacing="1"/>
            </w:pPr>
            <w:r>
              <w:rPr>
                <w:color w:val="1F497D"/>
              </w:rPr>
              <w:t>SharePoint Enterprise 2013 for AWS Business</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7D98BCDD" w14:textId="77777777" w:rsidR="00373A3C" w:rsidRDefault="007B45D4" w:rsidP="00110EC5">
            <w:pPr>
              <w:spacing w:before="100" w:beforeAutospacing="1" w:after="100" w:afterAutospacing="1"/>
            </w:pPr>
            <w:hyperlink r:id="rId198" w:tgtFrame="_blank" w:history="1">
              <w:r w:rsidR="00373A3C">
                <w:rPr>
                  <w:rStyle w:val="Hyperlink"/>
                </w:rPr>
                <w:t>https://aws.amazon.com/marketplace/pp/B01C0PTYWC</w:t>
              </w:r>
            </w:hyperlink>
          </w:p>
        </w:tc>
      </w:tr>
      <w:tr w:rsidR="00373A3C" w14:paraId="639A8A0E" w14:textId="77777777" w:rsidTr="00110EC5">
        <w:trPr>
          <w:trHeight w:val="330"/>
        </w:trPr>
        <w:tc>
          <w:tcPr>
            <w:tcW w:w="1136" w:type="dxa"/>
            <w:tcBorders>
              <w:top w:val="nil"/>
              <w:left w:val="single" w:sz="8" w:space="0" w:color="auto"/>
              <w:bottom w:val="single" w:sz="8" w:space="0" w:color="auto"/>
              <w:right w:val="single" w:sz="8" w:space="0" w:color="auto"/>
            </w:tcBorders>
          </w:tcPr>
          <w:p w14:paraId="75C17DF4" w14:textId="77777777" w:rsidR="00373A3C" w:rsidRDefault="00373A3C" w:rsidP="00110EC5">
            <w:pPr>
              <w:spacing w:before="100" w:beforeAutospacing="1" w:after="100" w:afterAutospacing="1"/>
            </w:pPr>
            <w:r>
              <w:rPr>
                <w:color w:val="1F497D"/>
              </w:rPr>
              <w:t>Data Resolution</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1B09E098" w14:textId="77777777" w:rsidR="00373A3C" w:rsidRDefault="00373A3C" w:rsidP="00110EC5">
            <w:pPr>
              <w:spacing w:before="100" w:beforeAutospacing="1" w:after="100" w:afterAutospacing="1"/>
            </w:pPr>
            <w:r>
              <w:rPr>
                <w:color w:val="1F497D"/>
              </w:rPr>
              <w:t>SharePoint Enterprise 2013 for AWS Basic "All in One"</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64F9F0DF" w14:textId="77777777" w:rsidR="00373A3C" w:rsidRDefault="007B45D4" w:rsidP="00110EC5">
            <w:pPr>
              <w:spacing w:before="100" w:beforeAutospacing="1" w:after="100" w:afterAutospacing="1"/>
            </w:pPr>
            <w:hyperlink r:id="rId199" w:tgtFrame="_blank" w:history="1">
              <w:r w:rsidR="00373A3C">
                <w:rPr>
                  <w:rStyle w:val="Hyperlink"/>
                </w:rPr>
                <w:t>https://aws.amazon.com/marketplace/pp/B01BXJ8FSK</w:t>
              </w:r>
            </w:hyperlink>
          </w:p>
        </w:tc>
      </w:tr>
      <w:tr w:rsidR="00373A3C" w14:paraId="627F802C" w14:textId="77777777" w:rsidTr="00110EC5">
        <w:trPr>
          <w:trHeight w:val="315"/>
        </w:trPr>
        <w:tc>
          <w:tcPr>
            <w:tcW w:w="1136" w:type="dxa"/>
            <w:tcBorders>
              <w:top w:val="nil"/>
              <w:left w:val="single" w:sz="8" w:space="0" w:color="auto"/>
              <w:bottom w:val="single" w:sz="8" w:space="0" w:color="auto"/>
              <w:right w:val="single" w:sz="8" w:space="0" w:color="auto"/>
            </w:tcBorders>
          </w:tcPr>
          <w:p w14:paraId="3AAF1C45" w14:textId="77777777" w:rsidR="00373A3C" w:rsidRDefault="00373A3C" w:rsidP="00110EC5">
            <w:pPr>
              <w:spacing w:before="100" w:beforeAutospacing="1" w:after="100" w:afterAutospacing="1"/>
            </w:pPr>
            <w:r>
              <w:rPr>
                <w:color w:val="1F497D"/>
              </w:rPr>
              <w:t>Digital Cube</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6ADC4D18" w14:textId="77777777" w:rsidR="00373A3C" w:rsidRDefault="00373A3C" w:rsidP="00110EC5">
            <w:pPr>
              <w:spacing w:before="100" w:beforeAutospacing="1" w:after="100" w:afterAutospacing="1"/>
            </w:pPr>
            <w:r>
              <w:rPr>
                <w:color w:val="1F497D"/>
              </w:rPr>
              <w:t>WordPress powered by AMIMOTO (HVM)</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20867D3E" w14:textId="77777777" w:rsidR="00373A3C" w:rsidRDefault="007B45D4" w:rsidP="00110EC5">
            <w:pPr>
              <w:spacing w:before="100" w:beforeAutospacing="1" w:after="100" w:afterAutospacing="1"/>
            </w:pPr>
            <w:hyperlink r:id="rId200" w:tgtFrame="_blank" w:history="1">
              <w:r w:rsidR="00373A3C">
                <w:rPr>
                  <w:rStyle w:val="Hyperlink"/>
                </w:rPr>
                <w:t>https://aws.amazon.com/marketplace/pp/B00LWHVJH8</w:t>
              </w:r>
            </w:hyperlink>
          </w:p>
        </w:tc>
      </w:tr>
      <w:tr w:rsidR="00373A3C" w14:paraId="5FE311AE" w14:textId="77777777" w:rsidTr="00110EC5">
        <w:trPr>
          <w:trHeight w:val="300"/>
        </w:trPr>
        <w:tc>
          <w:tcPr>
            <w:tcW w:w="1136" w:type="dxa"/>
            <w:tcBorders>
              <w:top w:val="nil"/>
              <w:left w:val="single" w:sz="8" w:space="0" w:color="auto"/>
              <w:bottom w:val="single" w:sz="8" w:space="0" w:color="auto"/>
              <w:right w:val="single" w:sz="8" w:space="0" w:color="auto"/>
            </w:tcBorders>
          </w:tcPr>
          <w:p w14:paraId="50651138" w14:textId="77777777" w:rsidR="00373A3C" w:rsidRDefault="00373A3C" w:rsidP="00110EC5">
            <w:pPr>
              <w:spacing w:before="100" w:beforeAutospacing="1" w:after="100" w:afterAutospacing="1"/>
            </w:pPr>
            <w:r>
              <w:rPr>
                <w:color w:val="1F497D"/>
              </w:rPr>
              <w:t>Checkpoint</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50526723" w14:textId="77777777" w:rsidR="00373A3C" w:rsidRDefault="00373A3C" w:rsidP="00110EC5">
            <w:pPr>
              <w:spacing w:before="100" w:beforeAutospacing="1" w:after="100" w:afterAutospacing="1"/>
            </w:pPr>
            <w:r>
              <w:rPr>
                <w:color w:val="1F497D"/>
              </w:rPr>
              <w:t>Security Gateway Virtual Edition NGTP (PAYG)</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044B82BC" w14:textId="77777777" w:rsidR="00373A3C" w:rsidRDefault="007B45D4" w:rsidP="00110EC5">
            <w:pPr>
              <w:spacing w:before="100" w:beforeAutospacing="1" w:after="100" w:afterAutospacing="1"/>
            </w:pPr>
            <w:hyperlink r:id="rId201" w:tgtFrame="_blank" w:history="1">
              <w:r w:rsidR="00373A3C">
                <w:rPr>
                  <w:rStyle w:val="Hyperlink"/>
                </w:rPr>
                <w:t>https://aws.amazon.com/marketplace/pp/B01CEYZ5S6</w:t>
              </w:r>
            </w:hyperlink>
          </w:p>
        </w:tc>
      </w:tr>
      <w:tr w:rsidR="00373A3C" w14:paraId="2800277F" w14:textId="77777777" w:rsidTr="00110EC5">
        <w:trPr>
          <w:trHeight w:val="315"/>
        </w:trPr>
        <w:tc>
          <w:tcPr>
            <w:tcW w:w="1136" w:type="dxa"/>
            <w:tcBorders>
              <w:top w:val="nil"/>
              <w:left w:val="single" w:sz="8" w:space="0" w:color="auto"/>
              <w:bottom w:val="single" w:sz="8" w:space="0" w:color="auto"/>
              <w:right w:val="single" w:sz="8" w:space="0" w:color="auto"/>
            </w:tcBorders>
          </w:tcPr>
          <w:p w14:paraId="252A2092" w14:textId="77777777" w:rsidR="00373A3C" w:rsidRDefault="00373A3C" w:rsidP="00110EC5">
            <w:pPr>
              <w:spacing w:before="100" w:beforeAutospacing="1" w:after="100" w:afterAutospacing="1"/>
            </w:pPr>
            <w:r>
              <w:rPr>
                <w:color w:val="1F497D"/>
              </w:rPr>
              <w:t>Checkpoint</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5C304B24" w14:textId="77777777" w:rsidR="00373A3C" w:rsidRDefault="00373A3C" w:rsidP="00110EC5">
            <w:pPr>
              <w:spacing w:before="100" w:beforeAutospacing="1" w:after="100" w:afterAutospacing="1"/>
            </w:pPr>
            <w:r>
              <w:rPr>
                <w:color w:val="1F497D"/>
              </w:rPr>
              <w:t>Security Gateway Virtual Edition (BYOL)</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43BF9692" w14:textId="77777777" w:rsidR="00373A3C" w:rsidRDefault="007B45D4" w:rsidP="00110EC5">
            <w:pPr>
              <w:spacing w:before="100" w:beforeAutospacing="1" w:after="100" w:afterAutospacing="1"/>
            </w:pPr>
            <w:hyperlink r:id="rId202" w:tgtFrame="_blank" w:history="1">
              <w:r w:rsidR="00373A3C">
                <w:rPr>
                  <w:rStyle w:val="Hyperlink"/>
                </w:rPr>
                <w:t>https://aws.amazon.com/marketplace/pp/B01CEYZMB6</w:t>
              </w:r>
            </w:hyperlink>
          </w:p>
        </w:tc>
      </w:tr>
      <w:tr w:rsidR="00373A3C" w14:paraId="024217C9" w14:textId="77777777" w:rsidTr="00110EC5">
        <w:trPr>
          <w:trHeight w:val="315"/>
        </w:trPr>
        <w:tc>
          <w:tcPr>
            <w:tcW w:w="1136" w:type="dxa"/>
            <w:tcBorders>
              <w:top w:val="nil"/>
              <w:left w:val="single" w:sz="8" w:space="0" w:color="auto"/>
              <w:bottom w:val="single" w:sz="8" w:space="0" w:color="auto"/>
              <w:right w:val="single" w:sz="8" w:space="0" w:color="auto"/>
            </w:tcBorders>
          </w:tcPr>
          <w:p w14:paraId="28F7FF6A" w14:textId="77777777" w:rsidR="00373A3C" w:rsidRDefault="00373A3C" w:rsidP="00110EC5">
            <w:pPr>
              <w:spacing w:before="100" w:beforeAutospacing="1" w:after="100" w:afterAutospacing="1"/>
            </w:pPr>
            <w:r>
              <w:rPr>
                <w:color w:val="1F497D"/>
              </w:rPr>
              <w:t>Digital Cube</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4D0E5BE6" w14:textId="77777777" w:rsidR="00373A3C" w:rsidRDefault="00373A3C" w:rsidP="00110EC5">
            <w:pPr>
              <w:spacing w:before="100" w:beforeAutospacing="1" w:after="100" w:afterAutospacing="1"/>
            </w:pPr>
            <w:r>
              <w:rPr>
                <w:color w:val="1F497D"/>
              </w:rPr>
              <w:t>WordPress Powered by AMIMOTO (Apache HTTPD PHP7)</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3AE870F4" w14:textId="77777777" w:rsidR="00373A3C" w:rsidRDefault="007B45D4" w:rsidP="00110EC5">
            <w:pPr>
              <w:spacing w:before="100" w:beforeAutospacing="1" w:after="100" w:afterAutospacing="1"/>
            </w:pPr>
            <w:hyperlink r:id="rId203" w:tgtFrame="_blank" w:history="1">
              <w:r w:rsidR="00373A3C">
                <w:rPr>
                  <w:rStyle w:val="Hyperlink"/>
                </w:rPr>
                <w:t>https://aws.amazon.com/marketplace/pp/B01B3ZE1NC</w:t>
              </w:r>
            </w:hyperlink>
          </w:p>
        </w:tc>
      </w:tr>
      <w:tr w:rsidR="00373A3C" w14:paraId="3AA79921" w14:textId="77777777" w:rsidTr="00110EC5">
        <w:trPr>
          <w:trHeight w:val="300"/>
        </w:trPr>
        <w:tc>
          <w:tcPr>
            <w:tcW w:w="1136" w:type="dxa"/>
            <w:tcBorders>
              <w:top w:val="nil"/>
              <w:left w:val="single" w:sz="8" w:space="0" w:color="auto"/>
              <w:bottom w:val="single" w:sz="8" w:space="0" w:color="auto"/>
              <w:right w:val="single" w:sz="8" w:space="0" w:color="auto"/>
            </w:tcBorders>
          </w:tcPr>
          <w:p w14:paraId="3C973703" w14:textId="77777777" w:rsidR="00373A3C" w:rsidRDefault="00373A3C" w:rsidP="00110EC5">
            <w:pPr>
              <w:spacing w:before="100" w:beforeAutospacing="1" w:after="100" w:afterAutospacing="1"/>
            </w:pPr>
            <w:r>
              <w:rPr>
                <w:color w:val="1F497D"/>
              </w:rPr>
              <w:t>Teradata</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10264264" w14:textId="77777777" w:rsidR="00373A3C" w:rsidRDefault="00373A3C" w:rsidP="00110EC5">
            <w:pPr>
              <w:spacing w:before="100" w:beforeAutospacing="1" w:after="100" w:afterAutospacing="1"/>
            </w:pPr>
            <w:r>
              <w:rPr>
                <w:color w:val="1F497D"/>
              </w:rPr>
              <w:t>Teradata Server Management</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26CDA7B5" w14:textId="77777777" w:rsidR="00373A3C" w:rsidRDefault="007B45D4" w:rsidP="00110EC5">
            <w:pPr>
              <w:spacing w:before="100" w:beforeAutospacing="1" w:after="100" w:afterAutospacing="1"/>
            </w:pPr>
            <w:hyperlink r:id="rId204" w:tgtFrame="_blank" w:history="1">
              <w:r w:rsidR="00373A3C">
                <w:rPr>
                  <w:rStyle w:val="Hyperlink"/>
                </w:rPr>
                <w:t>https://aws.amazon.com/marketplace/pp/B01DFZ2ZG8</w:t>
              </w:r>
            </w:hyperlink>
          </w:p>
        </w:tc>
      </w:tr>
      <w:tr w:rsidR="00373A3C" w14:paraId="1F4A1F56" w14:textId="77777777" w:rsidTr="00110EC5">
        <w:trPr>
          <w:trHeight w:val="300"/>
        </w:trPr>
        <w:tc>
          <w:tcPr>
            <w:tcW w:w="1136" w:type="dxa"/>
            <w:tcBorders>
              <w:top w:val="nil"/>
              <w:left w:val="single" w:sz="8" w:space="0" w:color="auto"/>
              <w:bottom w:val="single" w:sz="8" w:space="0" w:color="auto"/>
              <w:right w:val="single" w:sz="8" w:space="0" w:color="auto"/>
            </w:tcBorders>
          </w:tcPr>
          <w:p w14:paraId="4AAA60AD" w14:textId="77777777" w:rsidR="00373A3C" w:rsidRDefault="00373A3C" w:rsidP="00110EC5">
            <w:pPr>
              <w:spacing w:before="100" w:beforeAutospacing="1" w:after="100" w:afterAutospacing="1"/>
            </w:pPr>
            <w:proofErr w:type="spellStart"/>
            <w:r>
              <w:rPr>
                <w:color w:val="1F497D"/>
              </w:rPr>
              <w:t>Hyperglance</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054BB6F3" w14:textId="77777777" w:rsidR="00373A3C" w:rsidRDefault="00373A3C" w:rsidP="00110EC5">
            <w:pPr>
              <w:spacing w:before="100" w:beforeAutospacing="1" w:after="100" w:afterAutospacing="1"/>
            </w:pPr>
            <w:proofErr w:type="spellStart"/>
            <w:r>
              <w:rPr>
                <w:color w:val="1F497D"/>
              </w:rPr>
              <w:t>Hyperglance</w:t>
            </w:r>
            <w:proofErr w:type="spellEnd"/>
            <w:r>
              <w:rPr>
                <w:color w:val="1F497D"/>
              </w:rPr>
              <w:t xml:space="preserve"> - up to 500 Nodes</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44B6438C" w14:textId="77777777" w:rsidR="00373A3C" w:rsidRDefault="007B45D4" w:rsidP="00110EC5">
            <w:pPr>
              <w:spacing w:before="100" w:beforeAutospacing="1" w:after="100" w:afterAutospacing="1"/>
            </w:pPr>
            <w:hyperlink r:id="rId205" w:tgtFrame="_blank" w:history="1">
              <w:r w:rsidR="00373A3C">
                <w:rPr>
                  <w:rStyle w:val="Hyperlink"/>
                </w:rPr>
                <w:t>https://aws.amazon.com/marketplace/pp/B01DJZLUWO</w:t>
              </w:r>
            </w:hyperlink>
          </w:p>
        </w:tc>
      </w:tr>
      <w:tr w:rsidR="00373A3C" w14:paraId="55AC30F3" w14:textId="77777777" w:rsidTr="00110EC5">
        <w:trPr>
          <w:trHeight w:val="300"/>
        </w:trPr>
        <w:tc>
          <w:tcPr>
            <w:tcW w:w="1136" w:type="dxa"/>
            <w:tcBorders>
              <w:top w:val="nil"/>
              <w:left w:val="single" w:sz="8" w:space="0" w:color="auto"/>
              <w:bottom w:val="single" w:sz="8" w:space="0" w:color="auto"/>
              <w:right w:val="single" w:sz="8" w:space="0" w:color="auto"/>
            </w:tcBorders>
          </w:tcPr>
          <w:p w14:paraId="79A0F909" w14:textId="77777777" w:rsidR="00373A3C" w:rsidRDefault="00373A3C" w:rsidP="00110EC5">
            <w:pPr>
              <w:spacing w:before="100" w:beforeAutospacing="1" w:after="100" w:afterAutospacing="1"/>
            </w:pPr>
            <w:proofErr w:type="spellStart"/>
            <w:r>
              <w:rPr>
                <w:color w:val="1F497D"/>
              </w:rPr>
              <w:t>Hyperglance</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2F7EC375" w14:textId="77777777" w:rsidR="00373A3C" w:rsidRDefault="00373A3C" w:rsidP="00110EC5">
            <w:pPr>
              <w:spacing w:before="100" w:beforeAutospacing="1" w:after="100" w:afterAutospacing="1"/>
            </w:pPr>
            <w:proofErr w:type="spellStart"/>
            <w:r>
              <w:rPr>
                <w:color w:val="1F497D"/>
              </w:rPr>
              <w:t>Hyperglance</w:t>
            </w:r>
            <w:proofErr w:type="spellEnd"/>
            <w:r>
              <w:rPr>
                <w:color w:val="1F497D"/>
              </w:rPr>
              <w:t xml:space="preserve"> - up to 250 Nodes</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2D1D3CA4" w14:textId="77777777" w:rsidR="00373A3C" w:rsidRDefault="007B45D4" w:rsidP="00110EC5">
            <w:pPr>
              <w:spacing w:before="100" w:beforeAutospacing="1" w:after="100" w:afterAutospacing="1"/>
            </w:pPr>
            <w:hyperlink r:id="rId206" w:tgtFrame="_blank" w:history="1">
              <w:r w:rsidR="00373A3C">
                <w:rPr>
                  <w:rStyle w:val="Hyperlink"/>
                </w:rPr>
                <w:t>https://aws.amazon.com/marketplace/pp/B01DJZLVPU</w:t>
              </w:r>
            </w:hyperlink>
          </w:p>
        </w:tc>
      </w:tr>
      <w:tr w:rsidR="00373A3C" w14:paraId="5AEA2B5B" w14:textId="77777777" w:rsidTr="006C7667">
        <w:trPr>
          <w:trHeight w:val="493"/>
        </w:trPr>
        <w:tc>
          <w:tcPr>
            <w:tcW w:w="1136" w:type="dxa"/>
            <w:tcBorders>
              <w:top w:val="nil"/>
              <w:left w:val="single" w:sz="8" w:space="0" w:color="auto"/>
              <w:bottom w:val="single" w:sz="8" w:space="0" w:color="auto"/>
              <w:right w:val="single" w:sz="8" w:space="0" w:color="auto"/>
            </w:tcBorders>
          </w:tcPr>
          <w:p w14:paraId="49DEBE28" w14:textId="77777777" w:rsidR="00373A3C" w:rsidRDefault="00373A3C" w:rsidP="00110EC5">
            <w:pPr>
              <w:spacing w:before="100" w:beforeAutospacing="1" w:after="100" w:afterAutospacing="1"/>
            </w:pPr>
            <w:proofErr w:type="spellStart"/>
            <w:r>
              <w:rPr>
                <w:color w:val="1F497D"/>
              </w:rPr>
              <w:t>Hyperglance</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0131E33F" w14:textId="77777777" w:rsidR="00373A3C" w:rsidRDefault="00373A3C" w:rsidP="00110EC5">
            <w:pPr>
              <w:spacing w:before="100" w:beforeAutospacing="1" w:after="100" w:afterAutospacing="1"/>
            </w:pPr>
            <w:proofErr w:type="spellStart"/>
            <w:r>
              <w:rPr>
                <w:color w:val="1F497D"/>
              </w:rPr>
              <w:t>Hyperglance</w:t>
            </w:r>
            <w:proofErr w:type="spellEnd"/>
            <w:r>
              <w:rPr>
                <w:color w:val="1F497D"/>
              </w:rPr>
              <w:t xml:space="preserve"> - up to 100 Nodes</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71E78BC6" w14:textId="77777777" w:rsidR="00373A3C" w:rsidRDefault="007B45D4" w:rsidP="00110EC5">
            <w:pPr>
              <w:spacing w:before="100" w:beforeAutospacing="1" w:after="100" w:afterAutospacing="1"/>
            </w:pPr>
            <w:hyperlink r:id="rId207" w:tgtFrame="_blank" w:history="1">
              <w:r w:rsidR="00373A3C">
                <w:rPr>
                  <w:rStyle w:val="Hyperlink"/>
                </w:rPr>
                <w:t>https://aws.amazon.com/marketplace/pp/B01DJZLU2O</w:t>
              </w:r>
            </w:hyperlink>
          </w:p>
        </w:tc>
      </w:tr>
      <w:tr w:rsidR="00373A3C" w14:paraId="45E6F8CA" w14:textId="77777777" w:rsidTr="006C7667">
        <w:trPr>
          <w:trHeight w:val="340"/>
        </w:trPr>
        <w:tc>
          <w:tcPr>
            <w:tcW w:w="1136" w:type="dxa"/>
            <w:tcBorders>
              <w:top w:val="nil"/>
              <w:left w:val="single" w:sz="8" w:space="0" w:color="auto"/>
              <w:bottom w:val="single" w:sz="8" w:space="0" w:color="auto"/>
              <w:right w:val="single" w:sz="8" w:space="0" w:color="auto"/>
            </w:tcBorders>
          </w:tcPr>
          <w:p w14:paraId="648E342C" w14:textId="77777777" w:rsidR="00373A3C" w:rsidRDefault="00373A3C" w:rsidP="00110EC5">
            <w:pPr>
              <w:spacing w:before="100" w:beforeAutospacing="1" w:after="100" w:afterAutospacing="1"/>
            </w:pPr>
            <w:proofErr w:type="spellStart"/>
            <w:r>
              <w:rPr>
                <w:color w:val="1F497D"/>
              </w:rPr>
              <w:t>Saviynt</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3E746E53" w14:textId="77777777" w:rsidR="00373A3C" w:rsidRDefault="00373A3C" w:rsidP="00110EC5">
            <w:pPr>
              <w:spacing w:before="100" w:beforeAutospacing="1" w:after="100" w:afterAutospacing="1"/>
            </w:pPr>
            <w:proofErr w:type="spellStart"/>
            <w:r>
              <w:rPr>
                <w:color w:val="1F497D"/>
              </w:rPr>
              <w:t>Saviynt</w:t>
            </w:r>
            <w:proofErr w:type="spellEnd"/>
            <w:r>
              <w:rPr>
                <w:color w:val="1F497D"/>
              </w:rPr>
              <w:t xml:space="preserve"> Security Manager</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13B9470A" w14:textId="77777777" w:rsidR="00373A3C" w:rsidRDefault="007B45D4" w:rsidP="00110EC5">
            <w:pPr>
              <w:spacing w:before="100" w:beforeAutospacing="1" w:after="100" w:afterAutospacing="1"/>
            </w:pPr>
            <w:hyperlink r:id="rId208" w:tgtFrame="_blank" w:history="1">
              <w:r w:rsidR="00373A3C">
                <w:rPr>
                  <w:rStyle w:val="Hyperlink"/>
                </w:rPr>
                <w:t>https://aws.amazon.com/marketplace/pp/B01CPOTDWO</w:t>
              </w:r>
            </w:hyperlink>
          </w:p>
        </w:tc>
      </w:tr>
      <w:tr w:rsidR="00373A3C" w14:paraId="3D0B4C5C" w14:textId="77777777" w:rsidTr="00110EC5">
        <w:trPr>
          <w:trHeight w:val="300"/>
        </w:trPr>
        <w:tc>
          <w:tcPr>
            <w:tcW w:w="1136" w:type="dxa"/>
            <w:tcBorders>
              <w:top w:val="nil"/>
              <w:left w:val="single" w:sz="8" w:space="0" w:color="auto"/>
              <w:bottom w:val="single" w:sz="8" w:space="0" w:color="auto"/>
              <w:right w:val="single" w:sz="8" w:space="0" w:color="auto"/>
            </w:tcBorders>
          </w:tcPr>
          <w:p w14:paraId="48E33307" w14:textId="77777777" w:rsidR="00373A3C" w:rsidRDefault="00373A3C" w:rsidP="00110EC5">
            <w:pPr>
              <w:spacing w:before="100" w:beforeAutospacing="1" w:after="100" w:afterAutospacing="1"/>
            </w:pPr>
            <w:r>
              <w:rPr>
                <w:color w:val="1F497D"/>
              </w:rPr>
              <w:t>Digital Cube</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4F295E9F" w14:textId="77777777" w:rsidR="00373A3C" w:rsidRDefault="00373A3C" w:rsidP="00110EC5">
            <w:pPr>
              <w:spacing w:before="100" w:beforeAutospacing="1" w:after="100" w:afterAutospacing="1"/>
            </w:pPr>
            <w:proofErr w:type="spellStart"/>
            <w:r>
              <w:rPr>
                <w:color w:val="1F497D"/>
              </w:rPr>
              <w:t>WooCommerce</w:t>
            </w:r>
            <w:proofErr w:type="spellEnd"/>
            <w:r>
              <w:rPr>
                <w:color w:val="1F497D"/>
              </w:rPr>
              <w:t xml:space="preserve"> Powered by AMIMOTO (HHVM)</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011FD3C1" w14:textId="77777777" w:rsidR="00373A3C" w:rsidRDefault="007B45D4" w:rsidP="00110EC5">
            <w:pPr>
              <w:spacing w:before="100" w:beforeAutospacing="1" w:after="100" w:afterAutospacing="1"/>
            </w:pPr>
            <w:hyperlink r:id="rId209" w:tgtFrame="_blank" w:history="1">
              <w:r w:rsidR="00373A3C">
                <w:rPr>
                  <w:rStyle w:val="Hyperlink"/>
                </w:rPr>
                <w:t>https://aws.amazon.com/marketplace/pp/B00ZGTRMVU</w:t>
              </w:r>
            </w:hyperlink>
          </w:p>
        </w:tc>
      </w:tr>
      <w:tr w:rsidR="00373A3C" w14:paraId="2CC8A188" w14:textId="77777777" w:rsidTr="00110EC5">
        <w:trPr>
          <w:trHeight w:val="300"/>
        </w:trPr>
        <w:tc>
          <w:tcPr>
            <w:tcW w:w="1136" w:type="dxa"/>
            <w:tcBorders>
              <w:top w:val="nil"/>
              <w:left w:val="single" w:sz="8" w:space="0" w:color="auto"/>
              <w:bottom w:val="single" w:sz="8" w:space="0" w:color="auto"/>
              <w:right w:val="single" w:sz="8" w:space="0" w:color="auto"/>
            </w:tcBorders>
          </w:tcPr>
          <w:p w14:paraId="757D3691" w14:textId="77777777" w:rsidR="00373A3C" w:rsidRDefault="00373A3C" w:rsidP="00110EC5">
            <w:pPr>
              <w:spacing w:before="100" w:beforeAutospacing="1" w:after="100" w:afterAutospacing="1"/>
            </w:pPr>
            <w:proofErr w:type="spellStart"/>
            <w:r>
              <w:rPr>
                <w:color w:val="1F497D"/>
              </w:rPr>
              <w:t>Sungard</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5FA3597A" w14:textId="77777777" w:rsidR="00373A3C" w:rsidRDefault="00373A3C" w:rsidP="00110EC5">
            <w:pPr>
              <w:spacing w:before="100" w:beforeAutospacing="1" w:after="100" w:afterAutospacing="1"/>
            </w:pPr>
            <w:proofErr w:type="spellStart"/>
            <w:r>
              <w:rPr>
                <w:color w:val="1F497D"/>
              </w:rPr>
              <w:t>Sungard</w:t>
            </w:r>
            <w:proofErr w:type="spellEnd"/>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18AC8074" w14:textId="77777777" w:rsidR="00373A3C" w:rsidRDefault="007B45D4" w:rsidP="00110EC5">
            <w:pPr>
              <w:spacing w:before="100" w:beforeAutospacing="1" w:after="100" w:afterAutospacing="1"/>
            </w:pPr>
            <w:hyperlink r:id="rId210" w:tgtFrame="_blank" w:history="1">
              <w:r w:rsidR="00373A3C">
                <w:rPr>
                  <w:rStyle w:val="Hyperlink"/>
                </w:rPr>
                <w:t>https://aws.amazon.com/marketplace/pp/B01CIWY4UO</w:t>
              </w:r>
            </w:hyperlink>
          </w:p>
        </w:tc>
      </w:tr>
      <w:tr w:rsidR="00373A3C" w14:paraId="54EECA5C" w14:textId="77777777" w:rsidTr="00110EC5">
        <w:trPr>
          <w:trHeight w:val="315"/>
        </w:trPr>
        <w:tc>
          <w:tcPr>
            <w:tcW w:w="1136" w:type="dxa"/>
            <w:tcBorders>
              <w:top w:val="nil"/>
              <w:left w:val="single" w:sz="8" w:space="0" w:color="auto"/>
              <w:bottom w:val="single" w:sz="8" w:space="0" w:color="auto"/>
              <w:right w:val="single" w:sz="8" w:space="0" w:color="auto"/>
            </w:tcBorders>
          </w:tcPr>
          <w:p w14:paraId="27E9AB82" w14:textId="77777777" w:rsidR="00373A3C" w:rsidRDefault="00373A3C" w:rsidP="00110EC5">
            <w:pPr>
              <w:spacing w:before="100" w:beforeAutospacing="1" w:after="100" w:afterAutospacing="1"/>
            </w:pPr>
            <w:proofErr w:type="spellStart"/>
            <w:r>
              <w:rPr>
                <w:color w:val="1F497D"/>
              </w:rPr>
              <w:t>Omnibond</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4A65708B" w14:textId="77777777" w:rsidR="00373A3C" w:rsidRDefault="00373A3C" w:rsidP="00110EC5">
            <w:pPr>
              <w:spacing w:before="100" w:beforeAutospacing="1" w:after="100" w:afterAutospacing="1"/>
            </w:pPr>
            <w:proofErr w:type="spellStart"/>
            <w:r>
              <w:rPr>
                <w:color w:val="1F497D"/>
              </w:rPr>
              <w:t>CloudyCluster</w:t>
            </w:r>
            <w:proofErr w:type="spellEnd"/>
            <w:r>
              <w:rPr>
                <w:color w:val="1F497D"/>
              </w:rPr>
              <w:t xml:space="preserve"> RHEL 7 v1.01</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309B67ED" w14:textId="77777777" w:rsidR="00373A3C" w:rsidRDefault="007B45D4" w:rsidP="00110EC5">
            <w:pPr>
              <w:spacing w:before="100" w:beforeAutospacing="1" w:after="100" w:afterAutospacing="1"/>
            </w:pPr>
            <w:hyperlink r:id="rId211" w:tgtFrame="_blank" w:history="1">
              <w:r w:rsidR="00373A3C">
                <w:rPr>
                  <w:rStyle w:val="Hyperlink"/>
                </w:rPr>
                <w:t>https://aws.amazon.com/marketplace/pp/B018506W1C</w:t>
              </w:r>
            </w:hyperlink>
          </w:p>
        </w:tc>
      </w:tr>
      <w:tr w:rsidR="00373A3C" w14:paraId="1E0EE6A6" w14:textId="77777777" w:rsidTr="00110EC5">
        <w:trPr>
          <w:trHeight w:val="300"/>
        </w:trPr>
        <w:tc>
          <w:tcPr>
            <w:tcW w:w="1136" w:type="dxa"/>
            <w:tcBorders>
              <w:top w:val="nil"/>
              <w:left w:val="single" w:sz="8" w:space="0" w:color="auto"/>
              <w:bottom w:val="single" w:sz="8" w:space="0" w:color="auto"/>
              <w:right w:val="single" w:sz="8" w:space="0" w:color="auto"/>
            </w:tcBorders>
          </w:tcPr>
          <w:p w14:paraId="67D60E66" w14:textId="77777777" w:rsidR="00373A3C" w:rsidRDefault="00373A3C" w:rsidP="00110EC5">
            <w:pPr>
              <w:spacing w:before="100" w:beforeAutospacing="1" w:after="100" w:afterAutospacing="1"/>
            </w:pPr>
            <w:proofErr w:type="spellStart"/>
            <w:r>
              <w:rPr>
                <w:color w:val="1F497D"/>
              </w:rPr>
              <w:t>ClickBerry</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19F35D3D" w14:textId="77777777" w:rsidR="00373A3C" w:rsidRDefault="00373A3C" w:rsidP="00110EC5">
            <w:pPr>
              <w:spacing w:before="100" w:beforeAutospacing="1" w:after="100" w:afterAutospacing="1"/>
            </w:pPr>
            <w:proofErr w:type="spellStart"/>
            <w:r>
              <w:rPr>
                <w:color w:val="1F497D"/>
              </w:rPr>
              <w:t>ClickBerry</w:t>
            </w:r>
            <w:proofErr w:type="spellEnd"/>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284C9C24" w14:textId="77777777" w:rsidR="00373A3C" w:rsidRDefault="007B45D4" w:rsidP="00110EC5">
            <w:pPr>
              <w:spacing w:before="100" w:beforeAutospacing="1" w:after="100" w:afterAutospacing="1"/>
            </w:pPr>
            <w:hyperlink r:id="rId212" w:tgtFrame="_blank" w:history="1">
              <w:r w:rsidR="00373A3C">
                <w:rPr>
                  <w:rStyle w:val="Hyperlink"/>
                </w:rPr>
                <w:t>https://aws.amazon.com/marketplace/pp/B0179ZISCK</w:t>
              </w:r>
            </w:hyperlink>
          </w:p>
        </w:tc>
      </w:tr>
      <w:tr w:rsidR="00373A3C" w14:paraId="0C16B186" w14:textId="77777777" w:rsidTr="00110EC5">
        <w:trPr>
          <w:trHeight w:val="300"/>
        </w:trPr>
        <w:tc>
          <w:tcPr>
            <w:tcW w:w="1136" w:type="dxa"/>
            <w:tcBorders>
              <w:top w:val="nil"/>
              <w:left w:val="single" w:sz="8" w:space="0" w:color="auto"/>
              <w:bottom w:val="single" w:sz="8" w:space="0" w:color="auto"/>
              <w:right w:val="single" w:sz="8" w:space="0" w:color="auto"/>
            </w:tcBorders>
          </w:tcPr>
          <w:p w14:paraId="3CB3326A" w14:textId="77777777" w:rsidR="00373A3C" w:rsidRDefault="00373A3C" w:rsidP="00110EC5">
            <w:pPr>
              <w:spacing w:before="100" w:beforeAutospacing="1" w:after="100" w:afterAutospacing="1"/>
            </w:pPr>
            <w:r>
              <w:rPr>
                <w:color w:val="1F497D"/>
              </w:rPr>
              <w:t>Fortinet</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41A1EA9E" w14:textId="77777777" w:rsidR="00373A3C" w:rsidRDefault="00373A3C" w:rsidP="00110EC5">
            <w:pPr>
              <w:spacing w:before="100" w:beforeAutospacing="1" w:after="100" w:afterAutospacing="1"/>
            </w:pPr>
            <w:proofErr w:type="spellStart"/>
            <w:r>
              <w:rPr>
                <w:color w:val="1F497D"/>
              </w:rPr>
              <w:t>FortiGate</w:t>
            </w:r>
            <w:proofErr w:type="spellEnd"/>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7BB28EA1" w14:textId="77777777" w:rsidR="00373A3C" w:rsidRDefault="007B45D4" w:rsidP="00110EC5">
            <w:pPr>
              <w:spacing w:before="100" w:beforeAutospacing="1" w:after="100" w:afterAutospacing="1"/>
            </w:pPr>
            <w:hyperlink r:id="rId213" w:tgtFrame="_blank" w:history="1">
              <w:r w:rsidR="00373A3C">
                <w:rPr>
                  <w:rStyle w:val="Hyperlink"/>
                </w:rPr>
                <w:t>https://aws.amazon.com/marketplace/pp/B00PCZSWDA</w:t>
              </w:r>
            </w:hyperlink>
          </w:p>
        </w:tc>
      </w:tr>
      <w:tr w:rsidR="00373A3C" w14:paraId="263F4026" w14:textId="77777777" w:rsidTr="00110EC5">
        <w:trPr>
          <w:trHeight w:val="285"/>
        </w:trPr>
        <w:tc>
          <w:tcPr>
            <w:tcW w:w="1136" w:type="dxa"/>
            <w:tcBorders>
              <w:top w:val="nil"/>
              <w:left w:val="single" w:sz="8" w:space="0" w:color="auto"/>
              <w:bottom w:val="single" w:sz="8" w:space="0" w:color="auto"/>
              <w:right w:val="single" w:sz="8" w:space="0" w:color="auto"/>
            </w:tcBorders>
          </w:tcPr>
          <w:p w14:paraId="5DA51F0B" w14:textId="77777777" w:rsidR="00373A3C" w:rsidRDefault="00373A3C" w:rsidP="00110EC5">
            <w:pPr>
              <w:spacing w:before="100" w:beforeAutospacing="1" w:after="100" w:afterAutospacing="1"/>
            </w:pPr>
            <w:r>
              <w:rPr>
                <w:color w:val="1F497D"/>
              </w:rPr>
              <w:t>Digital Cube</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22A4E022" w14:textId="77777777" w:rsidR="00373A3C" w:rsidRDefault="00373A3C" w:rsidP="00110EC5">
            <w:pPr>
              <w:spacing w:before="100" w:beforeAutospacing="1" w:after="100" w:afterAutospacing="1"/>
            </w:pPr>
            <w:r>
              <w:rPr>
                <w:color w:val="1F497D"/>
              </w:rPr>
              <w:t>WordPress Powered by AMIMOTO (HHVM)</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2A374AD9" w14:textId="77777777" w:rsidR="00373A3C" w:rsidRDefault="007B45D4" w:rsidP="00110EC5">
            <w:pPr>
              <w:spacing w:before="100" w:beforeAutospacing="1" w:after="100" w:afterAutospacing="1"/>
            </w:pPr>
            <w:hyperlink r:id="rId214" w:tgtFrame="_blank" w:history="1">
              <w:r w:rsidR="00373A3C">
                <w:rPr>
                  <w:rStyle w:val="Hyperlink"/>
                </w:rPr>
                <w:t>https://aws.amazon.com/marketplace/pp/B00V5JYXTO</w:t>
              </w:r>
            </w:hyperlink>
          </w:p>
        </w:tc>
      </w:tr>
      <w:tr w:rsidR="00373A3C" w14:paraId="2A176B8A" w14:textId="77777777" w:rsidTr="00110EC5">
        <w:trPr>
          <w:trHeight w:val="315"/>
        </w:trPr>
        <w:tc>
          <w:tcPr>
            <w:tcW w:w="1136" w:type="dxa"/>
            <w:tcBorders>
              <w:top w:val="nil"/>
              <w:left w:val="single" w:sz="8" w:space="0" w:color="auto"/>
              <w:bottom w:val="single" w:sz="8" w:space="0" w:color="auto"/>
              <w:right w:val="single" w:sz="8" w:space="0" w:color="auto"/>
            </w:tcBorders>
          </w:tcPr>
          <w:p w14:paraId="638CB90F" w14:textId="77777777" w:rsidR="00373A3C" w:rsidRDefault="00373A3C" w:rsidP="00110EC5">
            <w:pPr>
              <w:spacing w:before="100" w:beforeAutospacing="1" w:after="100" w:afterAutospacing="1"/>
            </w:pPr>
            <w:proofErr w:type="spellStart"/>
            <w:r>
              <w:rPr>
                <w:color w:val="1F497D"/>
              </w:rPr>
              <w:t>Thinkparq</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28A46AB0" w14:textId="77777777" w:rsidR="00373A3C" w:rsidRDefault="00373A3C" w:rsidP="00110EC5">
            <w:pPr>
              <w:spacing w:before="100" w:beforeAutospacing="1" w:after="100" w:afterAutospacing="1"/>
            </w:pPr>
            <w:proofErr w:type="spellStart"/>
            <w:r>
              <w:rPr>
                <w:color w:val="1F497D"/>
              </w:rPr>
              <w:t>BeeGFS</w:t>
            </w:r>
            <w:proofErr w:type="spellEnd"/>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469DAD8A" w14:textId="77777777" w:rsidR="00373A3C" w:rsidRDefault="007B45D4" w:rsidP="00110EC5">
            <w:pPr>
              <w:spacing w:before="100" w:beforeAutospacing="1" w:after="100" w:afterAutospacing="1"/>
            </w:pPr>
            <w:hyperlink r:id="rId215" w:tgtFrame="_blank" w:history="1">
              <w:r w:rsidR="00373A3C">
                <w:rPr>
                  <w:rStyle w:val="Hyperlink"/>
                </w:rPr>
                <w:t>https://aws.amazon.com/marketplace/pp/B01D5CMU66</w:t>
              </w:r>
            </w:hyperlink>
          </w:p>
        </w:tc>
      </w:tr>
      <w:tr w:rsidR="00373A3C" w14:paraId="7FA54802" w14:textId="77777777" w:rsidTr="00110EC5">
        <w:trPr>
          <w:trHeight w:val="285"/>
        </w:trPr>
        <w:tc>
          <w:tcPr>
            <w:tcW w:w="1136" w:type="dxa"/>
            <w:tcBorders>
              <w:top w:val="nil"/>
              <w:left w:val="single" w:sz="8" w:space="0" w:color="auto"/>
              <w:bottom w:val="single" w:sz="8" w:space="0" w:color="auto"/>
              <w:right w:val="single" w:sz="8" w:space="0" w:color="auto"/>
            </w:tcBorders>
          </w:tcPr>
          <w:p w14:paraId="5F854FE4" w14:textId="77777777" w:rsidR="00373A3C" w:rsidRDefault="00373A3C" w:rsidP="00110EC5">
            <w:pPr>
              <w:spacing w:before="100" w:beforeAutospacing="1" w:after="100" w:afterAutospacing="1"/>
            </w:pPr>
            <w:proofErr w:type="spellStart"/>
            <w:r>
              <w:rPr>
                <w:color w:val="1F497D"/>
              </w:rPr>
              <w:t>Thinkparq</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1856D7F7" w14:textId="77777777" w:rsidR="00373A3C" w:rsidRDefault="00373A3C" w:rsidP="00110EC5">
            <w:pPr>
              <w:spacing w:before="100" w:beforeAutospacing="1" w:after="100" w:afterAutospacing="1"/>
            </w:pPr>
            <w:proofErr w:type="spellStart"/>
            <w:r>
              <w:rPr>
                <w:color w:val="1F497D"/>
              </w:rPr>
              <w:t>BeeGFS</w:t>
            </w:r>
            <w:proofErr w:type="spellEnd"/>
            <w:r>
              <w:rPr>
                <w:color w:val="1F497D"/>
              </w:rPr>
              <w:t xml:space="preserve"> - Support Included</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56A7D50D" w14:textId="77777777" w:rsidR="00373A3C" w:rsidRDefault="007B45D4" w:rsidP="00110EC5">
            <w:pPr>
              <w:spacing w:before="100" w:beforeAutospacing="1" w:after="100" w:afterAutospacing="1"/>
            </w:pPr>
            <w:hyperlink r:id="rId216" w:tgtFrame="_blank" w:history="1">
              <w:r w:rsidR="00373A3C">
                <w:rPr>
                  <w:rStyle w:val="Hyperlink"/>
                </w:rPr>
                <w:t>https://aws.amazon.com/marketplace/pp/B01EVXGRH6</w:t>
              </w:r>
            </w:hyperlink>
          </w:p>
        </w:tc>
      </w:tr>
      <w:tr w:rsidR="00373A3C" w14:paraId="5792EB69" w14:textId="77777777" w:rsidTr="00110EC5">
        <w:trPr>
          <w:trHeight w:val="300"/>
        </w:trPr>
        <w:tc>
          <w:tcPr>
            <w:tcW w:w="1136" w:type="dxa"/>
            <w:tcBorders>
              <w:top w:val="nil"/>
              <w:left w:val="single" w:sz="8" w:space="0" w:color="auto"/>
              <w:bottom w:val="single" w:sz="8" w:space="0" w:color="auto"/>
              <w:right w:val="single" w:sz="8" w:space="0" w:color="auto"/>
            </w:tcBorders>
          </w:tcPr>
          <w:p w14:paraId="02C87156" w14:textId="77777777" w:rsidR="00373A3C" w:rsidRDefault="00373A3C" w:rsidP="00110EC5">
            <w:pPr>
              <w:spacing w:before="100" w:beforeAutospacing="1" w:after="100" w:afterAutospacing="1"/>
            </w:pPr>
            <w:proofErr w:type="spellStart"/>
            <w:r>
              <w:rPr>
                <w:color w:val="1F497D"/>
              </w:rPr>
              <w:lastRenderedPageBreak/>
              <w:t>Bitfusion</w:t>
            </w:r>
            <w:proofErr w:type="spellEnd"/>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5EB0A66A" w14:textId="77777777" w:rsidR="00373A3C" w:rsidRDefault="00373A3C" w:rsidP="00110EC5">
            <w:pPr>
              <w:spacing w:before="100" w:beforeAutospacing="1" w:after="100" w:afterAutospacing="1"/>
            </w:pPr>
            <w:proofErr w:type="spellStart"/>
            <w:r>
              <w:rPr>
                <w:color w:val="1F497D"/>
              </w:rPr>
              <w:t>Bitfusion</w:t>
            </w:r>
            <w:proofErr w:type="spellEnd"/>
            <w:r>
              <w:rPr>
                <w:color w:val="1F497D"/>
              </w:rPr>
              <w:t xml:space="preserve"> Boost Ubuntu 14 </w:t>
            </w:r>
            <w:proofErr w:type="spellStart"/>
            <w:r>
              <w:rPr>
                <w:color w:val="1F497D"/>
              </w:rPr>
              <w:t>Cuda</w:t>
            </w:r>
            <w:proofErr w:type="spellEnd"/>
            <w:r>
              <w:rPr>
                <w:color w:val="1F497D"/>
              </w:rPr>
              <w:t xml:space="preserve"> 7</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39ED16DD" w14:textId="77777777" w:rsidR="00373A3C" w:rsidRDefault="007B45D4" w:rsidP="00110EC5">
            <w:pPr>
              <w:spacing w:before="100" w:beforeAutospacing="1" w:after="100" w:afterAutospacing="1"/>
            </w:pPr>
            <w:hyperlink r:id="rId217" w:tgtFrame="_blank" w:history="1">
              <w:r w:rsidR="00373A3C">
                <w:rPr>
                  <w:rStyle w:val="Hyperlink"/>
                </w:rPr>
                <w:t>https://aws.amazon.com/marketplace/pp/B01AT7S6CC</w:t>
              </w:r>
            </w:hyperlink>
          </w:p>
        </w:tc>
      </w:tr>
      <w:tr w:rsidR="00373A3C" w14:paraId="607DD10E" w14:textId="77777777" w:rsidTr="00110EC5">
        <w:trPr>
          <w:trHeight w:val="285"/>
        </w:trPr>
        <w:tc>
          <w:tcPr>
            <w:tcW w:w="1136" w:type="dxa"/>
            <w:tcBorders>
              <w:top w:val="nil"/>
              <w:left w:val="single" w:sz="8" w:space="0" w:color="auto"/>
              <w:bottom w:val="single" w:sz="8" w:space="0" w:color="auto"/>
              <w:right w:val="single" w:sz="8" w:space="0" w:color="auto"/>
            </w:tcBorders>
          </w:tcPr>
          <w:p w14:paraId="3A5DEDCB" w14:textId="77777777" w:rsidR="00373A3C" w:rsidRDefault="00373A3C" w:rsidP="00110EC5">
            <w:pPr>
              <w:spacing w:before="100" w:beforeAutospacing="1" w:after="100" w:afterAutospacing="1"/>
            </w:pPr>
            <w:r>
              <w:rPr>
                <w:color w:val="1F497D"/>
              </w:rPr>
              <w:t>Digital Cube</w:t>
            </w:r>
          </w:p>
        </w:tc>
        <w:tc>
          <w:tcPr>
            <w:tcW w:w="2564" w:type="dxa"/>
            <w:tcBorders>
              <w:top w:val="nil"/>
              <w:left w:val="nil"/>
              <w:bottom w:val="single" w:sz="8" w:space="0" w:color="auto"/>
              <w:right w:val="single" w:sz="8" w:space="0" w:color="auto"/>
            </w:tcBorders>
            <w:noWrap/>
            <w:tcMar>
              <w:top w:w="0" w:type="dxa"/>
              <w:left w:w="108" w:type="dxa"/>
              <w:bottom w:w="0" w:type="dxa"/>
              <w:right w:w="108" w:type="dxa"/>
            </w:tcMar>
            <w:hideMark/>
          </w:tcPr>
          <w:p w14:paraId="407845A2" w14:textId="77777777" w:rsidR="00373A3C" w:rsidRDefault="00373A3C" w:rsidP="00110EC5">
            <w:pPr>
              <w:spacing w:before="100" w:beforeAutospacing="1" w:after="100" w:afterAutospacing="1"/>
            </w:pPr>
            <w:proofErr w:type="spellStart"/>
            <w:r>
              <w:rPr>
                <w:color w:val="1F497D"/>
              </w:rPr>
              <w:t>Mautic</w:t>
            </w:r>
            <w:proofErr w:type="spellEnd"/>
            <w:r>
              <w:rPr>
                <w:color w:val="1F497D"/>
              </w:rPr>
              <w:t xml:space="preserve"> Powered by AMIAGE</w:t>
            </w:r>
          </w:p>
        </w:tc>
        <w:tc>
          <w:tcPr>
            <w:tcW w:w="5490" w:type="dxa"/>
            <w:tcBorders>
              <w:top w:val="nil"/>
              <w:left w:val="nil"/>
              <w:bottom w:val="single" w:sz="8" w:space="0" w:color="auto"/>
              <w:right w:val="single" w:sz="8" w:space="0" w:color="auto"/>
            </w:tcBorders>
            <w:noWrap/>
            <w:tcMar>
              <w:top w:w="0" w:type="dxa"/>
              <w:left w:w="108" w:type="dxa"/>
              <w:bottom w:w="0" w:type="dxa"/>
              <w:right w:w="108" w:type="dxa"/>
            </w:tcMar>
            <w:hideMark/>
          </w:tcPr>
          <w:p w14:paraId="61143D3A" w14:textId="77777777" w:rsidR="00373A3C" w:rsidRDefault="007B45D4" w:rsidP="00110EC5">
            <w:pPr>
              <w:spacing w:before="100" w:beforeAutospacing="1" w:after="100" w:afterAutospacing="1"/>
            </w:pPr>
            <w:hyperlink r:id="rId218" w:tgtFrame="_blank" w:history="1">
              <w:r w:rsidR="00373A3C">
                <w:rPr>
                  <w:rStyle w:val="Hyperlink"/>
                </w:rPr>
                <w:t>https://aws.amazon.com/marketplace/pp/B00YAY9OX6</w:t>
              </w:r>
            </w:hyperlink>
          </w:p>
        </w:tc>
      </w:tr>
    </w:tbl>
    <w:p w14:paraId="55C9F102" w14:textId="77777777" w:rsidR="00EE5F3D" w:rsidRPr="00693647" w:rsidRDefault="00EE5F3D" w:rsidP="00373A3C">
      <w:pPr>
        <w:pStyle w:val="DocH1"/>
      </w:pPr>
    </w:p>
    <w:sectPr w:rsidR="00EE5F3D" w:rsidRPr="00693647" w:rsidSect="00350DEB">
      <w:headerReference w:type="default" r:id="rId219"/>
      <w:footerReference w:type="default" r:id="rId220"/>
      <w:pgSz w:w="12240" w:h="15840" w:code="1"/>
      <w:pgMar w:top="1440" w:right="1440" w:bottom="1440" w:left="1440" w:header="34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4" w:author="Kathryn Gillett" w:date="2016-12-14T20:54:00Z" w:initials="KG">
    <w:p w14:paraId="428BA07D" w14:textId="403A6814" w:rsidR="007B45D4" w:rsidRDefault="007B45D4">
      <w:pPr>
        <w:pStyle w:val="CommentText"/>
      </w:pPr>
      <w:r>
        <w:rPr>
          <w:rStyle w:val="CommentReference"/>
        </w:rPr>
        <w:annotationRef/>
      </w:r>
      <w:r>
        <w:t>We have not been using ‘let’s” Please rewrite in a tone that tells them what to do.</w:t>
      </w:r>
    </w:p>
  </w:comment>
  <w:comment w:id="145" w:author="Abhinandan" w:date="2016-12-16T14:30:00Z" w:initials="A">
    <w:p w14:paraId="432139C6" w14:textId="754C2CD5" w:rsidR="007B45D4" w:rsidRDefault="007B45D4">
      <w:pPr>
        <w:pStyle w:val="CommentText"/>
      </w:pPr>
      <w:r>
        <w:rPr>
          <w:rStyle w:val="CommentReference"/>
        </w:rPr>
        <w:annotationRef/>
      </w:r>
      <w:r>
        <w:t>Remove let’s</w:t>
      </w:r>
    </w:p>
  </w:comment>
  <w:comment w:id="165" w:author="Kathryn Gillett" w:date="2016-12-14T21:01:00Z" w:initials="KG">
    <w:p w14:paraId="739DDB21" w14:textId="5EACFFE9" w:rsidR="007B45D4" w:rsidRDefault="007B45D4">
      <w:pPr>
        <w:pStyle w:val="CommentText"/>
      </w:pPr>
      <w:r>
        <w:rPr>
          <w:rStyle w:val="CommentReference"/>
        </w:rPr>
        <w:annotationRef/>
      </w:r>
      <w:r>
        <w:t>Is this as it should be?</w:t>
      </w:r>
    </w:p>
  </w:comment>
  <w:comment w:id="166" w:author="Abhinandan" w:date="2016-12-16T14:32:00Z" w:initials="A">
    <w:p w14:paraId="0660E988" w14:textId="473802E4" w:rsidR="007B45D4" w:rsidRDefault="007B45D4">
      <w:pPr>
        <w:pStyle w:val="CommentText"/>
      </w:pPr>
      <w:r>
        <w:rPr>
          <w:rStyle w:val="CommentReference"/>
        </w:rPr>
        <w:annotationRef/>
      </w:r>
      <w:proofErr w:type="gramStart"/>
      <w:r>
        <w:t>yes</w:t>
      </w:r>
      <w:proofErr w:type="gramEnd"/>
    </w:p>
  </w:comment>
  <w:comment w:id="181" w:author="Kathryn Gillett" w:date="2016-12-05T21:07:00Z" w:initials="KG">
    <w:p w14:paraId="0EAB0C13" w14:textId="57DF845B" w:rsidR="007B45D4" w:rsidRDefault="007B45D4">
      <w:pPr>
        <w:pStyle w:val="CommentText"/>
      </w:pPr>
      <w:r>
        <w:rPr>
          <w:rStyle w:val="CommentReference"/>
        </w:rPr>
        <w:annotationRef/>
      </w:r>
      <w:r>
        <w:t>Please check. I think this is doc # 2. If so, that should be made clear here.</w:t>
      </w:r>
    </w:p>
  </w:comment>
  <w:comment w:id="182" w:author="Abhinandan" w:date="2016-12-13T15:38:00Z" w:initials="A">
    <w:p w14:paraId="519B1708" w14:textId="7172614D" w:rsidR="007B45D4" w:rsidRDefault="007B45D4">
      <w:pPr>
        <w:pStyle w:val="CommentText"/>
      </w:pPr>
      <w:r>
        <w:rPr>
          <w:rStyle w:val="CommentReference"/>
        </w:rPr>
        <w:annotationRef/>
      </w:r>
      <w:r>
        <w:t>Technically step is correct</w:t>
      </w:r>
    </w:p>
  </w:comment>
  <w:comment w:id="183" w:author="Kathryn Gillett" w:date="2016-12-14T21:09:00Z" w:initials="KG">
    <w:p w14:paraId="74859554" w14:textId="0B26D052" w:rsidR="007B45D4" w:rsidRDefault="007B45D4">
      <w:pPr>
        <w:pStyle w:val="CommentText"/>
      </w:pPr>
      <w:r>
        <w:rPr>
          <w:rStyle w:val="CommentReference"/>
        </w:rPr>
        <w:annotationRef/>
      </w:r>
      <w:r>
        <w:t>The current document is Document #3; the referred step is in document #2. To avoid confusion, should we make that clear?</w:t>
      </w:r>
    </w:p>
  </w:comment>
  <w:comment w:id="184" w:author="Abhinandan" w:date="2016-12-20T15:41:00Z" w:initials="A">
    <w:p w14:paraId="7D63AD87" w14:textId="43CAB14D" w:rsidR="007B45D4" w:rsidRDefault="007B45D4">
      <w:pPr>
        <w:pStyle w:val="CommentText"/>
      </w:pPr>
      <w:r>
        <w:rPr>
          <w:rStyle w:val="CommentReference"/>
        </w:rPr>
        <w:annotationRef/>
      </w:r>
      <w:r>
        <w:t>Referred step is in document #3</w:t>
      </w:r>
    </w:p>
  </w:comment>
  <w:comment w:id="185" w:author="Kathryn Gillett" w:date="2016-12-05T20:59:00Z" w:initials="KG">
    <w:p w14:paraId="1C60B8DF" w14:textId="05426EE1" w:rsidR="007B45D4" w:rsidRDefault="007B45D4">
      <w:pPr>
        <w:pStyle w:val="CommentText"/>
      </w:pPr>
      <w:r>
        <w:rPr>
          <w:rStyle w:val="CommentReference"/>
        </w:rPr>
        <w:annotationRef/>
      </w:r>
      <w:r>
        <w:t>Same as Comment above</w:t>
      </w:r>
    </w:p>
  </w:comment>
  <w:comment w:id="186" w:author="Abhinandan" w:date="2016-12-13T15:39:00Z" w:initials="A">
    <w:p w14:paraId="4C0BCE38" w14:textId="06DD5426" w:rsidR="007B45D4" w:rsidRDefault="007B45D4">
      <w:pPr>
        <w:pStyle w:val="CommentText"/>
      </w:pPr>
      <w:r>
        <w:rPr>
          <w:rStyle w:val="CommentReference"/>
        </w:rPr>
        <w:annotationRef/>
      </w:r>
      <w:r>
        <w:t>Technically step correct &amp; referred</w:t>
      </w:r>
      <w:r w:rsidR="009347B4">
        <w:t xml:space="preserve"> in document #3.</w:t>
      </w:r>
      <w:r>
        <w:t xml:space="preserve"> </w:t>
      </w:r>
    </w:p>
  </w:comment>
  <w:comment w:id="190" w:author="Kathryn Gillett" w:date="2016-12-05T21:07:00Z" w:initials="KG">
    <w:p w14:paraId="5D55F77D" w14:textId="6350E065" w:rsidR="007B45D4" w:rsidRDefault="007B45D4">
      <w:pPr>
        <w:pStyle w:val="CommentText"/>
      </w:pPr>
      <w:r>
        <w:rPr>
          <w:rStyle w:val="CommentReference"/>
        </w:rPr>
        <w:annotationRef/>
      </w:r>
      <w:r>
        <w:t>I believe all of these refer to steps in doc #2… if so, we should clarify that.</w:t>
      </w:r>
    </w:p>
  </w:comment>
  <w:comment w:id="191" w:author="Abhinandan" w:date="2016-12-13T15:41:00Z" w:initials="A">
    <w:p w14:paraId="32868ACD" w14:textId="4F23F20F" w:rsidR="007B45D4" w:rsidRDefault="007B45D4">
      <w:pPr>
        <w:pStyle w:val="CommentText"/>
      </w:pPr>
      <w:r>
        <w:rPr>
          <w:rStyle w:val="CommentReference"/>
        </w:rPr>
        <w:annotationRef/>
      </w:r>
      <w:r>
        <w:t>Steps are technically correct</w:t>
      </w:r>
    </w:p>
  </w:comment>
  <w:comment w:id="192" w:author="Kathryn Gillett" w:date="2016-12-14T21:12:00Z" w:initials="KG">
    <w:p w14:paraId="73F1ED06" w14:textId="231EFA5D" w:rsidR="009347B4" w:rsidRDefault="007B45D4">
      <w:pPr>
        <w:pStyle w:val="CommentText"/>
      </w:pPr>
      <w:r>
        <w:rPr>
          <w:rStyle w:val="CommentReference"/>
        </w:rPr>
        <w:annotationRef/>
      </w:r>
      <w:r>
        <w:t>Same comment as before; to avoid confusion, should we point them to the correct document/</w:t>
      </w:r>
    </w:p>
  </w:comment>
  <w:comment w:id="193" w:author="Abhinandan" w:date="2016-12-20T15:48:00Z" w:initials="A">
    <w:p w14:paraId="76778CEF" w14:textId="5F73AE9D" w:rsidR="009347B4" w:rsidRDefault="009347B4">
      <w:pPr>
        <w:pStyle w:val="CommentText"/>
      </w:pPr>
      <w:r>
        <w:rPr>
          <w:rStyle w:val="CommentReference"/>
        </w:rPr>
        <w:annotationRef/>
      </w:r>
      <w:r>
        <w:t>This is in same document</w:t>
      </w:r>
    </w:p>
  </w:comment>
  <w:comment w:id="213" w:author="Kathryn Gillett" w:date="2016-12-14T21:19:00Z" w:initials="KG">
    <w:p w14:paraId="26FBB5CB" w14:textId="39AA9132" w:rsidR="007B45D4" w:rsidRDefault="007B45D4">
      <w:pPr>
        <w:pStyle w:val="CommentText"/>
      </w:pPr>
      <w:r>
        <w:rPr>
          <w:rStyle w:val="CommentReference"/>
        </w:rPr>
        <w:annotationRef/>
      </w:r>
      <w:r>
        <w:t>Is this the right verb? Use the? Find the?</w:t>
      </w:r>
    </w:p>
  </w:comment>
  <w:comment w:id="214" w:author="Abhinandan" w:date="2016-12-16T14:34:00Z" w:initials="A">
    <w:p w14:paraId="098677CA" w14:textId="00A11025" w:rsidR="007B45D4" w:rsidRDefault="007B45D4">
      <w:pPr>
        <w:pStyle w:val="CommentText"/>
      </w:pPr>
      <w:r>
        <w:rPr>
          <w:rStyle w:val="CommentReference"/>
        </w:rPr>
        <w:annotationRef/>
      </w:r>
      <w:r>
        <w:t>Change to use</w:t>
      </w:r>
    </w:p>
  </w:comment>
  <w:comment w:id="226" w:author="Kathryn Gillett" w:date="2016-12-14T21:22:00Z" w:initials="KG">
    <w:p w14:paraId="0DC40534" w14:textId="7FB92E34" w:rsidR="007B45D4" w:rsidRDefault="007B45D4">
      <w:pPr>
        <w:pStyle w:val="CommentText"/>
      </w:pPr>
      <w:r>
        <w:rPr>
          <w:rStyle w:val="CommentReference"/>
        </w:rPr>
        <w:annotationRef/>
      </w:r>
      <w:proofErr w:type="spellStart"/>
      <w:r>
        <w:t>Pleae</w:t>
      </w:r>
      <w:proofErr w:type="spellEnd"/>
      <w:r>
        <w:t xml:space="preserve"> please rewrite an action step without ‘let’s’. </w:t>
      </w:r>
    </w:p>
  </w:comment>
  <w:comment w:id="227" w:author="Abhinandan" w:date="2016-12-20T15:53:00Z" w:initials="A">
    <w:p w14:paraId="1F90551D" w14:textId="10C24CD4" w:rsidR="009347B4" w:rsidRDefault="009347B4">
      <w:pPr>
        <w:pStyle w:val="CommentText"/>
      </w:pPr>
      <w:r>
        <w:rPr>
          <w:rStyle w:val="CommentReference"/>
        </w:rPr>
        <w:annotationRef/>
      </w:r>
      <w:r>
        <w:t>Remove Let’s</w:t>
      </w:r>
    </w:p>
  </w:comment>
  <w:comment w:id="241" w:author="Kathryn Gillett" w:date="2016-12-15T15:03:00Z" w:initials="KG">
    <w:p w14:paraId="50BE49FC" w14:textId="1B69D2C0" w:rsidR="007B45D4" w:rsidRDefault="007B45D4">
      <w:pPr>
        <w:pStyle w:val="CommentText"/>
      </w:pPr>
      <w:r>
        <w:rPr>
          <w:rStyle w:val="CommentReference"/>
        </w:rPr>
        <w:annotationRef/>
      </w:r>
      <w:r>
        <w:t>Since Luis does not want to use the word ‘demo’ should this be replace with another word.</w:t>
      </w:r>
    </w:p>
  </w:comment>
  <w:comment w:id="242" w:author="Abhinandan" w:date="2016-12-20T15:55:00Z" w:initials="A">
    <w:p w14:paraId="30899697" w14:textId="4452AE1E" w:rsidR="00A902FC" w:rsidRDefault="00A902FC">
      <w:pPr>
        <w:pStyle w:val="CommentText"/>
      </w:pPr>
      <w:r>
        <w:rPr>
          <w:rStyle w:val="CommentReference"/>
        </w:rPr>
        <w:annotationRef/>
      </w:r>
      <w:r>
        <w:t>Demo change with solution</w:t>
      </w:r>
    </w:p>
  </w:comment>
  <w:comment w:id="256" w:author="Kathryn Gillett" w:date="2016-12-15T15:42:00Z" w:initials="KG">
    <w:p w14:paraId="589935DC" w14:textId="08B42113" w:rsidR="007B45D4" w:rsidRDefault="007B45D4">
      <w:pPr>
        <w:pStyle w:val="CommentText"/>
      </w:pPr>
      <w:r>
        <w:rPr>
          <w:rStyle w:val="CommentReference"/>
        </w:rPr>
        <w:annotationRef/>
      </w:r>
    </w:p>
  </w:comment>
  <w:comment w:id="257" w:author="Kathryn Gillett" w:date="2016-12-15T15:42:00Z" w:initials="KG">
    <w:p w14:paraId="5A8BDC01" w14:textId="646ED954" w:rsidR="007B45D4" w:rsidRDefault="007B45D4">
      <w:pPr>
        <w:pStyle w:val="CommentText"/>
      </w:pPr>
      <w:r>
        <w:rPr>
          <w:rStyle w:val="CommentReference"/>
        </w:rPr>
        <w:annotationRef/>
      </w:r>
      <w:r>
        <w:rPr>
          <w:noProof/>
        </w:rPr>
        <w:t>I just noticed that some of these links are orange; others are red; others are blue. Just checking: was that a conscious choice?</w:t>
      </w:r>
    </w:p>
  </w:comment>
  <w:comment w:id="258" w:author="Abhinandan" w:date="2016-12-20T15:57:00Z" w:initials="A">
    <w:p w14:paraId="32EE8A78" w14:textId="52AE5AF3" w:rsidR="00A902FC" w:rsidRDefault="00A902FC">
      <w:pPr>
        <w:pStyle w:val="CommentText"/>
      </w:pPr>
      <w:r>
        <w:rPr>
          <w:rStyle w:val="CommentReference"/>
        </w:rPr>
        <w:annotationRef/>
      </w:r>
      <w:r>
        <w:t>No if you edit it or change it the link color will change, once you final accept it all link will be in blue.</w:t>
      </w:r>
    </w:p>
  </w:comment>
  <w:comment w:id="284" w:author="Kathryn Gillett" w:date="2016-12-05T12:00:00Z" w:initials="KG">
    <w:p w14:paraId="398A24F2" w14:textId="4B98F373" w:rsidR="007B45D4" w:rsidRDefault="007B45D4">
      <w:pPr>
        <w:pStyle w:val="CommentText"/>
      </w:pPr>
      <w:r>
        <w:rPr>
          <w:rStyle w:val="CommentReference"/>
        </w:rPr>
        <w:annotationRef/>
      </w:r>
      <w:r>
        <w:t>This link did not work</w:t>
      </w:r>
    </w:p>
  </w:comment>
  <w:comment w:id="285" w:author="Abhinandan" w:date="2016-12-13T15:54:00Z" w:initials="A">
    <w:p w14:paraId="50818F8A" w14:textId="26844A29" w:rsidR="007B45D4" w:rsidRDefault="007B45D4">
      <w:pPr>
        <w:pStyle w:val="CommentText"/>
      </w:pPr>
      <w:r>
        <w:rPr>
          <w:rStyle w:val="CommentReference"/>
        </w:rPr>
        <w:annotationRef/>
      </w:r>
      <w:r>
        <w:t>Link is working copy the link and paste it on browser address bar</w:t>
      </w:r>
    </w:p>
    <w:p w14:paraId="7D043C25" w14:textId="30A210D6" w:rsidR="007B45D4" w:rsidRDefault="007B45D4">
      <w:pPr>
        <w:pStyle w:val="CommentText"/>
      </w:pPr>
    </w:p>
  </w:comment>
  <w:comment w:id="286" w:author="Kathryn Gillett" w:date="2016-12-14T21:36:00Z" w:initials="KG">
    <w:p w14:paraId="2C43B0A0" w14:textId="00B444B6" w:rsidR="007B45D4" w:rsidRDefault="007B45D4">
      <w:pPr>
        <w:pStyle w:val="CommentText"/>
      </w:pPr>
      <w:r>
        <w:rPr>
          <w:rStyle w:val="CommentReference"/>
        </w:rPr>
        <w:annotationRef/>
      </w:r>
      <w:r>
        <w:t xml:space="preserve">To avoid confusion, Should we say, “Copy and paste the following link …” </w:t>
      </w:r>
    </w:p>
    <w:p w14:paraId="1EBCB5C3" w14:textId="5E6248EC" w:rsidR="007B45D4" w:rsidRDefault="007B45D4">
      <w:pPr>
        <w:pStyle w:val="CommentText"/>
      </w:pPr>
    </w:p>
    <w:p w14:paraId="7B94735A" w14:textId="0E57AA8C" w:rsidR="007B45D4" w:rsidRDefault="007B45D4">
      <w:pPr>
        <w:pStyle w:val="CommentText"/>
      </w:pPr>
      <w:r>
        <w:t>I recommend we only underline and ‘blue’ links, not content for copying and pasting…</w:t>
      </w:r>
    </w:p>
  </w:comment>
  <w:comment w:id="287" w:author="Abhinandan" w:date="2016-12-20T16:01:00Z" w:initials="A">
    <w:p w14:paraId="47F28104" w14:textId="4A139646" w:rsidR="00A902FC" w:rsidRDefault="00A902FC">
      <w:pPr>
        <w:pStyle w:val="CommentText"/>
      </w:pPr>
      <w:r>
        <w:rPr>
          <w:rStyle w:val="CommentReference"/>
        </w:rPr>
        <w:annotationRef/>
      </w:r>
      <w:r>
        <w:t>Change the work with copy and paste</w:t>
      </w:r>
    </w:p>
  </w:comment>
  <w:comment w:id="298" w:author="Kathryn Gillett" w:date="2016-12-05T12:18:00Z" w:initials="KG">
    <w:p w14:paraId="0DE65908" w14:textId="11186794" w:rsidR="007B45D4" w:rsidRDefault="007B45D4">
      <w:pPr>
        <w:pStyle w:val="CommentText"/>
      </w:pPr>
      <w:r>
        <w:rPr>
          <w:rStyle w:val="CommentReference"/>
        </w:rPr>
        <w:annotationRef/>
      </w:r>
      <w:r>
        <w:t>This link did not work.</w:t>
      </w:r>
    </w:p>
  </w:comment>
  <w:comment w:id="299" w:author="Abhinandan" w:date="2016-12-13T15:55:00Z" w:initials="A">
    <w:p w14:paraId="21A43A6C" w14:textId="2EF284E6" w:rsidR="007B45D4" w:rsidRDefault="007B45D4">
      <w:pPr>
        <w:pStyle w:val="CommentText"/>
      </w:pPr>
      <w:r>
        <w:rPr>
          <w:rStyle w:val="CommentReference"/>
        </w:rPr>
        <w:annotationRef/>
      </w:r>
      <w:r>
        <w:t>Private repo link</w:t>
      </w:r>
    </w:p>
  </w:comment>
  <w:comment w:id="300" w:author="Abhinandan" w:date="2016-12-16T14:53:00Z" w:initials="A">
    <w:p w14:paraId="0A522E52" w14:textId="1ECCA1DA" w:rsidR="007B45D4" w:rsidRDefault="007B45D4">
      <w:pPr>
        <w:pStyle w:val="CommentText"/>
      </w:pPr>
      <w:r>
        <w:rPr>
          <w:rStyle w:val="CommentReference"/>
        </w:rPr>
        <w:annotationRef/>
      </w:r>
      <w:r>
        <w:t>Need an AWS repo link</w:t>
      </w:r>
    </w:p>
  </w:comment>
  <w:comment w:id="316" w:author="Abhinandan" w:date="2016-12-13T15:56:00Z" w:initials="A">
    <w:p w14:paraId="650AA70B" w14:textId="64296BEF" w:rsidR="007B45D4" w:rsidRDefault="007B45D4">
      <w:pPr>
        <w:pStyle w:val="CommentText"/>
      </w:pPr>
      <w:r>
        <w:rPr>
          <w:rStyle w:val="CommentReference"/>
        </w:rPr>
        <w:annotationRef/>
      </w:r>
      <w:r>
        <w:t>Add per hour sign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8BA07D" w15:done="0"/>
  <w15:commentEx w15:paraId="432139C6" w15:paraIdParent="428BA07D" w15:done="0"/>
  <w15:commentEx w15:paraId="739DDB21" w15:done="0"/>
  <w15:commentEx w15:paraId="0660E988" w15:paraIdParent="739DDB21" w15:done="0"/>
  <w15:commentEx w15:paraId="0EAB0C13" w15:done="0"/>
  <w15:commentEx w15:paraId="519B1708" w15:paraIdParent="0EAB0C13" w15:done="0"/>
  <w15:commentEx w15:paraId="74859554" w15:paraIdParent="0EAB0C13" w15:done="0"/>
  <w15:commentEx w15:paraId="7D63AD87" w15:paraIdParent="0EAB0C13" w15:done="0"/>
  <w15:commentEx w15:paraId="1C60B8DF" w15:done="0"/>
  <w15:commentEx w15:paraId="4C0BCE38" w15:paraIdParent="1C60B8DF" w15:done="0"/>
  <w15:commentEx w15:paraId="5D55F77D" w15:done="0"/>
  <w15:commentEx w15:paraId="32868ACD" w15:paraIdParent="5D55F77D" w15:done="0"/>
  <w15:commentEx w15:paraId="73F1ED06" w15:paraIdParent="5D55F77D" w15:done="0"/>
  <w15:commentEx w15:paraId="76778CEF" w15:paraIdParent="5D55F77D" w15:done="0"/>
  <w15:commentEx w15:paraId="26FBB5CB" w15:done="0"/>
  <w15:commentEx w15:paraId="098677CA" w15:paraIdParent="26FBB5CB" w15:done="0"/>
  <w15:commentEx w15:paraId="0DC40534" w15:done="0"/>
  <w15:commentEx w15:paraId="1F90551D" w15:paraIdParent="0DC40534" w15:done="0"/>
  <w15:commentEx w15:paraId="50BE49FC" w15:done="0"/>
  <w15:commentEx w15:paraId="30899697" w15:paraIdParent="50BE49FC" w15:done="0"/>
  <w15:commentEx w15:paraId="589935DC" w15:done="0"/>
  <w15:commentEx w15:paraId="5A8BDC01" w15:done="0"/>
  <w15:commentEx w15:paraId="32EE8A78" w15:paraIdParent="5A8BDC01" w15:done="0"/>
  <w15:commentEx w15:paraId="398A24F2" w15:done="0"/>
  <w15:commentEx w15:paraId="7D043C25" w15:paraIdParent="398A24F2" w15:done="0"/>
  <w15:commentEx w15:paraId="7B94735A" w15:paraIdParent="398A24F2" w15:done="0"/>
  <w15:commentEx w15:paraId="47F28104" w15:paraIdParent="398A24F2" w15:done="0"/>
  <w15:commentEx w15:paraId="0DE65908" w15:done="0"/>
  <w15:commentEx w15:paraId="21A43A6C" w15:paraIdParent="0DE65908" w15:done="0"/>
  <w15:commentEx w15:paraId="0A522E52" w15:paraIdParent="0DE65908" w15:done="0"/>
  <w15:commentEx w15:paraId="650AA70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B5C801" w14:textId="77777777" w:rsidR="00E310CF" w:rsidRDefault="00E310CF">
      <w:pPr>
        <w:spacing w:after="0" w:line="240" w:lineRule="auto"/>
      </w:pPr>
      <w:r>
        <w:separator/>
      </w:r>
    </w:p>
  </w:endnote>
  <w:endnote w:type="continuationSeparator" w:id="0">
    <w:p w14:paraId="4E9B5BDB" w14:textId="77777777" w:rsidR="00E310CF" w:rsidRDefault="00E31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imes New Roman"/>
    <w:charset w:val="00"/>
    <w:family w:val="swiss"/>
    <w:pitch w:val="variable"/>
    <w:sig w:usb0="E00002EF" w:usb1="4000205B" w:usb2="00000028"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2D215" w14:textId="58232945" w:rsidR="007B45D4" w:rsidRDefault="007B45D4">
    <w:pPr>
      <w:tabs>
        <w:tab w:val="center" w:pos="4680"/>
        <w:tab w:val="right" w:pos="9360"/>
      </w:tabs>
      <w:spacing w:after="0" w:line="240" w:lineRule="auto"/>
      <w:jc w:val="right"/>
    </w:pPr>
    <w:r>
      <w:t xml:space="preserve">Page </w:t>
    </w:r>
    <w:r>
      <w:fldChar w:fldCharType="begin"/>
    </w:r>
    <w:r>
      <w:instrText>PAGE</w:instrText>
    </w:r>
    <w:r>
      <w:fldChar w:fldCharType="separate"/>
    </w:r>
    <w:r w:rsidR="00A46004">
      <w:rPr>
        <w:noProof/>
      </w:rPr>
      <w:t>77</w:t>
    </w:r>
    <w:r>
      <w:fldChar w:fldCharType="end"/>
    </w:r>
    <w:r>
      <w:t xml:space="preserve"> of </w:t>
    </w:r>
    <w:r>
      <w:fldChar w:fldCharType="begin"/>
    </w:r>
    <w:r>
      <w:instrText>NUMPAGES</w:instrText>
    </w:r>
    <w:r>
      <w:fldChar w:fldCharType="separate"/>
    </w:r>
    <w:r w:rsidR="00A46004">
      <w:rPr>
        <w:noProof/>
      </w:rPr>
      <w:t>79</w:t>
    </w:r>
    <w:r>
      <w:fldChar w:fldCharType="end"/>
    </w:r>
  </w:p>
  <w:p w14:paraId="69C252AF" w14:textId="77777777" w:rsidR="007B45D4" w:rsidRDefault="007B45D4">
    <w:pPr>
      <w:tabs>
        <w:tab w:val="center" w:pos="4680"/>
        <w:tab w:val="right" w:pos="9360"/>
      </w:tabs>
      <w:spacing w:after="72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0D9858" w14:textId="77777777" w:rsidR="00E310CF" w:rsidRDefault="00E310CF">
      <w:pPr>
        <w:spacing w:after="0" w:line="240" w:lineRule="auto"/>
      </w:pPr>
      <w:r>
        <w:separator/>
      </w:r>
    </w:p>
  </w:footnote>
  <w:footnote w:type="continuationSeparator" w:id="0">
    <w:p w14:paraId="7FF0157E" w14:textId="77777777" w:rsidR="00E310CF" w:rsidRDefault="00E310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49F89" w14:textId="4F21F36E" w:rsidR="007B45D4" w:rsidRDefault="007B45D4" w:rsidP="00350DEB">
    <w:pPr>
      <w:tabs>
        <w:tab w:val="center" w:pos="4680"/>
        <w:tab w:val="right" w:pos="9360"/>
      </w:tabs>
      <w:spacing w:before="720" w:after="0" w:line="240" w:lineRule="auto"/>
    </w:pPr>
    <w:r>
      <w:rPr>
        <w:noProof/>
      </w:rPr>
      <w:drawing>
        <wp:inline distT="0" distB="0" distL="0" distR="0" wp14:anchorId="73F0F3E2" wp14:editId="7DC90C20">
          <wp:extent cx="269735" cy="269735"/>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269735" cy="269735"/>
                  </a:xfrm>
                  <a:prstGeom prst="rect">
                    <a:avLst/>
                  </a:prstGeom>
                  <a:ln/>
                </pic:spPr>
              </pic:pic>
            </a:graphicData>
          </a:graphic>
        </wp:inline>
      </w:drawing>
    </w:r>
    <w:r>
      <w:rPr>
        <w:sz w:val="14"/>
        <w:szCs w:val="14"/>
      </w:rPr>
      <w:t>Step by Step Development Guide</w:t>
    </w:r>
    <w:r>
      <w:rPr>
        <w:rFonts w:ascii="Arial" w:eastAsia="Arial" w:hAnsi="Arial" w:cs="Arial"/>
        <w:b/>
        <w:sz w:val="14"/>
        <w:szCs w:val="14"/>
      </w:rPr>
      <w:t xml:space="preserve"> </w:t>
    </w:r>
    <w:del w:id="326" w:author="Abhinandan" w:date="2016-12-16T14:17:00Z">
      <w:r w:rsidDel="000823B2">
        <w:rPr>
          <w:rFonts w:ascii="Arial" w:eastAsia="Arial" w:hAnsi="Arial" w:cs="Arial"/>
          <w:b/>
          <w:sz w:val="14"/>
          <w:szCs w:val="14"/>
        </w:rPr>
        <w:delText>-</w:delText>
      </w:r>
    </w:del>
    <w:ins w:id="327" w:author="Abhinandan" w:date="2016-12-16T14:17:00Z">
      <w:r>
        <w:rPr>
          <w:rFonts w:ascii="Arial" w:eastAsia="Arial" w:hAnsi="Arial" w:cs="Arial"/>
          <w:b/>
          <w:sz w:val="14"/>
          <w:szCs w:val="14"/>
        </w:rPr>
        <w:t>–</w:t>
      </w:r>
    </w:ins>
    <w:r>
      <w:rPr>
        <w:rFonts w:ascii="Arial" w:eastAsia="Arial" w:hAnsi="Arial" w:cs="Arial"/>
        <w:b/>
        <w:sz w:val="14"/>
        <w:szCs w:val="14"/>
      </w:rPr>
      <w:t xml:space="preserve"> </w:t>
    </w:r>
    <w:ins w:id="328" w:author="Abhinandan" w:date="2016-12-16T14:17:00Z">
      <w:r>
        <w:rPr>
          <w:rFonts w:ascii="Arial" w:eastAsia="Arial" w:hAnsi="Arial" w:cs="Arial"/>
          <w:b/>
          <w:sz w:val="14"/>
          <w:szCs w:val="14"/>
        </w:rPr>
        <w:t>Part 2</w:t>
      </w:r>
    </w:ins>
    <w:del w:id="329" w:author="Abhinandan" w:date="2016-12-16T14:17:00Z">
      <w:r w:rsidDel="000823B2">
        <w:rPr>
          <w:rFonts w:ascii="Arial" w:eastAsia="Arial" w:hAnsi="Arial" w:cs="Arial"/>
          <w:b/>
          <w:sz w:val="14"/>
          <w:szCs w:val="14"/>
        </w:rPr>
        <w:delText>In</w:delText>
      </w:r>
    </w:del>
    <w:del w:id="330" w:author="Abhinandan" w:date="2016-12-16T14:16:00Z">
      <w:r w:rsidDel="000823B2">
        <w:rPr>
          <w:rFonts w:ascii="Arial" w:eastAsia="Arial" w:hAnsi="Arial" w:cs="Arial"/>
          <w:b/>
          <w:sz w:val="14"/>
          <w:szCs w:val="14"/>
        </w:rPr>
        <w:delText>tegrating AWS Services and Marketplace Solutions to Deploy a BYOD-Cloud Based Analytical System</w:delText>
      </w:r>
    </w:del>
    <w:r>
      <w:rPr>
        <w:rFonts w:ascii="Arial" w:eastAsia="Arial" w:hAnsi="Arial" w:cs="Arial"/>
        <w:b/>
        <w:sz w:val="14"/>
        <w:szCs w:val="14"/>
      </w:rPr>
      <w:t xml:space="preserve"> </w:t>
    </w:r>
    <w:r>
      <w:rPr>
        <w:rFonts w:ascii="Arial" w:eastAsia="Arial" w:hAnsi="Arial" w:cs="Arial"/>
        <w:sz w:val="14"/>
        <w:szCs w:val="14"/>
      </w:rPr>
      <w:t xml:space="preserve">    </w:t>
    </w:r>
    <w:r>
      <w:rPr>
        <w:rFonts w:ascii="Arial" w:eastAsia="Arial" w:hAnsi="Arial" w:cs="Arial"/>
        <w:sz w:val="12"/>
        <w:szCs w:val="12"/>
      </w:rPr>
      <w:t xml:space="preserve">        </w:t>
    </w:r>
  </w:p>
  <w:p w14:paraId="2EA93073" w14:textId="77777777" w:rsidR="007B45D4" w:rsidRPr="00350DEB" w:rsidRDefault="007B45D4" w:rsidP="00350DEB">
    <w:pPr>
      <w:tabs>
        <w:tab w:val="center" w:pos="4680"/>
        <w:tab w:val="right" w:pos="9360"/>
      </w:tabs>
      <w:spacing w:after="0" w:line="240" w:lineRule="auto"/>
    </w:pPr>
    <w:r>
      <w:rPr>
        <w:rFonts w:ascii="Arial" w:eastAsia="Arial" w:hAnsi="Arial" w:cs="Arial"/>
        <w:sz w:val="16"/>
        <w:szCs w:val="1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B3520"/>
    <w:multiLevelType w:val="hybridMultilevel"/>
    <w:tmpl w:val="B668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676D3"/>
    <w:multiLevelType w:val="multilevel"/>
    <w:tmpl w:val="4F4A4B1C"/>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b/>
      </w:rPr>
    </w:lvl>
    <w:lvl w:ilvl="2">
      <w:start w:val="1"/>
      <w:numFmt w:val="decimal"/>
      <w:pStyle w:val="DocH3"/>
      <w:lvlText w:val="4.%2.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7546DA"/>
    <w:multiLevelType w:val="hybridMultilevel"/>
    <w:tmpl w:val="B6965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E7912"/>
    <w:multiLevelType w:val="hybridMultilevel"/>
    <w:tmpl w:val="F83A7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5143D"/>
    <w:multiLevelType w:val="hybridMultilevel"/>
    <w:tmpl w:val="1D327070"/>
    <w:lvl w:ilvl="0" w:tplc="04090019">
      <w:start w:val="1"/>
      <w:numFmt w:val="lowerLetter"/>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15:restartNumberingAfterBreak="0">
    <w:nsid w:val="16ED45B4"/>
    <w:multiLevelType w:val="multilevel"/>
    <w:tmpl w:val="BC9A05F6"/>
    <w:lvl w:ilvl="0">
      <w:start w:val="4"/>
      <w:numFmt w:val="decimal"/>
      <w:lvlText w:val="%1."/>
      <w:lvlJc w:val="left"/>
      <w:pPr>
        <w:ind w:left="675" w:hanging="675"/>
      </w:pPr>
      <w:rPr>
        <w:rFonts w:hint="default"/>
      </w:rPr>
    </w:lvl>
    <w:lvl w:ilvl="1">
      <w:start w:val="8"/>
      <w:numFmt w:val="decimal"/>
      <w:lvlText w:val="%1.%2."/>
      <w:lvlJc w:val="left"/>
      <w:pPr>
        <w:ind w:left="720" w:hanging="720"/>
      </w:pPr>
      <w:rPr>
        <w:rFonts w:hint="default"/>
      </w:rPr>
    </w:lvl>
    <w:lvl w:ilvl="2">
      <w:start w:val="8"/>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B4A0B7F"/>
    <w:multiLevelType w:val="multilevel"/>
    <w:tmpl w:val="76DE7EDC"/>
    <w:lvl w:ilvl="0">
      <w:start w:val="1"/>
      <w:numFmt w:val="decimal"/>
      <w:suff w:val="space"/>
      <w:lvlText w:val="%1."/>
      <w:lvlJc w:val="left"/>
      <w:pPr>
        <w:ind w:left="288" w:hanging="288"/>
      </w:pPr>
      <w:rPr>
        <w:rFonts w:hint="default"/>
      </w:rPr>
    </w:lvl>
    <w:lvl w:ilvl="1">
      <w:start w:val="1"/>
      <w:numFmt w:val="lowerLetter"/>
      <w:lvlText w:val="%2."/>
      <w:lvlJc w:val="left"/>
      <w:pPr>
        <w:ind w:left="288" w:hanging="288"/>
      </w:pPr>
      <w:rPr>
        <w:rFonts w:hint="default"/>
      </w:rPr>
    </w:lvl>
    <w:lvl w:ilvl="2">
      <w:start w:val="1"/>
      <w:numFmt w:val="lowerRoman"/>
      <w:lvlText w:val="%3."/>
      <w:lvlJc w:val="right"/>
      <w:pPr>
        <w:ind w:left="288" w:hanging="288"/>
      </w:pPr>
      <w:rPr>
        <w:rFonts w:hint="default"/>
      </w:rPr>
    </w:lvl>
    <w:lvl w:ilvl="3">
      <w:start w:val="1"/>
      <w:numFmt w:val="decimal"/>
      <w:lvlText w:val="%4."/>
      <w:lvlJc w:val="left"/>
      <w:pPr>
        <w:tabs>
          <w:tab w:val="num" w:pos="5688"/>
        </w:tabs>
        <w:ind w:left="288" w:hanging="288"/>
      </w:pPr>
      <w:rPr>
        <w:rFonts w:ascii="Open Sans" w:eastAsia="Open Sans" w:hAnsi="Open Sans" w:cs="Open San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288" w:hanging="288"/>
      </w:pPr>
      <w:rPr>
        <w:rFonts w:hint="default"/>
      </w:rPr>
    </w:lvl>
    <w:lvl w:ilvl="5">
      <w:start w:val="1"/>
      <w:numFmt w:val="lowerRoman"/>
      <w:lvlText w:val="%6."/>
      <w:lvlJc w:val="right"/>
      <w:pPr>
        <w:ind w:left="288" w:hanging="288"/>
      </w:pPr>
      <w:rPr>
        <w:rFonts w:hint="default"/>
      </w:rPr>
    </w:lvl>
    <w:lvl w:ilvl="6">
      <w:start w:val="1"/>
      <w:numFmt w:val="decimal"/>
      <w:lvlText w:val="%7."/>
      <w:lvlJc w:val="left"/>
      <w:pPr>
        <w:ind w:left="288" w:hanging="288"/>
      </w:pPr>
      <w:rPr>
        <w:rFonts w:hint="default"/>
      </w:rPr>
    </w:lvl>
    <w:lvl w:ilvl="7">
      <w:start w:val="1"/>
      <w:numFmt w:val="lowerLetter"/>
      <w:lvlText w:val="%8."/>
      <w:lvlJc w:val="left"/>
      <w:pPr>
        <w:ind w:left="288" w:hanging="288"/>
      </w:pPr>
      <w:rPr>
        <w:rFonts w:hint="default"/>
      </w:rPr>
    </w:lvl>
    <w:lvl w:ilvl="8">
      <w:start w:val="1"/>
      <w:numFmt w:val="lowerRoman"/>
      <w:lvlText w:val="%9."/>
      <w:lvlJc w:val="right"/>
      <w:pPr>
        <w:ind w:left="288" w:hanging="288"/>
      </w:pPr>
      <w:rPr>
        <w:rFonts w:hint="default"/>
      </w:rPr>
    </w:lvl>
  </w:abstractNum>
  <w:abstractNum w:abstractNumId="7" w15:restartNumberingAfterBreak="0">
    <w:nsid w:val="1BD44B64"/>
    <w:multiLevelType w:val="hybridMultilevel"/>
    <w:tmpl w:val="0E24CC6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28B13C82"/>
    <w:multiLevelType w:val="multilevel"/>
    <w:tmpl w:val="6BF89B4C"/>
    <w:lvl w:ilvl="0">
      <w:start w:val="5"/>
      <w:numFmt w:val="decimal"/>
      <w:lvlText w:val="%1."/>
      <w:lvlJc w:val="left"/>
      <w:pPr>
        <w:ind w:left="288" w:hanging="288"/>
      </w:pPr>
      <w:rPr>
        <w:rFonts w:hint="default"/>
      </w:rPr>
    </w:lvl>
    <w:lvl w:ilvl="1">
      <w:start w:val="1"/>
      <w:numFmt w:val="lowerLetter"/>
      <w:lvlText w:val="%2."/>
      <w:lvlJc w:val="left"/>
      <w:pPr>
        <w:ind w:left="288" w:hanging="288"/>
      </w:pPr>
      <w:rPr>
        <w:rFonts w:hint="default"/>
      </w:rPr>
    </w:lvl>
    <w:lvl w:ilvl="2">
      <w:start w:val="1"/>
      <w:numFmt w:val="lowerRoman"/>
      <w:lvlText w:val="%3."/>
      <w:lvlJc w:val="right"/>
      <w:pPr>
        <w:ind w:left="288" w:hanging="288"/>
      </w:pPr>
      <w:rPr>
        <w:rFonts w:hint="default"/>
      </w:rPr>
    </w:lvl>
    <w:lvl w:ilvl="3">
      <w:start w:val="1"/>
      <w:numFmt w:val="decimal"/>
      <w:lvlText w:val="%4."/>
      <w:lvlJc w:val="left"/>
      <w:pPr>
        <w:tabs>
          <w:tab w:val="num" w:pos="5688"/>
        </w:tabs>
        <w:ind w:left="288" w:hanging="288"/>
      </w:pPr>
      <w:rPr>
        <w:rFonts w:ascii="Open Sans" w:eastAsia="Open Sans" w:hAnsi="Open Sans" w:cs="Open San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lowerLetter"/>
      <w:lvlText w:val="%5."/>
      <w:lvlJc w:val="left"/>
      <w:pPr>
        <w:ind w:left="288" w:hanging="288"/>
      </w:pPr>
      <w:rPr>
        <w:rFonts w:hint="default"/>
      </w:rPr>
    </w:lvl>
    <w:lvl w:ilvl="5">
      <w:start w:val="1"/>
      <w:numFmt w:val="lowerRoman"/>
      <w:lvlText w:val="%6."/>
      <w:lvlJc w:val="right"/>
      <w:pPr>
        <w:ind w:left="288" w:hanging="288"/>
      </w:pPr>
      <w:rPr>
        <w:rFonts w:hint="default"/>
      </w:rPr>
    </w:lvl>
    <w:lvl w:ilvl="6">
      <w:start w:val="1"/>
      <w:numFmt w:val="decimal"/>
      <w:lvlText w:val="%7."/>
      <w:lvlJc w:val="left"/>
      <w:pPr>
        <w:ind w:left="288" w:hanging="288"/>
      </w:pPr>
      <w:rPr>
        <w:rFonts w:hint="default"/>
      </w:rPr>
    </w:lvl>
    <w:lvl w:ilvl="7">
      <w:start w:val="1"/>
      <w:numFmt w:val="lowerLetter"/>
      <w:lvlText w:val="%8."/>
      <w:lvlJc w:val="left"/>
      <w:pPr>
        <w:ind w:left="288" w:hanging="288"/>
      </w:pPr>
      <w:rPr>
        <w:rFonts w:hint="default"/>
      </w:rPr>
    </w:lvl>
    <w:lvl w:ilvl="8">
      <w:start w:val="1"/>
      <w:numFmt w:val="lowerRoman"/>
      <w:lvlText w:val="%9."/>
      <w:lvlJc w:val="right"/>
      <w:pPr>
        <w:ind w:left="288" w:hanging="288"/>
      </w:pPr>
      <w:rPr>
        <w:rFonts w:hint="default"/>
      </w:rPr>
    </w:lvl>
  </w:abstractNum>
  <w:abstractNum w:abstractNumId="9" w15:restartNumberingAfterBreak="0">
    <w:nsid w:val="29500F39"/>
    <w:multiLevelType w:val="hybridMultilevel"/>
    <w:tmpl w:val="428A35B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2B714DCA"/>
    <w:multiLevelType w:val="hybridMultilevel"/>
    <w:tmpl w:val="E8BC1B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2D2947A0"/>
    <w:multiLevelType w:val="multilevel"/>
    <w:tmpl w:val="1FE02A56"/>
    <w:lvl w:ilvl="0">
      <w:start w:val="1"/>
      <w:numFmt w:val="decimal"/>
      <w:lvlText w:val="%1."/>
      <w:lvlJc w:val="left"/>
      <w:pPr>
        <w:ind w:left="378" w:hanging="288"/>
      </w:pPr>
      <w:rPr>
        <w:rFonts w:hint="default"/>
      </w:rPr>
    </w:lvl>
    <w:lvl w:ilvl="1">
      <w:start w:val="1"/>
      <w:numFmt w:val="lowerLetter"/>
      <w:lvlText w:val="%2."/>
      <w:lvlJc w:val="left"/>
      <w:pPr>
        <w:ind w:left="288" w:hanging="288"/>
      </w:pPr>
      <w:rPr>
        <w:rFonts w:hint="default"/>
      </w:rPr>
    </w:lvl>
    <w:lvl w:ilvl="2">
      <w:start w:val="1"/>
      <w:numFmt w:val="lowerRoman"/>
      <w:lvlText w:val="%3."/>
      <w:lvlJc w:val="right"/>
      <w:pPr>
        <w:ind w:left="288" w:hanging="288"/>
      </w:pPr>
      <w:rPr>
        <w:rFonts w:hint="default"/>
      </w:rPr>
    </w:lvl>
    <w:lvl w:ilvl="3">
      <w:start w:val="1"/>
      <w:numFmt w:val="decimal"/>
      <w:lvlText w:val="%4."/>
      <w:lvlJc w:val="left"/>
      <w:pPr>
        <w:tabs>
          <w:tab w:val="num" w:pos="5688"/>
        </w:tabs>
        <w:ind w:left="288" w:hanging="288"/>
      </w:pPr>
      <w:rPr>
        <w:rFonts w:ascii="Open Sans" w:eastAsia="Open Sans" w:hAnsi="Open Sans" w:cs="Open San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288" w:hanging="288"/>
      </w:pPr>
      <w:rPr>
        <w:rFonts w:hint="default"/>
      </w:rPr>
    </w:lvl>
    <w:lvl w:ilvl="5">
      <w:start w:val="1"/>
      <w:numFmt w:val="lowerRoman"/>
      <w:lvlText w:val="%6."/>
      <w:lvlJc w:val="right"/>
      <w:pPr>
        <w:ind w:left="288" w:hanging="288"/>
      </w:pPr>
      <w:rPr>
        <w:rFonts w:hint="default"/>
      </w:rPr>
    </w:lvl>
    <w:lvl w:ilvl="6">
      <w:start w:val="1"/>
      <w:numFmt w:val="decimal"/>
      <w:lvlText w:val="%7."/>
      <w:lvlJc w:val="left"/>
      <w:pPr>
        <w:ind w:left="288" w:hanging="288"/>
      </w:pPr>
      <w:rPr>
        <w:rFonts w:hint="default"/>
      </w:rPr>
    </w:lvl>
    <w:lvl w:ilvl="7">
      <w:start w:val="1"/>
      <w:numFmt w:val="lowerLetter"/>
      <w:lvlText w:val="%8."/>
      <w:lvlJc w:val="left"/>
      <w:pPr>
        <w:ind w:left="288" w:hanging="288"/>
      </w:pPr>
      <w:rPr>
        <w:rFonts w:hint="default"/>
      </w:rPr>
    </w:lvl>
    <w:lvl w:ilvl="8">
      <w:start w:val="1"/>
      <w:numFmt w:val="lowerRoman"/>
      <w:lvlText w:val="%9."/>
      <w:lvlJc w:val="right"/>
      <w:pPr>
        <w:ind w:left="288" w:hanging="288"/>
      </w:pPr>
      <w:rPr>
        <w:rFonts w:hint="default"/>
      </w:rPr>
    </w:lvl>
  </w:abstractNum>
  <w:abstractNum w:abstractNumId="12" w15:restartNumberingAfterBreak="0">
    <w:nsid w:val="36DF4D27"/>
    <w:multiLevelType w:val="hybridMultilevel"/>
    <w:tmpl w:val="18CA409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3C123315"/>
    <w:multiLevelType w:val="multilevel"/>
    <w:tmpl w:val="1EB21282"/>
    <w:lvl w:ilvl="0">
      <w:start w:val="1"/>
      <w:numFmt w:val="decimal"/>
      <w:lvlText w:val="%1."/>
      <w:lvlJc w:val="left"/>
      <w:pPr>
        <w:ind w:left="288" w:hanging="288"/>
      </w:pPr>
      <w:rPr>
        <w:rFonts w:hint="default"/>
      </w:rPr>
    </w:lvl>
    <w:lvl w:ilvl="1">
      <w:start w:val="1"/>
      <w:numFmt w:val="lowerLetter"/>
      <w:lvlText w:val="%2."/>
      <w:lvlJc w:val="left"/>
      <w:pPr>
        <w:ind w:left="288" w:hanging="288"/>
      </w:pPr>
      <w:rPr>
        <w:rFonts w:hint="default"/>
      </w:rPr>
    </w:lvl>
    <w:lvl w:ilvl="2">
      <w:start w:val="1"/>
      <w:numFmt w:val="lowerRoman"/>
      <w:lvlText w:val="%3."/>
      <w:lvlJc w:val="right"/>
      <w:pPr>
        <w:ind w:left="288" w:hanging="288"/>
      </w:pPr>
      <w:rPr>
        <w:rFonts w:hint="default"/>
      </w:rPr>
    </w:lvl>
    <w:lvl w:ilvl="3">
      <w:start w:val="1"/>
      <w:numFmt w:val="decimal"/>
      <w:lvlText w:val="%4."/>
      <w:lvlJc w:val="left"/>
      <w:pPr>
        <w:tabs>
          <w:tab w:val="num" w:pos="5688"/>
        </w:tabs>
        <w:ind w:left="288" w:hanging="288"/>
      </w:pPr>
      <w:rPr>
        <w:rFonts w:ascii="Open Sans" w:eastAsia="Open Sans" w:hAnsi="Open Sans" w:cs="Open San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288" w:hanging="288"/>
      </w:pPr>
      <w:rPr>
        <w:rFonts w:hint="default"/>
      </w:rPr>
    </w:lvl>
    <w:lvl w:ilvl="5">
      <w:start w:val="1"/>
      <w:numFmt w:val="lowerRoman"/>
      <w:lvlText w:val="%6."/>
      <w:lvlJc w:val="right"/>
      <w:pPr>
        <w:ind w:left="288" w:hanging="288"/>
      </w:pPr>
      <w:rPr>
        <w:rFonts w:hint="default"/>
      </w:rPr>
    </w:lvl>
    <w:lvl w:ilvl="6">
      <w:start w:val="1"/>
      <w:numFmt w:val="decimal"/>
      <w:lvlText w:val="%7."/>
      <w:lvlJc w:val="left"/>
      <w:pPr>
        <w:ind w:left="288" w:hanging="288"/>
      </w:pPr>
      <w:rPr>
        <w:rFonts w:hint="default"/>
      </w:rPr>
    </w:lvl>
    <w:lvl w:ilvl="7">
      <w:start w:val="1"/>
      <w:numFmt w:val="lowerLetter"/>
      <w:lvlText w:val="%8."/>
      <w:lvlJc w:val="left"/>
      <w:pPr>
        <w:ind w:left="288" w:hanging="288"/>
      </w:pPr>
      <w:rPr>
        <w:rFonts w:hint="default"/>
      </w:rPr>
    </w:lvl>
    <w:lvl w:ilvl="8">
      <w:start w:val="1"/>
      <w:numFmt w:val="lowerRoman"/>
      <w:lvlText w:val="%9."/>
      <w:lvlJc w:val="right"/>
      <w:pPr>
        <w:ind w:left="288" w:hanging="288"/>
      </w:pPr>
      <w:rPr>
        <w:rFonts w:hint="default"/>
      </w:rPr>
    </w:lvl>
  </w:abstractNum>
  <w:abstractNum w:abstractNumId="14" w15:restartNumberingAfterBreak="0">
    <w:nsid w:val="45CC5966"/>
    <w:multiLevelType w:val="hybridMultilevel"/>
    <w:tmpl w:val="FE6AE30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15:restartNumberingAfterBreak="0">
    <w:nsid w:val="46E513ED"/>
    <w:multiLevelType w:val="hybridMultilevel"/>
    <w:tmpl w:val="5526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153582"/>
    <w:multiLevelType w:val="multilevel"/>
    <w:tmpl w:val="1FE02A56"/>
    <w:lvl w:ilvl="0">
      <w:start w:val="1"/>
      <w:numFmt w:val="decimal"/>
      <w:lvlText w:val="%1."/>
      <w:lvlJc w:val="left"/>
      <w:pPr>
        <w:ind w:left="288" w:hanging="288"/>
      </w:pPr>
      <w:rPr>
        <w:rFonts w:hint="default"/>
      </w:rPr>
    </w:lvl>
    <w:lvl w:ilvl="1">
      <w:start w:val="1"/>
      <w:numFmt w:val="lowerLetter"/>
      <w:lvlText w:val="%2."/>
      <w:lvlJc w:val="left"/>
      <w:pPr>
        <w:ind w:left="288" w:hanging="288"/>
      </w:pPr>
      <w:rPr>
        <w:rFonts w:hint="default"/>
      </w:rPr>
    </w:lvl>
    <w:lvl w:ilvl="2">
      <w:start w:val="1"/>
      <w:numFmt w:val="lowerRoman"/>
      <w:lvlText w:val="%3."/>
      <w:lvlJc w:val="right"/>
      <w:pPr>
        <w:ind w:left="288" w:hanging="288"/>
      </w:pPr>
      <w:rPr>
        <w:rFonts w:hint="default"/>
      </w:rPr>
    </w:lvl>
    <w:lvl w:ilvl="3">
      <w:start w:val="1"/>
      <w:numFmt w:val="decimal"/>
      <w:lvlText w:val="%4."/>
      <w:lvlJc w:val="left"/>
      <w:pPr>
        <w:tabs>
          <w:tab w:val="num" w:pos="5688"/>
        </w:tabs>
        <w:ind w:left="288" w:hanging="288"/>
      </w:pPr>
      <w:rPr>
        <w:rFonts w:ascii="Open Sans" w:eastAsia="Open Sans" w:hAnsi="Open Sans" w:cs="Open Sans"/>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288" w:hanging="288"/>
      </w:pPr>
      <w:rPr>
        <w:rFonts w:hint="default"/>
      </w:rPr>
    </w:lvl>
    <w:lvl w:ilvl="5">
      <w:start w:val="1"/>
      <w:numFmt w:val="lowerRoman"/>
      <w:lvlText w:val="%6."/>
      <w:lvlJc w:val="right"/>
      <w:pPr>
        <w:ind w:left="288" w:hanging="288"/>
      </w:pPr>
      <w:rPr>
        <w:rFonts w:hint="default"/>
      </w:rPr>
    </w:lvl>
    <w:lvl w:ilvl="6">
      <w:start w:val="1"/>
      <w:numFmt w:val="decimal"/>
      <w:lvlText w:val="%7."/>
      <w:lvlJc w:val="left"/>
      <w:pPr>
        <w:ind w:left="288" w:hanging="288"/>
      </w:pPr>
      <w:rPr>
        <w:rFonts w:hint="default"/>
      </w:rPr>
    </w:lvl>
    <w:lvl w:ilvl="7">
      <w:start w:val="1"/>
      <w:numFmt w:val="lowerLetter"/>
      <w:lvlText w:val="%8."/>
      <w:lvlJc w:val="left"/>
      <w:pPr>
        <w:ind w:left="288" w:hanging="288"/>
      </w:pPr>
      <w:rPr>
        <w:rFonts w:hint="default"/>
      </w:rPr>
    </w:lvl>
    <w:lvl w:ilvl="8">
      <w:start w:val="1"/>
      <w:numFmt w:val="lowerRoman"/>
      <w:lvlText w:val="%9."/>
      <w:lvlJc w:val="right"/>
      <w:pPr>
        <w:ind w:left="288" w:hanging="288"/>
      </w:pPr>
      <w:rPr>
        <w:rFonts w:hint="default"/>
      </w:rPr>
    </w:lvl>
  </w:abstractNum>
  <w:abstractNum w:abstractNumId="17" w15:restartNumberingAfterBreak="0">
    <w:nsid w:val="477F1E33"/>
    <w:multiLevelType w:val="hybridMultilevel"/>
    <w:tmpl w:val="867A6B5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487B609A"/>
    <w:multiLevelType w:val="multilevel"/>
    <w:tmpl w:val="C2B895B4"/>
    <w:lvl w:ilvl="0">
      <w:start w:val="1"/>
      <w:numFmt w:val="decimal"/>
      <w:lvlText w:val="%1."/>
      <w:lvlJc w:val="left"/>
      <w:pPr>
        <w:ind w:left="288" w:hanging="288"/>
      </w:pPr>
      <w:rPr>
        <w:rFonts w:hint="default"/>
      </w:rPr>
    </w:lvl>
    <w:lvl w:ilvl="1">
      <w:start w:val="1"/>
      <w:numFmt w:val="lowerLetter"/>
      <w:lvlText w:val="%2."/>
      <w:lvlJc w:val="left"/>
      <w:pPr>
        <w:ind w:left="288" w:hanging="288"/>
      </w:pPr>
      <w:rPr>
        <w:rFonts w:hint="default"/>
      </w:rPr>
    </w:lvl>
    <w:lvl w:ilvl="2">
      <w:start w:val="1"/>
      <w:numFmt w:val="lowerRoman"/>
      <w:lvlText w:val="%3."/>
      <w:lvlJc w:val="right"/>
      <w:pPr>
        <w:ind w:left="288" w:hanging="288"/>
      </w:pPr>
      <w:rPr>
        <w:rFonts w:hint="default"/>
      </w:rPr>
    </w:lvl>
    <w:lvl w:ilvl="3">
      <w:start w:val="1"/>
      <w:numFmt w:val="decimal"/>
      <w:lvlText w:val="%4."/>
      <w:lvlJc w:val="left"/>
      <w:pPr>
        <w:tabs>
          <w:tab w:val="num" w:pos="5688"/>
        </w:tabs>
        <w:ind w:left="288" w:hanging="288"/>
      </w:pPr>
      <w:rPr>
        <w:rFonts w:ascii="Open Sans" w:eastAsia="Open Sans" w:hAnsi="Open Sans" w:cs="Open Sans"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4">
      <w:start w:val="1"/>
      <w:numFmt w:val="lowerLetter"/>
      <w:lvlText w:val="%5."/>
      <w:lvlJc w:val="left"/>
      <w:pPr>
        <w:ind w:left="288" w:hanging="288"/>
      </w:pPr>
      <w:rPr>
        <w:rFonts w:hint="default"/>
      </w:rPr>
    </w:lvl>
    <w:lvl w:ilvl="5">
      <w:start w:val="1"/>
      <w:numFmt w:val="lowerRoman"/>
      <w:lvlText w:val="%6."/>
      <w:lvlJc w:val="right"/>
      <w:pPr>
        <w:ind w:left="288" w:hanging="288"/>
      </w:pPr>
      <w:rPr>
        <w:rFonts w:hint="default"/>
      </w:rPr>
    </w:lvl>
    <w:lvl w:ilvl="6">
      <w:start w:val="1"/>
      <w:numFmt w:val="decimal"/>
      <w:lvlText w:val="%7."/>
      <w:lvlJc w:val="left"/>
      <w:pPr>
        <w:ind w:left="288" w:hanging="288"/>
      </w:pPr>
      <w:rPr>
        <w:rFonts w:hint="default"/>
      </w:rPr>
    </w:lvl>
    <w:lvl w:ilvl="7">
      <w:start w:val="1"/>
      <w:numFmt w:val="lowerLetter"/>
      <w:lvlText w:val="%8."/>
      <w:lvlJc w:val="left"/>
      <w:pPr>
        <w:ind w:left="288" w:hanging="288"/>
      </w:pPr>
      <w:rPr>
        <w:rFonts w:hint="default"/>
      </w:rPr>
    </w:lvl>
    <w:lvl w:ilvl="8">
      <w:start w:val="1"/>
      <w:numFmt w:val="lowerRoman"/>
      <w:lvlText w:val="%9."/>
      <w:lvlJc w:val="right"/>
      <w:pPr>
        <w:ind w:left="288" w:hanging="288"/>
      </w:pPr>
      <w:rPr>
        <w:rFonts w:hint="default"/>
      </w:rPr>
    </w:lvl>
  </w:abstractNum>
  <w:abstractNum w:abstractNumId="19" w15:restartNumberingAfterBreak="0">
    <w:nsid w:val="4A89211A"/>
    <w:multiLevelType w:val="hybridMultilevel"/>
    <w:tmpl w:val="C302BF7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15:restartNumberingAfterBreak="0">
    <w:nsid w:val="4D3C39BC"/>
    <w:multiLevelType w:val="hybridMultilevel"/>
    <w:tmpl w:val="3556892C"/>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1" w15:restartNumberingAfterBreak="0">
    <w:nsid w:val="597C3DD2"/>
    <w:multiLevelType w:val="hybridMultilevel"/>
    <w:tmpl w:val="AC08425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2" w15:restartNumberingAfterBreak="0">
    <w:nsid w:val="5C515738"/>
    <w:multiLevelType w:val="hybridMultilevel"/>
    <w:tmpl w:val="ACCC88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40301CA"/>
    <w:multiLevelType w:val="multilevel"/>
    <w:tmpl w:val="0DEEE7CC"/>
    <w:lvl w:ilvl="0">
      <w:start w:val="6"/>
      <w:numFmt w:val="decimal"/>
      <w:pStyle w:val="step3"/>
      <w:suff w:val="space"/>
      <w:lvlText w:val="%1."/>
      <w:lvlJc w:val="left"/>
      <w:pPr>
        <w:ind w:left="288" w:hanging="28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65397D5C"/>
    <w:multiLevelType w:val="multilevel"/>
    <w:tmpl w:val="578AD95E"/>
    <w:lvl w:ilvl="0">
      <w:start w:val="1"/>
      <w:numFmt w:val="lowerLetter"/>
      <w:lvlText w:val="%1."/>
      <w:lvlJc w:val="left"/>
      <w:pPr>
        <w:ind w:left="1008" w:hanging="360"/>
      </w:pPr>
    </w:lvl>
    <w:lvl w:ilvl="1">
      <w:start w:val="9"/>
      <w:numFmt w:val="decimal"/>
      <w:isLgl/>
      <w:lvlText w:val="%1.%2"/>
      <w:lvlJc w:val="left"/>
      <w:pPr>
        <w:ind w:left="1113" w:hanging="465"/>
      </w:pPr>
      <w:rPr>
        <w:rFonts w:hint="default"/>
      </w:rPr>
    </w:lvl>
    <w:lvl w:ilvl="2">
      <w:start w:val="1"/>
      <w:numFmt w:val="decimal"/>
      <w:isLgl/>
      <w:lvlText w:val="%1.%2.%3"/>
      <w:lvlJc w:val="left"/>
      <w:pPr>
        <w:ind w:left="1368" w:hanging="720"/>
      </w:pPr>
      <w:rPr>
        <w:rFonts w:hint="default"/>
      </w:rPr>
    </w:lvl>
    <w:lvl w:ilvl="3">
      <w:start w:val="1"/>
      <w:numFmt w:val="decimal"/>
      <w:isLgl/>
      <w:lvlText w:val="%1.%2.%3.%4"/>
      <w:lvlJc w:val="left"/>
      <w:pPr>
        <w:ind w:left="1368"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2088" w:hanging="1440"/>
      </w:pPr>
      <w:rPr>
        <w:rFonts w:hint="default"/>
      </w:rPr>
    </w:lvl>
    <w:lvl w:ilvl="6">
      <w:start w:val="1"/>
      <w:numFmt w:val="decimal"/>
      <w:isLgl/>
      <w:lvlText w:val="%1.%2.%3.%4.%5.%6.%7"/>
      <w:lvlJc w:val="left"/>
      <w:pPr>
        <w:ind w:left="2088" w:hanging="1440"/>
      </w:pPr>
      <w:rPr>
        <w:rFonts w:hint="default"/>
      </w:rPr>
    </w:lvl>
    <w:lvl w:ilvl="7">
      <w:start w:val="1"/>
      <w:numFmt w:val="decimal"/>
      <w:isLgl/>
      <w:lvlText w:val="%1.%2.%3.%4.%5.%6.%7.%8"/>
      <w:lvlJc w:val="left"/>
      <w:pPr>
        <w:ind w:left="2448" w:hanging="1800"/>
      </w:pPr>
      <w:rPr>
        <w:rFonts w:hint="default"/>
      </w:rPr>
    </w:lvl>
    <w:lvl w:ilvl="8">
      <w:start w:val="1"/>
      <w:numFmt w:val="decimal"/>
      <w:isLgl/>
      <w:lvlText w:val="%1.%2.%3.%4.%5.%6.%7.%8.%9"/>
      <w:lvlJc w:val="left"/>
      <w:pPr>
        <w:ind w:left="2448" w:hanging="1800"/>
      </w:pPr>
      <w:rPr>
        <w:rFonts w:hint="default"/>
      </w:rPr>
    </w:lvl>
  </w:abstractNum>
  <w:abstractNum w:abstractNumId="25" w15:restartNumberingAfterBreak="0">
    <w:nsid w:val="6F707124"/>
    <w:multiLevelType w:val="hybridMultilevel"/>
    <w:tmpl w:val="90E4D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D636AC"/>
    <w:multiLevelType w:val="hybridMultilevel"/>
    <w:tmpl w:val="B088F73E"/>
    <w:lvl w:ilvl="0" w:tplc="A39280AC">
      <w:start w:val="1"/>
      <w:numFmt w:val="lowerLetter"/>
      <w:lvlText w:val="%1."/>
      <w:lvlJc w:val="left"/>
      <w:pPr>
        <w:ind w:left="720" w:hanging="288"/>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7" w15:restartNumberingAfterBreak="0">
    <w:nsid w:val="7EE4324C"/>
    <w:multiLevelType w:val="multilevel"/>
    <w:tmpl w:val="992E02DE"/>
    <w:lvl w:ilvl="0">
      <w:start w:val="4"/>
      <w:numFmt w:val="decimal"/>
      <w:lvlText w:val="%1"/>
      <w:lvlJc w:val="left"/>
      <w:pPr>
        <w:ind w:left="405" w:hanging="405"/>
      </w:pPr>
      <w:rPr>
        <w:rFonts w:hint="default"/>
      </w:rPr>
    </w:lvl>
    <w:lvl w:ilvl="1">
      <w:start w:val="6"/>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15"/>
  </w:num>
  <w:num w:numId="3">
    <w:abstractNumId w:val="25"/>
  </w:num>
  <w:num w:numId="4">
    <w:abstractNumId w:val="2"/>
  </w:num>
  <w:num w:numId="5">
    <w:abstractNumId w:val="3"/>
  </w:num>
  <w:num w:numId="6">
    <w:abstractNumId w:val="6"/>
  </w:num>
  <w:num w:numId="7">
    <w:abstractNumId w:val="17"/>
  </w:num>
  <w:num w:numId="8">
    <w:abstractNumId w:val="14"/>
  </w:num>
  <w:num w:numId="9">
    <w:abstractNumId w:val="5"/>
  </w:num>
  <w:num w:numId="10">
    <w:abstractNumId w:val="24"/>
  </w:num>
  <w:num w:numId="11">
    <w:abstractNumId w:val="20"/>
  </w:num>
  <w:num w:numId="12">
    <w:abstractNumId w:val="9"/>
  </w:num>
  <w:num w:numId="13">
    <w:abstractNumId w:val="0"/>
  </w:num>
  <w:num w:numId="14">
    <w:abstractNumId w:val="6"/>
  </w:num>
  <w:num w:numId="15">
    <w:abstractNumId w:val="21"/>
  </w:num>
  <w:num w:numId="16">
    <w:abstractNumId w:val="27"/>
  </w:num>
  <w:num w:numId="17">
    <w:abstractNumId w:val="11"/>
  </w:num>
  <w:num w:numId="18">
    <w:abstractNumId w:val="16"/>
  </w:num>
  <w:num w:numId="19">
    <w:abstractNumId w:val="23"/>
    <w:lvlOverride w:ilvl="0">
      <w:startOverride w:val="2"/>
    </w:lvlOverride>
  </w:num>
  <w:num w:numId="20">
    <w:abstractNumId w:val="10"/>
  </w:num>
  <w:num w:numId="21">
    <w:abstractNumId w:val="12"/>
  </w:num>
  <w:num w:numId="22">
    <w:abstractNumId w:val="7"/>
  </w:num>
  <w:num w:numId="23">
    <w:abstractNumId w:val="8"/>
  </w:num>
  <w:num w:numId="24">
    <w:abstractNumId w:val="23"/>
    <w:lvlOverride w:ilvl="0">
      <w:startOverride w:val="1"/>
    </w:lvlOverride>
  </w:num>
  <w:num w:numId="25">
    <w:abstractNumId w:val="19"/>
  </w:num>
  <w:num w:numId="26">
    <w:abstractNumId w:val="26"/>
  </w:num>
  <w:num w:numId="27">
    <w:abstractNumId w:val="4"/>
  </w:num>
  <w:num w:numId="28">
    <w:abstractNumId w:val="23"/>
    <w:lvlOverride w:ilvl="0">
      <w:startOverride w:val="1"/>
    </w:lvlOverride>
  </w:num>
  <w:num w:numId="29">
    <w:abstractNumId w:val="23"/>
    <w:lvlOverride w:ilvl="0">
      <w:startOverride w:val="1"/>
    </w:lvlOverride>
  </w:num>
  <w:num w:numId="30">
    <w:abstractNumId w:val="13"/>
  </w:num>
  <w:num w:numId="31">
    <w:abstractNumId w:val="22"/>
  </w:num>
  <w:num w:numId="32">
    <w:abstractNumId w:val="18"/>
  </w:num>
  <w:num w:numId="33">
    <w:abstractNumId w:val="23"/>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bhinandan">
    <w15:presenceInfo w15:providerId="None" w15:userId="Abhinandan"/>
  </w15:person>
  <w15:person w15:author="Kathryn Gillett">
    <w15:presenceInfo w15:providerId="Windows Live" w15:userId="a8cb817c45caaa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UyMze2MDExMjY3MDBQ0lEKTi0uzszPAykwqwUAf09bjywAAAA="/>
  </w:docVars>
  <w:rsids>
    <w:rsidRoot w:val="00C32FD8"/>
    <w:rsid w:val="000114EE"/>
    <w:rsid w:val="00011510"/>
    <w:rsid w:val="00011E80"/>
    <w:rsid w:val="000242DA"/>
    <w:rsid w:val="00025BF1"/>
    <w:rsid w:val="00025EAE"/>
    <w:rsid w:val="00027255"/>
    <w:rsid w:val="00034A67"/>
    <w:rsid w:val="00040214"/>
    <w:rsid w:val="000402D4"/>
    <w:rsid w:val="000454EE"/>
    <w:rsid w:val="000475C8"/>
    <w:rsid w:val="00047912"/>
    <w:rsid w:val="00047B93"/>
    <w:rsid w:val="00047C58"/>
    <w:rsid w:val="000552B2"/>
    <w:rsid w:val="00056C18"/>
    <w:rsid w:val="00062601"/>
    <w:rsid w:val="0006739F"/>
    <w:rsid w:val="00070293"/>
    <w:rsid w:val="0008164E"/>
    <w:rsid w:val="00081793"/>
    <w:rsid w:val="000823B2"/>
    <w:rsid w:val="00082E5B"/>
    <w:rsid w:val="00083009"/>
    <w:rsid w:val="00084611"/>
    <w:rsid w:val="000858C2"/>
    <w:rsid w:val="00087896"/>
    <w:rsid w:val="00092A04"/>
    <w:rsid w:val="00093F06"/>
    <w:rsid w:val="00096597"/>
    <w:rsid w:val="000A1159"/>
    <w:rsid w:val="000A3CC4"/>
    <w:rsid w:val="000A6013"/>
    <w:rsid w:val="000A61B8"/>
    <w:rsid w:val="000B1DD3"/>
    <w:rsid w:val="000C0263"/>
    <w:rsid w:val="000C47CE"/>
    <w:rsid w:val="000C64BA"/>
    <w:rsid w:val="000C6F29"/>
    <w:rsid w:val="000C70BF"/>
    <w:rsid w:val="000D3DE6"/>
    <w:rsid w:val="000D42D4"/>
    <w:rsid w:val="00103238"/>
    <w:rsid w:val="00103E50"/>
    <w:rsid w:val="00104656"/>
    <w:rsid w:val="0011048C"/>
    <w:rsid w:val="00110EC5"/>
    <w:rsid w:val="00112866"/>
    <w:rsid w:val="00120F71"/>
    <w:rsid w:val="001213A1"/>
    <w:rsid w:val="0012150D"/>
    <w:rsid w:val="001216A6"/>
    <w:rsid w:val="001306F0"/>
    <w:rsid w:val="001321D5"/>
    <w:rsid w:val="00133C1C"/>
    <w:rsid w:val="00135588"/>
    <w:rsid w:val="0014248C"/>
    <w:rsid w:val="001445A6"/>
    <w:rsid w:val="001447CA"/>
    <w:rsid w:val="00144973"/>
    <w:rsid w:val="00145490"/>
    <w:rsid w:val="00145E28"/>
    <w:rsid w:val="00150795"/>
    <w:rsid w:val="0015760A"/>
    <w:rsid w:val="001653BE"/>
    <w:rsid w:val="001716B4"/>
    <w:rsid w:val="00175A0E"/>
    <w:rsid w:val="00175DE5"/>
    <w:rsid w:val="001771A0"/>
    <w:rsid w:val="00190C28"/>
    <w:rsid w:val="001935C0"/>
    <w:rsid w:val="00193BF2"/>
    <w:rsid w:val="001A50E1"/>
    <w:rsid w:val="001A60E7"/>
    <w:rsid w:val="001C46AC"/>
    <w:rsid w:val="001C584E"/>
    <w:rsid w:val="001D040B"/>
    <w:rsid w:val="001D2395"/>
    <w:rsid w:val="001D68D0"/>
    <w:rsid w:val="001E0912"/>
    <w:rsid w:val="001E255F"/>
    <w:rsid w:val="001E61A6"/>
    <w:rsid w:val="001E6B99"/>
    <w:rsid w:val="001E7213"/>
    <w:rsid w:val="001F1322"/>
    <w:rsid w:val="001F2E68"/>
    <w:rsid w:val="001F4177"/>
    <w:rsid w:val="001F4ECA"/>
    <w:rsid w:val="001F5836"/>
    <w:rsid w:val="001F7253"/>
    <w:rsid w:val="00200114"/>
    <w:rsid w:val="002053C6"/>
    <w:rsid w:val="00210FE8"/>
    <w:rsid w:val="00211B30"/>
    <w:rsid w:val="00212A95"/>
    <w:rsid w:val="00215FA0"/>
    <w:rsid w:val="00217AA5"/>
    <w:rsid w:val="002202AD"/>
    <w:rsid w:val="00225710"/>
    <w:rsid w:val="002337A3"/>
    <w:rsid w:val="002342EC"/>
    <w:rsid w:val="00242ED9"/>
    <w:rsid w:val="0024539B"/>
    <w:rsid w:val="00246AB7"/>
    <w:rsid w:val="00251B2D"/>
    <w:rsid w:val="00252E21"/>
    <w:rsid w:val="0025774B"/>
    <w:rsid w:val="00257908"/>
    <w:rsid w:val="002654F8"/>
    <w:rsid w:val="00265AFC"/>
    <w:rsid w:val="00266EA6"/>
    <w:rsid w:val="00276F6D"/>
    <w:rsid w:val="0027750A"/>
    <w:rsid w:val="00281D92"/>
    <w:rsid w:val="00286C4B"/>
    <w:rsid w:val="002913AE"/>
    <w:rsid w:val="00294A34"/>
    <w:rsid w:val="002A05D0"/>
    <w:rsid w:val="002A2E37"/>
    <w:rsid w:val="002A66EB"/>
    <w:rsid w:val="002B165D"/>
    <w:rsid w:val="002B277E"/>
    <w:rsid w:val="002B2A19"/>
    <w:rsid w:val="002B2F6C"/>
    <w:rsid w:val="002B608B"/>
    <w:rsid w:val="002C488B"/>
    <w:rsid w:val="002D0DB6"/>
    <w:rsid w:val="002D5747"/>
    <w:rsid w:val="002E63DD"/>
    <w:rsid w:val="002F05D1"/>
    <w:rsid w:val="002F1B3C"/>
    <w:rsid w:val="002F486D"/>
    <w:rsid w:val="002F6C78"/>
    <w:rsid w:val="002F7139"/>
    <w:rsid w:val="003003BA"/>
    <w:rsid w:val="00300A9D"/>
    <w:rsid w:val="0030446E"/>
    <w:rsid w:val="003065FD"/>
    <w:rsid w:val="00307D4F"/>
    <w:rsid w:val="00312B0D"/>
    <w:rsid w:val="00313279"/>
    <w:rsid w:val="00314CF5"/>
    <w:rsid w:val="003202D2"/>
    <w:rsid w:val="0032578F"/>
    <w:rsid w:val="003308D0"/>
    <w:rsid w:val="00330EDC"/>
    <w:rsid w:val="003324E8"/>
    <w:rsid w:val="003362DB"/>
    <w:rsid w:val="00337455"/>
    <w:rsid w:val="00342667"/>
    <w:rsid w:val="00346762"/>
    <w:rsid w:val="0034750B"/>
    <w:rsid w:val="00350DEB"/>
    <w:rsid w:val="00352A59"/>
    <w:rsid w:val="00367E23"/>
    <w:rsid w:val="00373A3C"/>
    <w:rsid w:val="00374454"/>
    <w:rsid w:val="00374920"/>
    <w:rsid w:val="0037568C"/>
    <w:rsid w:val="00377F36"/>
    <w:rsid w:val="0038197B"/>
    <w:rsid w:val="00390DFC"/>
    <w:rsid w:val="00393423"/>
    <w:rsid w:val="00394B65"/>
    <w:rsid w:val="003A3C59"/>
    <w:rsid w:val="003A4C5D"/>
    <w:rsid w:val="003A4D63"/>
    <w:rsid w:val="003B163A"/>
    <w:rsid w:val="003C0DEC"/>
    <w:rsid w:val="003C69F7"/>
    <w:rsid w:val="003D1F17"/>
    <w:rsid w:val="003D700D"/>
    <w:rsid w:val="003E2145"/>
    <w:rsid w:val="003F4474"/>
    <w:rsid w:val="003F6A1C"/>
    <w:rsid w:val="00400524"/>
    <w:rsid w:val="00401E70"/>
    <w:rsid w:val="00402C74"/>
    <w:rsid w:val="00402D8A"/>
    <w:rsid w:val="00416B36"/>
    <w:rsid w:val="00420B14"/>
    <w:rsid w:val="004250B9"/>
    <w:rsid w:val="00425878"/>
    <w:rsid w:val="00431A71"/>
    <w:rsid w:val="00431F48"/>
    <w:rsid w:val="0043279E"/>
    <w:rsid w:val="004365BD"/>
    <w:rsid w:val="004412AE"/>
    <w:rsid w:val="004419DB"/>
    <w:rsid w:val="004428D6"/>
    <w:rsid w:val="0044414E"/>
    <w:rsid w:val="00446E51"/>
    <w:rsid w:val="0045458E"/>
    <w:rsid w:val="00461C7F"/>
    <w:rsid w:val="00461D36"/>
    <w:rsid w:val="004678DC"/>
    <w:rsid w:val="00470D3D"/>
    <w:rsid w:val="004768D3"/>
    <w:rsid w:val="00477C52"/>
    <w:rsid w:val="00481D94"/>
    <w:rsid w:val="00482880"/>
    <w:rsid w:val="00484E39"/>
    <w:rsid w:val="0048720A"/>
    <w:rsid w:val="00491F74"/>
    <w:rsid w:val="004932A6"/>
    <w:rsid w:val="004A4B0C"/>
    <w:rsid w:val="004A6B3D"/>
    <w:rsid w:val="004B0C9C"/>
    <w:rsid w:val="004C4337"/>
    <w:rsid w:val="004C54E9"/>
    <w:rsid w:val="004C694D"/>
    <w:rsid w:val="004D73F0"/>
    <w:rsid w:val="004E05A9"/>
    <w:rsid w:val="004E40A7"/>
    <w:rsid w:val="004E45A9"/>
    <w:rsid w:val="004F08D6"/>
    <w:rsid w:val="004F0963"/>
    <w:rsid w:val="004F2B4D"/>
    <w:rsid w:val="004F3F53"/>
    <w:rsid w:val="004F73C3"/>
    <w:rsid w:val="00502621"/>
    <w:rsid w:val="00503839"/>
    <w:rsid w:val="005039B0"/>
    <w:rsid w:val="00507D8D"/>
    <w:rsid w:val="00511F60"/>
    <w:rsid w:val="00513D70"/>
    <w:rsid w:val="00521266"/>
    <w:rsid w:val="0053188D"/>
    <w:rsid w:val="00532ED6"/>
    <w:rsid w:val="00536895"/>
    <w:rsid w:val="00541F9C"/>
    <w:rsid w:val="00542DBC"/>
    <w:rsid w:val="005450C2"/>
    <w:rsid w:val="0054587D"/>
    <w:rsid w:val="00562751"/>
    <w:rsid w:val="00565013"/>
    <w:rsid w:val="005734DC"/>
    <w:rsid w:val="005800A6"/>
    <w:rsid w:val="005800CA"/>
    <w:rsid w:val="00582AAA"/>
    <w:rsid w:val="005850BE"/>
    <w:rsid w:val="00592986"/>
    <w:rsid w:val="005944DB"/>
    <w:rsid w:val="00594D7E"/>
    <w:rsid w:val="005A0CCC"/>
    <w:rsid w:val="005A3DFA"/>
    <w:rsid w:val="005A57FD"/>
    <w:rsid w:val="005B1840"/>
    <w:rsid w:val="005B35E6"/>
    <w:rsid w:val="005B4420"/>
    <w:rsid w:val="005B4AFF"/>
    <w:rsid w:val="005B4F38"/>
    <w:rsid w:val="005B5541"/>
    <w:rsid w:val="005C01A7"/>
    <w:rsid w:val="005C0B26"/>
    <w:rsid w:val="005C172F"/>
    <w:rsid w:val="005C4035"/>
    <w:rsid w:val="005C4C22"/>
    <w:rsid w:val="005C5E12"/>
    <w:rsid w:val="005D383F"/>
    <w:rsid w:val="005D573E"/>
    <w:rsid w:val="005E242E"/>
    <w:rsid w:val="005E244D"/>
    <w:rsid w:val="005E24AD"/>
    <w:rsid w:val="005E3D60"/>
    <w:rsid w:val="005E4BD3"/>
    <w:rsid w:val="005E4FCB"/>
    <w:rsid w:val="005F0143"/>
    <w:rsid w:val="005F5645"/>
    <w:rsid w:val="005F5D90"/>
    <w:rsid w:val="005F6883"/>
    <w:rsid w:val="005F6C23"/>
    <w:rsid w:val="00601080"/>
    <w:rsid w:val="006012B4"/>
    <w:rsid w:val="006027C2"/>
    <w:rsid w:val="0060497A"/>
    <w:rsid w:val="00610AFA"/>
    <w:rsid w:val="006156B5"/>
    <w:rsid w:val="006177E9"/>
    <w:rsid w:val="00621B04"/>
    <w:rsid w:val="006221EC"/>
    <w:rsid w:val="00634CE1"/>
    <w:rsid w:val="00642918"/>
    <w:rsid w:val="00650D39"/>
    <w:rsid w:val="006531F2"/>
    <w:rsid w:val="00654B55"/>
    <w:rsid w:val="00665991"/>
    <w:rsid w:val="00667199"/>
    <w:rsid w:val="00671410"/>
    <w:rsid w:val="00671C15"/>
    <w:rsid w:val="00675569"/>
    <w:rsid w:val="00675C9A"/>
    <w:rsid w:val="00676925"/>
    <w:rsid w:val="00676D04"/>
    <w:rsid w:val="00681029"/>
    <w:rsid w:val="00682CAF"/>
    <w:rsid w:val="0068581C"/>
    <w:rsid w:val="00690AC0"/>
    <w:rsid w:val="00691557"/>
    <w:rsid w:val="00692987"/>
    <w:rsid w:val="00693647"/>
    <w:rsid w:val="006A57EF"/>
    <w:rsid w:val="006B4997"/>
    <w:rsid w:val="006C2C82"/>
    <w:rsid w:val="006C415D"/>
    <w:rsid w:val="006C7667"/>
    <w:rsid w:val="006D3625"/>
    <w:rsid w:val="006D3F43"/>
    <w:rsid w:val="006D6274"/>
    <w:rsid w:val="006E14B2"/>
    <w:rsid w:val="006E21E9"/>
    <w:rsid w:val="006F029E"/>
    <w:rsid w:val="006F0F2C"/>
    <w:rsid w:val="006F12F6"/>
    <w:rsid w:val="006F3DD7"/>
    <w:rsid w:val="007011C5"/>
    <w:rsid w:val="00704948"/>
    <w:rsid w:val="00704C67"/>
    <w:rsid w:val="00713FFA"/>
    <w:rsid w:val="00714594"/>
    <w:rsid w:val="007167EE"/>
    <w:rsid w:val="007169D2"/>
    <w:rsid w:val="0071720E"/>
    <w:rsid w:val="00720820"/>
    <w:rsid w:val="007214AD"/>
    <w:rsid w:val="00724682"/>
    <w:rsid w:val="00727661"/>
    <w:rsid w:val="007276E7"/>
    <w:rsid w:val="0072775A"/>
    <w:rsid w:val="00732501"/>
    <w:rsid w:val="0074772C"/>
    <w:rsid w:val="00747AB4"/>
    <w:rsid w:val="007549A7"/>
    <w:rsid w:val="007556FA"/>
    <w:rsid w:val="007573BE"/>
    <w:rsid w:val="00763B76"/>
    <w:rsid w:val="00764EC1"/>
    <w:rsid w:val="0076678A"/>
    <w:rsid w:val="007721F7"/>
    <w:rsid w:val="00773BE3"/>
    <w:rsid w:val="00774123"/>
    <w:rsid w:val="0078271C"/>
    <w:rsid w:val="007A23B0"/>
    <w:rsid w:val="007A40FF"/>
    <w:rsid w:val="007B1021"/>
    <w:rsid w:val="007B3299"/>
    <w:rsid w:val="007B365E"/>
    <w:rsid w:val="007B45D4"/>
    <w:rsid w:val="007B478F"/>
    <w:rsid w:val="007C5862"/>
    <w:rsid w:val="007C5C38"/>
    <w:rsid w:val="007C72CD"/>
    <w:rsid w:val="007D3E0F"/>
    <w:rsid w:val="007D591A"/>
    <w:rsid w:val="007D7182"/>
    <w:rsid w:val="007D7EBA"/>
    <w:rsid w:val="007E3265"/>
    <w:rsid w:val="007E654A"/>
    <w:rsid w:val="007F4D7E"/>
    <w:rsid w:val="00801AE6"/>
    <w:rsid w:val="00813BAA"/>
    <w:rsid w:val="008254CD"/>
    <w:rsid w:val="00832BC9"/>
    <w:rsid w:val="00834F17"/>
    <w:rsid w:val="00837B0C"/>
    <w:rsid w:val="0084211A"/>
    <w:rsid w:val="00852E76"/>
    <w:rsid w:val="008539BB"/>
    <w:rsid w:val="00853EB7"/>
    <w:rsid w:val="0085708B"/>
    <w:rsid w:val="008609CF"/>
    <w:rsid w:val="008621B8"/>
    <w:rsid w:val="00862796"/>
    <w:rsid w:val="00864017"/>
    <w:rsid w:val="00870435"/>
    <w:rsid w:val="008724C8"/>
    <w:rsid w:val="00874EA5"/>
    <w:rsid w:val="0087546C"/>
    <w:rsid w:val="008777D7"/>
    <w:rsid w:val="008825C6"/>
    <w:rsid w:val="00887631"/>
    <w:rsid w:val="00890914"/>
    <w:rsid w:val="00892C02"/>
    <w:rsid w:val="008938C8"/>
    <w:rsid w:val="008960B6"/>
    <w:rsid w:val="008A028A"/>
    <w:rsid w:val="008A09D6"/>
    <w:rsid w:val="008A4556"/>
    <w:rsid w:val="008A6456"/>
    <w:rsid w:val="008A65D2"/>
    <w:rsid w:val="008A6DF6"/>
    <w:rsid w:val="008B0E7B"/>
    <w:rsid w:val="008C20FF"/>
    <w:rsid w:val="008D10EE"/>
    <w:rsid w:val="008D2106"/>
    <w:rsid w:val="008D6268"/>
    <w:rsid w:val="008E2A29"/>
    <w:rsid w:val="008E67C7"/>
    <w:rsid w:val="008E7E7B"/>
    <w:rsid w:val="008F0802"/>
    <w:rsid w:val="008F208C"/>
    <w:rsid w:val="008F2ABD"/>
    <w:rsid w:val="008F3431"/>
    <w:rsid w:val="009039A6"/>
    <w:rsid w:val="009071CC"/>
    <w:rsid w:val="00915C6F"/>
    <w:rsid w:val="0091693D"/>
    <w:rsid w:val="00921264"/>
    <w:rsid w:val="00924F32"/>
    <w:rsid w:val="009327A3"/>
    <w:rsid w:val="00933078"/>
    <w:rsid w:val="009347B4"/>
    <w:rsid w:val="00935CA9"/>
    <w:rsid w:val="00936C9F"/>
    <w:rsid w:val="0093727E"/>
    <w:rsid w:val="009420AF"/>
    <w:rsid w:val="009644C1"/>
    <w:rsid w:val="00972FF2"/>
    <w:rsid w:val="009831E4"/>
    <w:rsid w:val="00990F35"/>
    <w:rsid w:val="00995022"/>
    <w:rsid w:val="009A2FA7"/>
    <w:rsid w:val="009A760D"/>
    <w:rsid w:val="009B7FCD"/>
    <w:rsid w:val="009C112E"/>
    <w:rsid w:val="009C2348"/>
    <w:rsid w:val="009C513E"/>
    <w:rsid w:val="009D083A"/>
    <w:rsid w:val="009D1BD9"/>
    <w:rsid w:val="009D2EB3"/>
    <w:rsid w:val="009E07E9"/>
    <w:rsid w:val="009E0AA1"/>
    <w:rsid w:val="009E7CF8"/>
    <w:rsid w:val="009F33AB"/>
    <w:rsid w:val="009F5FC5"/>
    <w:rsid w:val="009F609F"/>
    <w:rsid w:val="009F631F"/>
    <w:rsid w:val="00A03B7D"/>
    <w:rsid w:val="00A13604"/>
    <w:rsid w:val="00A140F6"/>
    <w:rsid w:val="00A14285"/>
    <w:rsid w:val="00A21C77"/>
    <w:rsid w:val="00A27F05"/>
    <w:rsid w:val="00A34C4B"/>
    <w:rsid w:val="00A36343"/>
    <w:rsid w:val="00A3748B"/>
    <w:rsid w:val="00A41C80"/>
    <w:rsid w:val="00A46004"/>
    <w:rsid w:val="00A4731C"/>
    <w:rsid w:val="00A7173C"/>
    <w:rsid w:val="00A71B04"/>
    <w:rsid w:val="00A772FD"/>
    <w:rsid w:val="00A7795B"/>
    <w:rsid w:val="00A84A60"/>
    <w:rsid w:val="00A855C5"/>
    <w:rsid w:val="00A87455"/>
    <w:rsid w:val="00A902FC"/>
    <w:rsid w:val="00A90E14"/>
    <w:rsid w:val="00A97B52"/>
    <w:rsid w:val="00AA2ABF"/>
    <w:rsid w:val="00AA5549"/>
    <w:rsid w:val="00AB1F6B"/>
    <w:rsid w:val="00AB32DB"/>
    <w:rsid w:val="00AB7138"/>
    <w:rsid w:val="00AC1FCE"/>
    <w:rsid w:val="00AD0F18"/>
    <w:rsid w:val="00AD11C4"/>
    <w:rsid w:val="00AD5360"/>
    <w:rsid w:val="00AE7459"/>
    <w:rsid w:val="00AF2793"/>
    <w:rsid w:val="00AF3E4C"/>
    <w:rsid w:val="00AF6013"/>
    <w:rsid w:val="00B00546"/>
    <w:rsid w:val="00B00D0F"/>
    <w:rsid w:val="00B00FCE"/>
    <w:rsid w:val="00B02308"/>
    <w:rsid w:val="00B02C03"/>
    <w:rsid w:val="00B21A1F"/>
    <w:rsid w:val="00B222A3"/>
    <w:rsid w:val="00B24089"/>
    <w:rsid w:val="00B24687"/>
    <w:rsid w:val="00B26C3F"/>
    <w:rsid w:val="00B4394E"/>
    <w:rsid w:val="00B45D2F"/>
    <w:rsid w:val="00B51091"/>
    <w:rsid w:val="00B51EE1"/>
    <w:rsid w:val="00B52478"/>
    <w:rsid w:val="00B64D11"/>
    <w:rsid w:val="00B721BF"/>
    <w:rsid w:val="00B72D21"/>
    <w:rsid w:val="00B765D4"/>
    <w:rsid w:val="00B802BE"/>
    <w:rsid w:val="00B810D6"/>
    <w:rsid w:val="00B82D1C"/>
    <w:rsid w:val="00B83FEB"/>
    <w:rsid w:val="00B938EB"/>
    <w:rsid w:val="00B93E53"/>
    <w:rsid w:val="00BC040E"/>
    <w:rsid w:val="00BC0523"/>
    <w:rsid w:val="00BC158A"/>
    <w:rsid w:val="00BC5F33"/>
    <w:rsid w:val="00BC791E"/>
    <w:rsid w:val="00BD2A7A"/>
    <w:rsid w:val="00BD387C"/>
    <w:rsid w:val="00BE4F3C"/>
    <w:rsid w:val="00BF0FEA"/>
    <w:rsid w:val="00BF3193"/>
    <w:rsid w:val="00BF6704"/>
    <w:rsid w:val="00BF7988"/>
    <w:rsid w:val="00BF7C75"/>
    <w:rsid w:val="00C004B3"/>
    <w:rsid w:val="00C014B6"/>
    <w:rsid w:val="00C01EDC"/>
    <w:rsid w:val="00C01F33"/>
    <w:rsid w:val="00C03172"/>
    <w:rsid w:val="00C3133C"/>
    <w:rsid w:val="00C32FD8"/>
    <w:rsid w:val="00C3775A"/>
    <w:rsid w:val="00C41CDE"/>
    <w:rsid w:val="00C429C9"/>
    <w:rsid w:val="00C42F6C"/>
    <w:rsid w:val="00C4466D"/>
    <w:rsid w:val="00C47D73"/>
    <w:rsid w:val="00C5601E"/>
    <w:rsid w:val="00C618E3"/>
    <w:rsid w:val="00C63EBA"/>
    <w:rsid w:val="00C63F12"/>
    <w:rsid w:val="00C741FB"/>
    <w:rsid w:val="00C77FC3"/>
    <w:rsid w:val="00C81B79"/>
    <w:rsid w:val="00C86605"/>
    <w:rsid w:val="00C939A2"/>
    <w:rsid w:val="00C94AF9"/>
    <w:rsid w:val="00C95A13"/>
    <w:rsid w:val="00C95B78"/>
    <w:rsid w:val="00CA3FEB"/>
    <w:rsid w:val="00CB3160"/>
    <w:rsid w:val="00CB5F12"/>
    <w:rsid w:val="00CB6309"/>
    <w:rsid w:val="00CC1249"/>
    <w:rsid w:val="00CC55E8"/>
    <w:rsid w:val="00CC5DD2"/>
    <w:rsid w:val="00CD5ABD"/>
    <w:rsid w:val="00CE5E17"/>
    <w:rsid w:val="00CE6B7A"/>
    <w:rsid w:val="00CE7B17"/>
    <w:rsid w:val="00CF3E4B"/>
    <w:rsid w:val="00CF5459"/>
    <w:rsid w:val="00D006C9"/>
    <w:rsid w:val="00D022F9"/>
    <w:rsid w:val="00D04DB7"/>
    <w:rsid w:val="00D05CED"/>
    <w:rsid w:val="00D207CD"/>
    <w:rsid w:val="00D21B24"/>
    <w:rsid w:val="00D23713"/>
    <w:rsid w:val="00D262FB"/>
    <w:rsid w:val="00D26DAD"/>
    <w:rsid w:val="00D335BD"/>
    <w:rsid w:val="00D4146A"/>
    <w:rsid w:val="00D44AA5"/>
    <w:rsid w:val="00D5658C"/>
    <w:rsid w:val="00D611CF"/>
    <w:rsid w:val="00D677B3"/>
    <w:rsid w:val="00D67DFB"/>
    <w:rsid w:val="00D756A3"/>
    <w:rsid w:val="00D80C57"/>
    <w:rsid w:val="00D81ADE"/>
    <w:rsid w:val="00D84F93"/>
    <w:rsid w:val="00D94A5D"/>
    <w:rsid w:val="00D94D80"/>
    <w:rsid w:val="00DA02EE"/>
    <w:rsid w:val="00DA2B80"/>
    <w:rsid w:val="00DA5A0B"/>
    <w:rsid w:val="00DB148C"/>
    <w:rsid w:val="00DB1DFE"/>
    <w:rsid w:val="00DB53D2"/>
    <w:rsid w:val="00DC2E9D"/>
    <w:rsid w:val="00DC721F"/>
    <w:rsid w:val="00DD091A"/>
    <w:rsid w:val="00DD2598"/>
    <w:rsid w:val="00DD2CB5"/>
    <w:rsid w:val="00DD2DA7"/>
    <w:rsid w:val="00DD36AE"/>
    <w:rsid w:val="00DE02F5"/>
    <w:rsid w:val="00DE1676"/>
    <w:rsid w:val="00DE69D5"/>
    <w:rsid w:val="00DF6E39"/>
    <w:rsid w:val="00E074A9"/>
    <w:rsid w:val="00E1002A"/>
    <w:rsid w:val="00E10B06"/>
    <w:rsid w:val="00E146BF"/>
    <w:rsid w:val="00E246D9"/>
    <w:rsid w:val="00E24BB1"/>
    <w:rsid w:val="00E310CF"/>
    <w:rsid w:val="00E33E1F"/>
    <w:rsid w:val="00E34868"/>
    <w:rsid w:val="00E358BE"/>
    <w:rsid w:val="00E368A5"/>
    <w:rsid w:val="00E41B8E"/>
    <w:rsid w:val="00E41C1A"/>
    <w:rsid w:val="00E4207F"/>
    <w:rsid w:val="00E43116"/>
    <w:rsid w:val="00E433D1"/>
    <w:rsid w:val="00E45C14"/>
    <w:rsid w:val="00E547F1"/>
    <w:rsid w:val="00E56E50"/>
    <w:rsid w:val="00E6017E"/>
    <w:rsid w:val="00E65C5B"/>
    <w:rsid w:val="00E65CC6"/>
    <w:rsid w:val="00E71A8A"/>
    <w:rsid w:val="00E73A99"/>
    <w:rsid w:val="00E8338A"/>
    <w:rsid w:val="00E868D9"/>
    <w:rsid w:val="00E940E9"/>
    <w:rsid w:val="00E94E59"/>
    <w:rsid w:val="00E96172"/>
    <w:rsid w:val="00E97DCF"/>
    <w:rsid w:val="00EA58CA"/>
    <w:rsid w:val="00EA6517"/>
    <w:rsid w:val="00EB411E"/>
    <w:rsid w:val="00EB5978"/>
    <w:rsid w:val="00EB62A8"/>
    <w:rsid w:val="00EB63E0"/>
    <w:rsid w:val="00EC03E8"/>
    <w:rsid w:val="00EC04A7"/>
    <w:rsid w:val="00EC5C69"/>
    <w:rsid w:val="00ED373A"/>
    <w:rsid w:val="00EE1833"/>
    <w:rsid w:val="00EE4763"/>
    <w:rsid w:val="00EE4E5D"/>
    <w:rsid w:val="00EE5F3D"/>
    <w:rsid w:val="00EE67AA"/>
    <w:rsid w:val="00EF1DE2"/>
    <w:rsid w:val="00F12404"/>
    <w:rsid w:val="00F14997"/>
    <w:rsid w:val="00F2175F"/>
    <w:rsid w:val="00F22D74"/>
    <w:rsid w:val="00F339DE"/>
    <w:rsid w:val="00F3618E"/>
    <w:rsid w:val="00F40D3C"/>
    <w:rsid w:val="00F417C3"/>
    <w:rsid w:val="00F42DD0"/>
    <w:rsid w:val="00F43552"/>
    <w:rsid w:val="00F5404B"/>
    <w:rsid w:val="00F61B01"/>
    <w:rsid w:val="00F6284D"/>
    <w:rsid w:val="00F632A9"/>
    <w:rsid w:val="00F67EEC"/>
    <w:rsid w:val="00F70B10"/>
    <w:rsid w:val="00F725B2"/>
    <w:rsid w:val="00F74FC7"/>
    <w:rsid w:val="00F80750"/>
    <w:rsid w:val="00F87193"/>
    <w:rsid w:val="00F877F0"/>
    <w:rsid w:val="00F9345A"/>
    <w:rsid w:val="00F944A5"/>
    <w:rsid w:val="00FA0447"/>
    <w:rsid w:val="00FA0677"/>
    <w:rsid w:val="00FA2B5D"/>
    <w:rsid w:val="00FA4277"/>
    <w:rsid w:val="00FA44B8"/>
    <w:rsid w:val="00FA47BA"/>
    <w:rsid w:val="00FA4F33"/>
    <w:rsid w:val="00FA5080"/>
    <w:rsid w:val="00FA6F66"/>
    <w:rsid w:val="00FC0605"/>
    <w:rsid w:val="00FC522C"/>
    <w:rsid w:val="00FD1D79"/>
    <w:rsid w:val="00FE027D"/>
    <w:rsid w:val="00FE07BC"/>
    <w:rsid w:val="00FE1364"/>
    <w:rsid w:val="00FE3C6E"/>
    <w:rsid w:val="00FE4A84"/>
    <w:rsid w:val="00FE53E3"/>
    <w:rsid w:val="00FE703E"/>
    <w:rsid w:val="00FF46FC"/>
    <w:rsid w:val="00FF48D1"/>
    <w:rsid w:val="00FF4DA3"/>
    <w:rsid w:val="00FF64C0"/>
    <w:rsid w:val="00FF70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81751CD"/>
  <w15:docId w15:val="{5FCB6ED9-D3AC-4F2A-979F-FB6E9EA00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rsid w:val="00511F60"/>
    <w:pPr>
      <w:keepNext/>
      <w:keepLines/>
      <w:spacing w:before="240" w:after="0"/>
      <w:outlineLvl w:val="0"/>
    </w:pPr>
    <w:rPr>
      <w:rFonts w:ascii="Open Sans" w:hAnsi="Open Sans"/>
      <w:color w:val="E47911"/>
      <w:sz w:val="32"/>
      <w:szCs w:val="32"/>
    </w:rPr>
  </w:style>
  <w:style w:type="paragraph" w:styleId="Heading2">
    <w:name w:val="heading 2"/>
    <w:basedOn w:val="Normal"/>
    <w:next w:val="Normal"/>
    <w:pPr>
      <w:keepNext/>
      <w:keepLines/>
      <w:spacing w:before="40" w:after="0"/>
      <w:outlineLvl w:val="1"/>
    </w:pPr>
    <w:rPr>
      <w:color w:val="2E74B5"/>
      <w:sz w:val="26"/>
      <w:szCs w:val="26"/>
    </w:rPr>
  </w:style>
  <w:style w:type="paragraph" w:styleId="Heading3">
    <w:name w:val="heading 3"/>
    <w:basedOn w:val="Normal"/>
    <w:next w:val="Normal"/>
    <w:link w:val="Heading3Char"/>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link w:val="Heading5Char"/>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4A4B0C"/>
    <w:rPr>
      <w:color w:val="0563C1" w:themeColor="hyperlink"/>
      <w:u w:val="single"/>
    </w:rPr>
  </w:style>
  <w:style w:type="paragraph" w:styleId="ListParagraph">
    <w:name w:val="List Paragraph"/>
    <w:basedOn w:val="Normal"/>
    <w:uiPriority w:val="34"/>
    <w:qFormat/>
    <w:rsid w:val="00B93E53"/>
    <w:pPr>
      <w:ind w:left="720"/>
      <w:contextualSpacing/>
    </w:pPr>
  </w:style>
  <w:style w:type="paragraph" w:styleId="NoSpacing">
    <w:name w:val="No Spacing"/>
    <w:uiPriority w:val="1"/>
    <w:qFormat/>
    <w:rsid w:val="001F1322"/>
    <w:pPr>
      <w:spacing w:after="0" w:line="240" w:lineRule="auto"/>
    </w:pPr>
  </w:style>
  <w:style w:type="paragraph" w:styleId="TOCHeading">
    <w:name w:val="TOC Heading"/>
    <w:basedOn w:val="Heading1"/>
    <w:next w:val="Normal"/>
    <w:uiPriority w:val="39"/>
    <w:unhideWhenUsed/>
    <w:qFormat/>
    <w:rsid w:val="001F1322"/>
    <w:pPr>
      <w:outlineLvl w:val="9"/>
    </w:pPr>
    <w:rPr>
      <w:rFonts w:asciiTheme="majorHAnsi" w:eastAsiaTheme="majorEastAsia" w:hAnsiTheme="majorHAnsi" w:cstheme="majorBidi"/>
      <w:color w:val="2E74B5" w:themeColor="accent1" w:themeShade="BF"/>
    </w:rPr>
  </w:style>
  <w:style w:type="paragraph" w:styleId="TOC1">
    <w:name w:val="toc 1"/>
    <w:basedOn w:val="Normal"/>
    <w:next w:val="Normal"/>
    <w:autoRedefine/>
    <w:uiPriority w:val="39"/>
    <w:unhideWhenUsed/>
    <w:rsid w:val="001F1322"/>
    <w:pPr>
      <w:spacing w:after="100"/>
    </w:pPr>
  </w:style>
  <w:style w:type="paragraph" w:styleId="TOC2">
    <w:name w:val="toc 2"/>
    <w:basedOn w:val="Normal"/>
    <w:next w:val="Normal"/>
    <w:autoRedefine/>
    <w:uiPriority w:val="39"/>
    <w:unhideWhenUsed/>
    <w:rsid w:val="001F1322"/>
    <w:pPr>
      <w:spacing w:after="100"/>
      <w:ind w:left="220"/>
    </w:pPr>
  </w:style>
  <w:style w:type="paragraph" w:styleId="Header">
    <w:name w:val="header"/>
    <w:basedOn w:val="Normal"/>
    <w:link w:val="HeaderChar"/>
    <w:uiPriority w:val="99"/>
    <w:unhideWhenUsed/>
    <w:rsid w:val="001F13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1322"/>
  </w:style>
  <w:style w:type="paragraph" w:styleId="Footer">
    <w:name w:val="footer"/>
    <w:basedOn w:val="Normal"/>
    <w:link w:val="FooterChar"/>
    <w:uiPriority w:val="99"/>
    <w:unhideWhenUsed/>
    <w:rsid w:val="001F13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1322"/>
  </w:style>
  <w:style w:type="paragraph" w:customStyle="1" w:styleId="DocH1">
    <w:name w:val="Doc H1"/>
    <w:basedOn w:val="Heading1"/>
    <w:next w:val="Heading1"/>
    <w:link w:val="DocH1Char"/>
    <w:qFormat/>
    <w:rsid w:val="00511F60"/>
    <w:rPr>
      <w:b/>
    </w:rPr>
  </w:style>
  <w:style w:type="paragraph" w:customStyle="1" w:styleId="DocH2">
    <w:name w:val="Doc H2"/>
    <w:basedOn w:val="Heading2"/>
    <w:next w:val="Heading2"/>
    <w:link w:val="DocH2Char"/>
    <w:qFormat/>
    <w:rsid w:val="000D42D4"/>
    <w:pPr>
      <w:spacing w:before="280" w:after="280"/>
    </w:pPr>
    <w:rPr>
      <w:rFonts w:ascii="Open Sans" w:eastAsia="Open Sans" w:hAnsi="Open Sans" w:cs="Open Sans"/>
      <w:b/>
      <w:color w:val="444444"/>
      <w:sz w:val="28"/>
      <w:szCs w:val="24"/>
    </w:rPr>
  </w:style>
  <w:style w:type="character" w:customStyle="1" w:styleId="Heading1Char">
    <w:name w:val="Heading 1 Char"/>
    <w:basedOn w:val="DefaultParagraphFont"/>
    <w:link w:val="Heading1"/>
    <w:rsid w:val="00511F60"/>
    <w:rPr>
      <w:rFonts w:ascii="Open Sans" w:hAnsi="Open Sans"/>
      <w:color w:val="E47911"/>
      <w:sz w:val="32"/>
      <w:szCs w:val="32"/>
    </w:rPr>
  </w:style>
  <w:style w:type="character" w:customStyle="1" w:styleId="DocH1Char">
    <w:name w:val="Doc H1 Char"/>
    <w:basedOn w:val="Heading1Char"/>
    <w:link w:val="DocH1"/>
    <w:rsid w:val="00511F60"/>
    <w:rPr>
      <w:rFonts w:ascii="Open Sans" w:hAnsi="Open Sans"/>
      <w:b/>
      <w:color w:val="E47911"/>
      <w:sz w:val="32"/>
      <w:szCs w:val="32"/>
    </w:rPr>
  </w:style>
  <w:style w:type="paragraph" w:customStyle="1" w:styleId="Step">
    <w:name w:val="Step"/>
    <w:basedOn w:val="Index1"/>
    <w:link w:val="StepChar"/>
    <w:qFormat/>
    <w:rsid w:val="00511F60"/>
    <w:rPr>
      <w:rFonts w:ascii="Open Sans" w:hAnsi="Open Sans"/>
      <w:color w:val="444444"/>
    </w:rPr>
  </w:style>
  <w:style w:type="character" w:customStyle="1" w:styleId="DocH2Char">
    <w:name w:val="Doc H2 Char"/>
    <w:basedOn w:val="DefaultParagraphFont"/>
    <w:link w:val="DocH2"/>
    <w:rsid w:val="000D42D4"/>
    <w:rPr>
      <w:rFonts w:ascii="Open Sans" w:eastAsia="Open Sans" w:hAnsi="Open Sans" w:cs="Open Sans"/>
      <w:b/>
      <w:color w:val="444444"/>
      <w:sz w:val="28"/>
      <w:szCs w:val="24"/>
    </w:rPr>
  </w:style>
  <w:style w:type="paragraph" w:styleId="BalloonText">
    <w:name w:val="Balloon Text"/>
    <w:basedOn w:val="Normal"/>
    <w:link w:val="BalloonTextChar"/>
    <w:uiPriority w:val="99"/>
    <w:unhideWhenUsed/>
    <w:rsid w:val="00511F60"/>
    <w:pPr>
      <w:spacing w:after="0" w:line="240" w:lineRule="auto"/>
    </w:pPr>
    <w:rPr>
      <w:rFonts w:ascii="Segoe UI" w:hAnsi="Segoe UI" w:cs="Segoe UI"/>
      <w:sz w:val="18"/>
      <w:szCs w:val="18"/>
    </w:rPr>
  </w:style>
  <w:style w:type="paragraph" w:styleId="Index1">
    <w:name w:val="index 1"/>
    <w:basedOn w:val="Normal"/>
    <w:next w:val="Normal"/>
    <w:link w:val="Index1Char"/>
    <w:autoRedefine/>
    <w:uiPriority w:val="99"/>
    <w:semiHidden/>
    <w:unhideWhenUsed/>
    <w:rsid w:val="00511F60"/>
    <w:pPr>
      <w:spacing w:after="0" w:line="240" w:lineRule="auto"/>
      <w:ind w:left="220" w:hanging="220"/>
    </w:pPr>
  </w:style>
  <w:style w:type="character" w:customStyle="1" w:styleId="Index1Char">
    <w:name w:val="Index 1 Char"/>
    <w:basedOn w:val="DefaultParagraphFont"/>
    <w:link w:val="Index1"/>
    <w:uiPriority w:val="99"/>
    <w:semiHidden/>
    <w:rsid w:val="00511F60"/>
  </w:style>
  <w:style w:type="character" w:customStyle="1" w:styleId="StepChar">
    <w:name w:val="Step Char"/>
    <w:basedOn w:val="Index1Char"/>
    <w:link w:val="Step"/>
    <w:rsid w:val="00511F60"/>
    <w:rPr>
      <w:rFonts w:ascii="Open Sans" w:hAnsi="Open Sans"/>
      <w:color w:val="444444"/>
    </w:rPr>
  </w:style>
  <w:style w:type="character" w:customStyle="1" w:styleId="BalloonTextChar">
    <w:name w:val="Balloon Text Char"/>
    <w:basedOn w:val="DefaultParagraphFont"/>
    <w:link w:val="BalloonText"/>
    <w:uiPriority w:val="99"/>
    <w:rsid w:val="00511F60"/>
    <w:rPr>
      <w:rFonts w:ascii="Segoe UI" w:hAnsi="Segoe UI" w:cs="Segoe UI"/>
      <w:sz w:val="18"/>
      <w:szCs w:val="18"/>
    </w:rPr>
  </w:style>
  <w:style w:type="paragraph" w:customStyle="1" w:styleId="step2">
    <w:name w:val="step 2"/>
    <w:basedOn w:val="Normal"/>
    <w:link w:val="step2Char"/>
    <w:qFormat/>
    <w:rsid w:val="004F0963"/>
    <w:pPr>
      <w:spacing w:after="0"/>
    </w:pPr>
    <w:rPr>
      <w:rFonts w:ascii="Open Sans" w:eastAsia="Open Sans" w:hAnsi="Open Sans" w:cs="Open Sans"/>
      <w:color w:val="444444"/>
      <w:szCs w:val="24"/>
    </w:rPr>
  </w:style>
  <w:style w:type="character" w:customStyle="1" w:styleId="apple-converted-space">
    <w:name w:val="apple-converted-space"/>
    <w:basedOn w:val="DefaultParagraphFont"/>
    <w:rsid w:val="00337455"/>
  </w:style>
  <w:style w:type="character" w:customStyle="1" w:styleId="step2Char">
    <w:name w:val="step 2 Char"/>
    <w:basedOn w:val="DefaultParagraphFont"/>
    <w:link w:val="step2"/>
    <w:rsid w:val="004F0963"/>
    <w:rPr>
      <w:rFonts w:ascii="Open Sans" w:eastAsia="Open Sans" w:hAnsi="Open Sans" w:cs="Open Sans"/>
      <w:color w:val="444444"/>
      <w:szCs w:val="24"/>
    </w:rPr>
  </w:style>
  <w:style w:type="paragraph" w:customStyle="1" w:styleId="step3">
    <w:name w:val="step 3"/>
    <w:basedOn w:val="step2"/>
    <w:link w:val="step3Char"/>
    <w:qFormat/>
    <w:rsid w:val="007A23B0"/>
    <w:pPr>
      <w:numPr>
        <w:numId w:val="33"/>
      </w:numPr>
    </w:pPr>
  </w:style>
  <w:style w:type="paragraph" w:customStyle="1" w:styleId="DocH3">
    <w:name w:val="Doc H3"/>
    <w:basedOn w:val="Heading3"/>
    <w:link w:val="DocH3Char"/>
    <w:qFormat/>
    <w:rsid w:val="00190C28"/>
    <w:pPr>
      <w:numPr>
        <w:ilvl w:val="2"/>
        <w:numId w:val="1"/>
      </w:numPr>
      <w:spacing w:after="0"/>
    </w:pPr>
    <w:rPr>
      <w:rFonts w:ascii="Open Sans" w:eastAsia="Open Sans" w:hAnsi="Open Sans" w:cs="Open Sans"/>
      <w:color w:val="404040"/>
      <w:sz w:val="26"/>
      <w:szCs w:val="24"/>
    </w:rPr>
  </w:style>
  <w:style w:type="character" w:customStyle="1" w:styleId="step3Char">
    <w:name w:val="step 3 Char"/>
    <w:basedOn w:val="step2Char"/>
    <w:link w:val="step3"/>
    <w:rsid w:val="007A23B0"/>
    <w:rPr>
      <w:rFonts w:ascii="Open Sans" w:eastAsia="Open Sans" w:hAnsi="Open Sans" w:cs="Open Sans"/>
      <w:color w:val="444444"/>
      <w:szCs w:val="24"/>
    </w:rPr>
  </w:style>
  <w:style w:type="character" w:styleId="Emphasis">
    <w:name w:val="Emphasis"/>
    <w:basedOn w:val="DefaultParagraphFont"/>
    <w:uiPriority w:val="20"/>
    <w:qFormat/>
    <w:rsid w:val="008254CD"/>
    <w:rPr>
      <w:i/>
      <w:iCs/>
    </w:rPr>
  </w:style>
  <w:style w:type="character" w:customStyle="1" w:styleId="Heading3Char">
    <w:name w:val="Heading 3 Char"/>
    <w:basedOn w:val="DefaultParagraphFont"/>
    <w:link w:val="Heading3"/>
    <w:rsid w:val="00190C28"/>
    <w:rPr>
      <w:b/>
      <w:sz w:val="28"/>
      <w:szCs w:val="28"/>
    </w:rPr>
  </w:style>
  <w:style w:type="character" w:customStyle="1" w:styleId="DocH3Char">
    <w:name w:val="Doc H3 Char"/>
    <w:basedOn w:val="Heading3Char"/>
    <w:link w:val="DocH3"/>
    <w:rsid w:val="00190C28"/>
    <w:rPr>
      <w:rFonts w:ascii="Open Sans" w:eastAsia="Open Sans" w:hAnsi="Open Sans" w:cs="Open Sans"/>
      <w:b/>
      <w:color w:val="404040"/>
      <w:sz w:val="26"/>
      <w:szCs w:val="24"/>
    </w:rPr>
  </w:style>
  <w:style w:type="paragraph" w:styleId="TOC3">
    <w:name w:val="toc 3"/>
    <w:basedOn w:val="Normal"/>
    <w:next w:val="Normal"/>
    <w:autoRedefine/>
    <w:uiPriority w:val="39"/>
    <w:unhideWhenUsed/>
    <w:rsid w:val="00665991"/>
    <w:pPr>
      <w:spacing w:after="100"/>
      <w:ind w:left="440"/>
    </w:pPr>
  </w:style>
  <w:style w:type="character" w:styleId="FollowedHyperlink">
    <w:name w:val="FollowedHyperlink"/>
    <w:basedOn w:val="DefaultParagraphFont"/>
    <w:uiPriority w:val="99"/>
    <w:semiHidden/>
    <w:unhideWhenUsed/>
    <w:rsid w:val="003A4C5D"/>
    <w:rPr>
      <w:color w:val="954F72" w:themeColor="followedHyperlink"/>
      <w:u w:val="single"/>
    </w:rPr>
  </w:style>
  <w:style w:type="character" w:customStyle="1" w:styleId="guilabel">
    <w:name w:val="guilabel"/>
    <w:basedOn w:val="DefaultParagraphFont"/>
    <w:rsid w:val="005A3DFA"/>
  </w:style>
  <w:style w:type="character" w:styleId="HTMLCode">
    <w:name w:val="HTML Code"/>
    <w:basedOn w:val="DefaultParagraphFont"/>
    <w:uiPriority w:val="99"/>
    <w:semiHidden/>
    <w:unhideWhenUsed/>
    <w:rsid w:val="008D2106"/>
    <w:rPr>
      <w:rFonts w:ascii="Courier New" w:eastAsia="Times New Roman" w:hAnsi="Courier New" w:cs="Courier New"/>
      <w:sz w:val="20"/>
      <w:szCs w:val="20"/>
    </w:rPr>
  </w:style>
  <w:style w:type="character" w:styleId="Strong">
    <w:name w:val="Strong"/>
    <w:basedOn w:val="DefaultParagraphFont"/>
    <w:uiPriority w:val="22"/>
    <w:qFormat/>
    <w:rsid w:val="00DB148C"/>
    <w:rPr>
      <w:b/>
      <w:bCs/>
    </w:rPr>
  </w:style>
  <w:style w:type="table" w:styleId="TableGrid">
    <w:name w:val="Table Grid"/>
    <w:basedOn w:val="TableNormal"/>
    <w:uiPriority w:val="39"/>
    <w:rsid w:val="00562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rsid w:val="001447CA"/>
    <w:rPr>
      <w:b/>
    </w:rPr>
  </w:style>
  <w:style w:type="paragraph" w:styleId="NormalWeb">
    <w:name w:val="Normal (Web)"/>
    <w:basedOn w:val="Normal"/>
    <w:uiPriority w:val="99"/>
    <w:semiHidden/>
    <w:unhideWhenUsed/>
    <w:rsid w:val="007A23B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downloadfile">
    <w:name w:val="downloadfile"/>
    <w:basedOn w:val="DefaultParagraphFont"/>
    <w:rsid w:val="00DD2598"/>
  </w:style>
  <w:style w:type="paragraph" w:styleId="Revision">
    <w:name w:val="Revision"/>
    <w:hidden/>
    <w:uiPriority w:val="99"/>
    <w:semiHidden/>
    <w:rsid w:val="003F6A1C"/>
    <w:pPr>
      <w:spacing w:after="0" w:line="240" w:lineRule="auto"/>
    </w:pPr>
  </w:style>
  <w:style w:type="character" w:styleId="CommentReference">
    <w:name w:val="annotation reference"/>
    <w:basedOn w:val="DefaultParagraphFont"/>
    <w:uiPriority w:val="99"/>
    <w:semiHidden/>
    <w:unhideWhenUsed/>
    <w:rsid w:val="00870435"/>
    <w:rPr>
      <w:sz w:val="16"/>
      <w:szCs w:val="16"/>
    </w:rPr>
  </w:style>
  <w:style w:type="paragraph" w:styleId="CommentText">
    <w:name w:val="annotation text"/>
    <w:basedOn w:val="Normal"/>
    <w:link w:val="CommentTextChar"/>
    <w:uiPriority w:val="99"/>
    <w:semiHidden/>
    <w:unhideWhenUsed/>
    <w:rsid w:val="00870435"/>
    <w:pPr>
      <w:spacing w:line="240" w:lineRule="auto"/>
    </w:pPr>
    <w:rPr>
      <w:sz w:val="20"/>
      <w:szCs w:val="20"/>
    </w:rPr>
  </w:style>
  <w:style w:type="character" w:customStyle="1" w:styleId="CommentTextChar">
    <w:name w:val="Comment Text Char"/>
    <w:basedOn w:val="DefaultParagraphFont"/>
    <w:link w:val="CommentText"/>
    <w:uiPriority w:val="99"/>
    <w:semiHidden/>
    <w:rsid w:val="00870435"/>
    <w:rPr>
      <w:sz w:val="20"/>
      <w:szCs w:val="20"/>
    </w:rPr>
  </w:style>
  <w:style w:type="paragraph" w:styleId="CommentSubject">
    <w:name w:val="annotation subject"/>
    <w:basedOn w:val="CommentText"/>
    <w:next w:val="CommentText"/>
    <w:link w:val="CommentSubjectChar"/>
    <w:uiPriority w:val="99"/>
    <w:semiHidden/>
    <w:unhideWhenUsed/>
    <w:rsid w:val="00870435"/>
    <w:rPr>
      <w:b/>
      <w:bCs/>
    </w:rPr>
  </w:style>
  <w:style w:type="character" w:customStyle="1" w:styleId="CommentSubjectChar">
    <w:name w:val="Comment Subject Char"/>
    <w:basedOn w:val="CommentTextChar"/>
    <w:link w:val="CommentSubject"/>
    <w:uiPriority w:val="99"/>
    <w:semiHidden/>
    <w:rsid w:val="0087043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529639">
      <w:bodyDiv w:val="1"/>
      <w:marLeft w:val="0"/>
      <w:marRight w:val="0"/>
      <w:marTop w:val="0"/>
      <w:marBottom w:val="0"/>
      <w:divBdr>
        <w:top w:val="none" w:sz="0" w:space="0" w:color="auto"/>
        <w:left w:val="none" w:sz="0" w:space="0" w:color="auto"/>
        <w:bottom w:val="none" w:sz="0" w:space="0" w:color="auto"/>
        <w:right w:val="none" w:sz="0" w:space="0" w:color="auto"/>
      </w:divBdr>
    </w:div>
    <w:div w:id="207421594">
      <w:bodyDiv w:val="1"/>
      <w:marLeft w:val="0"/>
      <w:marRight w:val="0"/>
      <w:marTop w:val="0"/>
      <w:marBottom w:val="0"/>
      <w:divBdr>
        <w:top w:val="none" w:sz="0" w:space="0" w:color="auto"/>
        <w:left w:val="none" w:sz="0" w:space="0" w:color="auto"/>
        <w:bottom w:val="none" w:sz="0" w:space="0" w:color="auto"/>
        <w:right w:val="none" w:sz="0" w:space="0" w:color="auto"/>
      </w:divBdr>
    </w:div>
    <w:div w:id="409472773">
      <w:bodyDiv w:val="1"/>
      <w:marLeft w:val="0"/>
      <w:marRight w:val="0"/>
      <w:marTop w:val="0"/>
      <w:marBottom w:val="0"/>
      <w:divBdr>
        <w:top w:val="none" w:sz="0" w:space="0" w:color="auto"/>
        <w:left w:val="none" w:sz="0" w:space="0" w:color="auto"/>
        <w:bottom w:val="none" w:sz="0" w:space="0" w:color="auto"/>
        <w:right w:val="none" w:sz="0" w:space="0" w:color="auto"/>
      </w:divBdr>
    </w:div>
    <w:div w:id="931669122">
      <w:bodyDiv w:val="1"/>
      <w:marLeft w:val="0"/>
      <w:marRight w:val="0"/>
      <w:marTop w:val="0"/>
      <w:marBottom w:val="0"/>
      <w:divBdr>
        <w:top w:val="none" w:sz="0" w:space="0" w:color="auto"/>
        <w:left w:val="none" w:sz="0" w:space="0" w:color="auto"/>
        <w:bottom w:val="none" w:sz="0" w:space="0" w:color="auto"/>
        <w:right w:val="none" w:sz="0" w:space="0" w:color="auto"/>
      </w:divBdr>
    </w:div>
    <w:div w:id="1277522688">
      <w:bodyDiv w:val="1"/>
      <w:marLeft w:val="0"/>
      <w:marRight w:val="0"/>
      <w:marTop w:val="0"/>
      <w:marBottom w:val="0"/>
      <w:divBdr>
        <w:top w:val="none" w:sz="0" w:space="0" w:color="auto"/>
        <w:left w:val="none" w:sz="0" w:space="0" w:color="auto"/>
        <w:bottom w:val="none" w:sz="0" w:space="0" w:color="auto"/>
        <w:right w:val="none" w:sz="0" w:space="0" w:color="auto"/>
      </w:divBdr>
    </w:div>
    <w:div w:id="1463619515">
      <w:bodyDiv w:val="1"/>
      <w:marLeft w:val="0"/>
      <w:marRight w:val="0"/>
      <w:marTop w:val="0"/>
      <w:marBottom w:val="0"/>
      <w:divBdr>
        <w:top w:val="none" w:sz="0" w:space="0" w:color="auto"/>
        <w:left w:val="none" w:sz="0" w:space="0" w:color="auto"/>
        <w:bottom w:val="none" w:sz="0" w:space="0" w:color="auto"/>
        <w:right w:val="none" w:sz="0" w:space="0" w:color="auto"/>
      </w:divBdr>
    </w:div>
    <w:div w:id="1792438703">
      <w:bodyDiv w:val="1"/>
      <w:marLeft w:val="0"/>
      <w:marRight w:val="0"/>
      <w:marTop w:val="0"/>
      <w:marBottom w:val="0"/>
      <w:divBdr>
        <w:top w:val="none" w:sz="0" w:space="0" w:color="auto"/>
        <w:left w:val="none" w:sz="0" w:space="0" w:color="auto"/>
        <w:bottom w:val="none" w:sz="0" w:space="0" w:color="auto"/>
        <w:right w:val="none" w:sz="0" w:space="0" w:color="auto"/>
      </w:divBdr>
    </w:div>
    <w:div w:id="1932277614">
      <w:bodyDiv w:val="1"/>
      <w:marLeft w:val="0"/>
      <w:marRight w:val="0"/>
      <w:marTop w:val="0"/>
      <w:marBottom w:val="0"/>
      <w:divBdr>
        <w:top w:val="none" w:sz="0" w:space="0" w:color="auto"/>
        <w:left w:val="none" w:sz="0" w:space="0" w:color="auto"/>
        <w:bottom w:val="none" w:sz="0" w:space="0" w:color="auto"/>
        <w:right w:val="none" w:sz="0" w:space="0" w:color="auto"/>
      </w:divBdr>
      <w:divsChild>
        <w:div w:id="354573962">
          <w:marLeft w:val="0"/>
          <w:marRight w:val="0"/>
          <w:marTop w:val="0"/>
          <w:marBottom w:val="0"/>
          <w:divBdr>
            <w:top w:val="none" w:sz="0" w:space="0" w:color="auto"/>
            <w:left w:val="none" w:sz="0" w:space="0" w:color="auto"/>
            <w:bottom w:val="none" w:sz="0" w:space="0" w:color="auto"/>
            <w:right w:val="none" w:sz="0" w:space="0" w:color="auto"/>
          </w:divBdr>
        </w:div>
      </w:divsChild>
    </w:div>
    <w:div w:id="19650431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oracle.com/technetwork/java/javase/downloads/index.html" TargetMode="External"/><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hyperlink" Target="https://aws.amazon.com/marketplace/pp/B01256BSVQ" TargetMode="External"/><Relationship Id="rId191" Type="http://schemas.openxmlformats.org/officeDocument/2006/relationships/hyperlink" Target="https://aws.amazon.com/marketplace/pp/B00SG8SDO8" TargetMode="External"/><Relationship Id="rId205" Type="http://schemas.openxmlformats.org/officeDocument/2006/relationships/hyperlink" Target="https://aws.amazon.com/marketplace/pp/B01DJZLUWO" TargetMode="External"/><Relationship Id="rId107" Type="http://schemas.openxmlformats.org/officeDocument/2006/relationships/image" Target="media/image84.png"/><Relationship Id="rId11" Type="http://schemas.openxmlformats.org/officeDocument/2006/relationships/image" Target="media/image3.png"/><Relationship Id="rId32" Type="http://schemas.microsoft.com/office/2011/relationships/commentsExtended" Target="commentsExtended.xml"/><Relationship Id="rId53" Type="http://schemas.openxmlformats.org/officeDocument/2006/relationships/image" Target="media/image38.png"/><Relationship Id="rId74" Type="http://schemas.openxmlformats.org/officeDocument/2006/relationships/image" Target="media/image55.jpe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hyperlink" Target="https://console.aws.amazon.com/ec2" TargetMode="External"/><Relationship Id="rId160" Type="http://schemas.openxmlformats.org/officeDocument/2006/relationships/image" Target="media/image130.png"/><Relationship Id="rId181" Type="http://schemas.openxmlformats.org/officeDocument/2006/relationships/hyperlink" Target="https://aws.amazon.com/marketplace/pp/B018JDUT9G" TargetMode="External"/><Relationship Id="rId216" Type="http://schemas.openxmlformats.org/officeDocument/2006/relationships/hyperlink" Target="https://aws.amazon.com/marketplace/pp/B01EVXGRH6" TargetMode="External"/><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45.png"/><Relationship Id="rId118" Type="http://schemas.openxmlformats.org/officeDocument/2006/relationships/image" Target="media/image92.png"/><Relationship Id="rId139" Type="http://schemas.openxmlformats.org/officeDocument/2006/relationships/hyperlink" Target="https://us-west-2.console.aws.amazon.com/redshift" TargetMode="External"/><Relationship Id="rId85" Type="http://schemas.openxmlformats.org/officeDocument/2006/relationships/image" Target="media/image66.png"/><Relationship Id="rId150" Type="http://schemas.openxmlformats.org/officeDocument/2006/relationships/image" Target="media/image120.png"/><Relationship Id="rId171" Type="http://schemas.openxmlformats.org/officeDocument/2006/relationships/hyperlink" Target="https://aws.amazon.com/marketplace/pp/B01255WKW8" TargetMode="External"/><Relationship Id="rId192" Type="http://schemas.openxmlformats.org/officeDocument/2006/relationships/hyperlink" Target="https://aws.amazon.com/marketplace/pp/B00SG8MCR2" TargetMode="External"/><Relationship Id="rId206" Type="http://schemas.openxmlformats.org/officeDocument/2006/relationships/hyperlink" Target="https://aws.amazon.com/marketplace/pp/B01DJZLVPU" TargetMode="Externa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85.png"/><Relationship Id="rId129" Type="http://schemas.openxmlformats.org/officeDocument/2006/relationships/image" Target="media/image101.png"/><Relationship Id="rId54" Type="http://schemas.openxmlformats.org/officeDocument/2006/relationships/image" Target="media/image39.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hyperlink" Target="https://aws.amazon.com/marketplace/pp/B018JEE9NW" TargetMode="External"/><Relationship Id="rId217" Type="http://schemas.openxmlformats.org/officeDocument/2006/relationships/hyperlink" Target="https://aws.amazon.com/marketplace/pp/B01AT7S6CC"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3.png"/><Relationship Id="rId44" Type="http://schemas.openxmlformats.org/officeDocument/2006/relationships/image" Target="media/image30.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hyperlink" Target="http://docs.aws.amazon.com/AWSCloudFormation/latest/UserGuide/sample-templates-services-us-west-2.html" TargetMode="External"/><Relationship Id="rId151" Type="http://schemas.openxmlformats.org/officeDocument/2006/relationships/image" Target="media/image121.png"/><Relationship Id="rId172" Type="http://schemas.openxmlformats.org/officeDocument/2006/relationships/hyperlink" Target="https://aws.amazon.com/marketplace/pp/B018REK8QG" TargetMode="External"/><Relationship Id="rId193" Type="http://schemas.openxmlformats.org/officeDocument/2006/relationships/hyperlink" Target="https://aws.amazon.com/marketplace/pp/B010ETKZKG" TargetMode="External"/><Relationship Id="rId207" Type="http://schemas.openxmlformats.org/officeDocument/2006/relationships/hyperlink" Target="https://aws.amazon.com/marketplace/pp/B01DJZLU2O" TargetMode="External"/><Relationship Id="rId13" Type="http://schemas.openxmlformats.org/officeDocument/2006/relationships/image" Target="media/image5.png"/><Relationship Id="rId109" Type="http://schemas.openxmlformats.org/officeDocument/2006/relationships/hyperlink" Target="https://git-scm.com/" TargetMode="External"/><Relationship Id="rId34" Type="http://schemas.openxmlformats.org/officeDocument/2006/relationships/hyperlink" Target="https://console.aws.amazon.com/console" TargetMode="External"/><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4.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hyperlink" Target="https://aws.amazon.com/marketplace/pp/B00PJ9FGVU?qid=1475145771249&amp;sr=0-2&amp;ref_=srh_res_product_title" TargetMode="External"/><Relationship Id="rId183" Type="http://schemas.openxmlformats.org/officeDocument/2006/relationships/hyperlink" Target="https://aws.amazon.com/marketplace/pp/B0195P1O7S" TargetMode="External"/><Relationship Id="rId218" Type="http://schemas.openxmlformats.org/officeDocument/2006/relationships/hyperlink" Target="https://aws.amazon.com/marketplace/pp/B00YAY9OX6" TargetMode="External"/><Relationship Id="rId24" Type="http://schemas.openxmlformats.org/officeDocument/2006/relationships/image" Target="media/image15.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github.com/ThirdEyeCSS/AmazonImmersion" TargetMode="External"/><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hyperlink" Target="https://aws.amazon.com/marketplace/pp/B0166NB8RI" TargetMode="External"/><Relationship Id="rId194" Type="http://schemas.openxmlformats.org/officeDocument/2006/relationships/hyperlink" Target="https://aws.amazon.com/marketplace/pp/B01BZEABOE" TargetMode="External"/><Relationship Id="rId208" Type="http://schemas.openxmlformats.org/officeDocument/2006/relationships/hyperlink" Target="https://aws.amazon.com/marketplace/pp/B01CPOTDWO" TargetMode="External"/><Relationship Id="rId14" Type="http://schemas.openxmlformats.org/officeDocument/2006/relationships/image" Target="media/image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hyperlink" Target="http://tomcat.apache.org/download-80.cgi" TargetMode="External"/><Relationship Id="rId142" Type="http://schemas.openxmlformats.org/officeDocument/2006/relationships/image" Target="media/image112.png"/><Relationship Id="rId163" Type="http://schemas.openxmlformats.org/officeDocument/2006/relationships/hyperlink" Target="https://aws.amazon.com/marketplace/pp/B00LBH6GCC?qid=1475145807428&amp;sr=0-3&amp;ref_=srh_res_product_title" TargetMode="External"/><Relationship Id="rId184" Type="http://schemas.openxmlformats.org/officeDocument/2006/relationships/hyperlink" Target="https://aws.amazon.com/marketplace/pp/B0195OWOKK" TargetMode="External"/><Relationship Id="rId189" Type="http://schemas.openxmlformats.org/officeDocument/2006/relationships/hyperlink" Target="https://aws.amazon.com/marketplace/pp/B00SG8YOFK" TargetMode="External"/><Relationship Id="rId219" Type="http://schemas.openxmlformats.org/officeDocument/2006/relationships/header" Target="header1.xml"/><Relationship Id="rId3" Type="http://schemas.openxmlformats.org/officeDocument/2006/relationships/styles" Target="styles.xml"/><Relationship Id="rId214" Type="http://schemas.openxmlformats.org/officeDocument/2006/relationships/hyperlink" Target="https://aws.amazon.com/marketplace/pp/B00V5JYXTO" TargetMode="Externa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48.png"/><Relationship Id="rId116" Type="http://schemas.openxmlformats.org/officeDocument/2006/relationships/image" Target="media/image91.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hyperlink" Target="http://www.java2s.com/Code/Jar/s/Downloadsqljdbc420jar.htm"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6.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hyperlink" Target="https://aws.amazon.com/marketplace/pp/B0166P65JW" TargetMode="External"/><Relationship Id="rId179" Type="http://schemas.openxmlformats.org/officeDocument/2006/relationships/hyperlink" Target="https://aws.amazon.com/marketplace/pp/B014GEC526" TargetMode="External"/><Relationship Id="rId195" Type="http://schemas.openxmlformats.org/officeDocument/2006/relationships/hyperlink" Target="https://aws.amazon.com/marketplace/pp/B01C0VFNZI" TargetMode="External"/><Relationship Id="rId209" Type="http://schemas.openxmlformats.org/officeDocument/2006/relationships/hyperlink" Target="https://aws.amazon.com/marketplace/pp/B00ZGTRMVU" TargetMode="External"/><Relationship Id="rId190" Type="http://schemas.openxmlformats.org/officeDocument/2006/relationships/hyperlink" Target="https://aws.amazon.com/marketplace/pp/B00SG8MHWW" TargetMode="External"/><Relationship Id="rId204" Type="http://schemas.openxmlformats.org/officeDocument/2006/relationships/hyperlink" Target="https://aws.amazon.com/marketplace/pp/B01DFZ2ZG8" TargetMode="External"/><Relationship Id="rId220" Type="http://schemas.openxmlformats.org/officeDocument/2006/relationships/footer" Target="footer1.xml"/><Relationship Id="rId15" Type="http://schemas.openxmlformats.org/officeDocument/2006/relationships/hyperlink" Target="https://console.aws.amazon.com/console" TargetMode="Externa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3.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comments" Target="comments.xml"/><Relationship Id="rId52" Type="http://schemas.openxmlformats.org/officeDocument/2006/relationships/image" Target="media/image37.pn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hyperlink" Target="https://console.aws.amazon.com/ec2" TargetMode="External"/><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hyperlink" Target="https://aws.amazon.com/marketplace/pp/B00PB74KYY?qid=1475145882225&amp;sr=0-9&amp;ref_=srh_res_product_title" TargetMode="External"/><Relationship Id="rId169" Type="http://schemas.openxmlformats.org/officeDocument/2006/relationships/hyperlink" Target="https://aws.amazon.com/marketplace/pp/B01256C07M" TargetMode="External"/><Relationship Id="rId185" Type="http://schemas.openxmlformats.org/officeDocument/2006/relationships/hyperlink" Target="https://aws.amazon.com/marketplace/pp/B0195PEU0G" TargetMode="External"/><Relationship Id="rId4" Type="http://schemas.openxmlformats.org/officeDocument/2006/relationships/settings" Target="settings.xml"/><Relationship Id="rId9" Type="http://schemas.openxmlformats.org/officeDocument/2006/relationships/hyperlink" Target="https://cran.r-project.org/bin/windows/base%20" TargetMode="External"/><Relationship Id="rId180" Type="http://schemas.openxmlformats.org/officeDocument/2006/relationships/hyperlink" Target="https://aws.amazon.com/marketplace/pp/B018T2N8P4" TargetMode="External"/><Relationship Id="rId210" Type="http://schemas.openxmlformats.org/officeDocument/2006/relationships/hyperlink" Target="https://aws.amazon.com/marketplace/pp/B01CIWY4UO" TargetMode="External"/><Relationship Id="rId215" Type="http://schemas.openxmlformats.org/officeDocument/2006/relationships/hyperlink" Target="https://aws.amazon.com/marketplace/pp/B01D5CMU66" TargetMode="External"/><Relationship Id="rId26" Type="http://schemas.openxmlformats.org/officeDocument/2006/relationships/image" Target="media/image17.png"/><Relationship Id="rId47" Type="http://schemas.openxmlformats.org/officeDocument/2006/relationships/hyperlink" Target="https://console.aws.amazon.com/console" TargetMode="Externa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87.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hyperlink" Target="https://aws.amazon.com/marketplace/pp/B00G9PRRDS" TargetMode="External"/><Relationship Id="rId196" Type="http://schemas.openxmlformats.org/officeDocument/2006/relationships/hyperlink" Target="https://aws.amazon.com/marketplace/pp/B01C0VAZMO" TargetMode="External"/><Relationship Id="rId200" Type="http://schemas.openxmlformats.org/officeDocument/2006/relationships/hyperlink" Target="https://aws.amazon.com/marketplace/pp/B00LWHVJH8" TargetMode="External"/><Relationship Id="rId16" Type="http://schemas.openxmlformats.org/officeDocument/2006/relationships/image" Target="media/image7.png"/><Relationship Id="rId221"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hyperlink" Target="http://www.sql-workbench.net/downloads.html" TargetMode="External"/><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hyperlink" Target="http://maven.apache.org/download.cgi" TargetMode="External"/><Relationship Id="rId144" Type="http://schemas.openxmlformats.org/officeDocument/2006/relationships/image" Target="media/image114.png"/><Relationship Id="rId90" Type="http://schemas.openxmlformats.org/officeDocument/2006/relationships/image" Target="media/image71.png"/><Relationship Id="rId165" Type="http://schemas.openxmlformats.org/officeDocument/2006/relationships/hyperlink" Target="https://aws.amazon.com/marketplace/pp/B010TV3U2E?qid=1475145908555&amp;sr=0-2&amp;ref_=srh_res_product_title" TargetMode="External"/><Relationship Id="rId186" Type="http://schemas.openxmlformats.org/officeDocument/2006/relationships/hyperlink" Target="https://aws.amazon.com/marketplace/pp/B0195OPMAE" TargetMode="External"/><Relationship Id="rId211" Type="http://schemas.openxmlformats.org/officeDocument/2006/relationships/hyperlink" Target="https://aws.amazon.com/marketplace/pp/B018506W1C" TargetMode="External"/><Relationship Id="rId27" Type="http://schemas.openxmlformats.org/officeDocument/2006/relationships/image" Target="media/image18.JPG"/><Relationship Id="rId48" Type="http://schemas.openxmlformats.org/officeDocument/2006/relationships/image" Target="media/image33.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image" Target="media/image105.png"/><Relationship Id="rId80" Type="http://schemas.openxmlformats.org/officeDocument/2006/relationships/image" Target="media/image61.png"/><Relationship Id="rId155" Type="http://schemas.openxmlformats.org/officeDocument/2006/relationships/image" Target="media/image125.png"/><Relationship Id="rId176" Type="http://schemas.openxmlformats.org/officeDocument/2006/relationships/hyperlink" Target="https://aws.amazon.com/marketplace/pp/B00B527JQ0" TargetMode="External"/><Relationship Id="rId197" Type="http://schemas.openxmlformats.org/officeDocument/2006/relationships/hyperlink" Target="https://aws.amazon.com/marketplace/pp/B01C0VFP9W" TargetMode="External"/><Relationship Id="rId201" Type="http://schemas.openxmlformats.org/officeDocument/2006/relationships/hyperlink" Target="https://aws.amazon.com/marketplace/pp/B01CEYZ5S6" TargetMode="External"/><Relationship Id="rId222" Type="http://schemas.microsoft.com/office/2011/relationships/people" Target="people.xml"/><Relationship Id="rId17" Type="http://schemas.openxmlformats.org/officeDocument/2006/relationships/image" Target="media/image8.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96.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5.png"/><Relationship Id="rId166" Type="http://schemas.openxmlformats.org/officeDocument/2006/relationships/hyperlink" Target="https://aws.amazon.com/marketplace/pp/B010PHCVO0?qid=1475145908555&amp;sr=0-1&amp;ref_=srh_res_product_title" TargetMode="External"/><Relationship Id="rId187" Type="http://schemas.openxmlformats.org/officeDocument/2006/relationships/hyperlink" Target="https://aws.amazon.com/marketplace/pp/B018JEEDVU" TargetMode="External"/><Relationship Id="rId1" Type="http://schemas.openxmlformats.org/officeDocument/2006/relationships/customXml" Target="../customXml/item1.xml"/><Relationship Id="rId212" Type="http://schemas.openxmlformats.org/officeDocument/2006/relationships/hyperlink" Target="https://aws.amazon.com/marketplace/pp/B0179ZISCK" TargetMode="External"/><Relationship Id="rId28" Type="http://schemas.openxmlformats.org/officeDocument/2006/relationships/image" Target="media/image19.JPG"/><Relationship Id="rId49" Type="http://schemas.openxmlformats.org/officeDocument/2006/relationships/image" Target="media/image34.png"/><Relationship Id="rId114" Type="http://schemas.openxmlformats.org/officeDocument/2006/relationships/image" Target="media/image89.png"/><Relationship Id="rId60" Type="http://schemas.openxmlformats.org/officeDocument/2006/relationships/hyperlink" Target="http://www.sql-workbench.net/manual/install.html" TargetMode="External"/><Relationship Id="rId81" Type="http://schemas.openxmlformats.org/officeDocument/2006/relationships/image" Target="media/image62.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hyperlink" Target="https://aws.amazon.com/marketplace/pp/B00E8ON93Y" TargetMode="External"/><Relationship Id="rId198" Type="http://schemas.openxmlformats.org/officeDocument/2006/relationships/hyperlink" Target="https://aws.amazon.com/marketplace/pp/B01C0PTYWC" TargetMode="External"/><Relationship Id="rId202" Type="http://schemas.openxmlformats.org/officeDocument/2006/relationships/hyperlink" Target="https://aws.amazon.com/marketplace/pp/B01CEYZMB6" TargetMode="External"/><Relationship Id="rId223"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5.png"/><Relationship Id="rId50" Type="http://schemas.openxmlformats.org/officeDocument/2006/relationships/image" Target="media/image35.png"/><Relationship Id="rId104" Type="http://schemas.openxmlformats.org/officeDocument/2006/relationships/hyperlink" Target="http://www.openssh.com/" TargetMode="External"/><Relationship Id="rId125" Type="http://schemas.openxmlformats.org/officeDocument/2006/relationships/image" Target="media/image97.png"/><Relationship Id="rId146" Type="http://schemas.openxmlformats.org/officeDocument/2006/relationships/image" Target="media/image116.png"/><Relationship Id="rId167" Type="http://schemas.openxmlformats.org/officeDocument/2006/relationships/hyperlink" Target="https://aws.amazon.com/marketplace/pp/B01AVYHVHO?qid=1475145958660&amp;sr=0-2&amp;ref_=srh_res_product_title" TargetMode="External"/><Relationship Id="rId188" Type="http://schemas.openxmlformats.org/officeDocument/2006/relationships/hyperlink" Target="https://aws.amazon.com/marketplace/pp/B00LW9382A" TargetMode="External"/><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hyperlink" Target="https://aws.amazon.com/marketplace/pp/B00PCZSWDA" TargetMode="External"/><Relationship Id="rId2" Type="http://schemas.openxmlformats.org/officeDocument/2006/relationships/numbering" Target="numbering.xml"/><Relationship Id="rId29" Type="http://schemas.openxmlformats.org/officeDocument/2006/relationships/hyperlink" Target="http://www.openssh.com/" TargetMode="External"/><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hyperlink" Target="https://aws.amazon.com/marketplace/pp/B010GJS5WO" TargetMode="External"/><Relationship Id="rId61" Type="http://schemas.openxmlformats.org/officeDocument/2006/relationships/hyperlink" Target="http://www.sql-workbench.net/xslt.html" TargetMode="External"/><Relationship Id="rId82" Type="http://schemas.openxmlformats.org/officeDocument/2006/relationships/image" Target="media/image63.png"/><Relationship Id="rId199" Type="http://schemas.openxmlformats.org/officeDocument/2006/relationships/hyperlink" Target="https://aws.amazon.com/marketplace/pp/B01BXJ8FSK" TargetMode="External"/><Relationship Id="rId203" Type="http://schemas.openxmlformats.org/officeDocument/2006/relationships/hyperlink" Target="https://aws.amazon.com/marketplace/pp/B01B3ZE1NC" TargetMode="External"/><Relationship Id="rId19" Type="http://schemas.openxmlformats.org/officeDocument/2006/relationships/image" Target="media/image10.png"/><Relationship Id="rId30" Type="http://schemas.openxmlformats.org/officeDocument/2006/relationships/hyperlink" Target="https://www.mls-software.com/opensshd.html" TargetMode="External"/><Relationship Id="rId105" Type="http://schemas.openxmlformats.org/officeDocument/2006/relationships/hyperlink" Target="https://www.mls-software.com/opensshd.html" TargetMode="External"/><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hyperlink" Target="https://aws.amazon.com/marketplace/pp/B01256C2X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AE21D-3CF1-4AC6-ADA0-B77569436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Pages>
  <Words>8093</Words>
  <Characters>46134</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abistat</dc:creator>
  <cp:keywords/>
  <dc:description/>
  <cp:lastModifiedBy>Abhinandan</cp:lastModifiedBy>
  <cp:revision>7</cp:revision>
  <cp:lastPrinted>2016-11-30T12:30:00Z</cp:lastPrinted>
  <dcterms:created xsi:type="dcterms:W3CDTF">2016-12-15T21:10:00Z</dcterms:created>
  <dcterms:modified xsi:type="dcterms:W3CDTF">2016-12-20T10:36:00Z</dcterms:modified>
</cp:coreProperties>
</file>